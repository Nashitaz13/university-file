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0B1D" w:rsidRPr="00A935C5" w:rsidRDefault="002F0B1D" w:rsidP="002F0B1D">
      <w:pPr>
        <w:rPr>
          <w:rFonts w:ascii="Arial" w:hAnsi="Arial" w:cs="Arial"/>
          <w:b/>
          <w:sz w:val="28"/>
          <w:szCs w:val="28"/>
        </w:rPr>
      </w:pPr>
      <w:r w:rsidRPr="00A935C5">
        <w:rPr>
          <w:rFonts w:ascii="Arial" w:hAnsi="Arial" w:cs="Arial"/>
          <w:noProof/>
          <w:lang w:val="en-US"/>
        </w:rPr>
        <w:drawing>
          <wp:anchor distT="0" distB="0" distL="114300" distR="114300" simplePos="0" relativeHeight="251640320" behindDoc="1" locked="0" layoutInCell="1" allowOverlap="1" wp14:anchorId="655E620A" wp14:editId="70E41902">
            <wp:simplePos x="0" y="0"/>
            <wp:positionH relativeFrom="margin">
              <wp:posOffset>-374583</wp:posOffset>
            </wp:positionH>
            <wp:positionV relativeFrom="margin">
              <wp:posOffset>-268605</wp:posOffset>
            </wp:positionV>
            <wp:extent cx="5743575" cy="8829675"/>
            <wp:effectExtent l="19050" t="19050" r="28575" b="28575"/>
            <wp:wrapNone/>
            <wp:docPr id="4" name="Ảnh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88296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A935C5">
        <w:rPr>
          <w:rFonts w:ascii="Arial" w:hAnsi="Arial" w:cs="Arial"/>
          <w:b/>
          <w:sz w:val="28"/>
          <w:szCs w:val="28"/>
        </w:rPr>
        <w:t xml:space="preserve">                    ĐẠI HỌC CÔNG NGHỆ THÔNG TIN</w:t>
      </w:r>
    </w:p>
    <w:p w:rsidR="002F0B1D" w:rsidRPr="00A935C5" w:rsidRDefault="002F0B1D" w:rsidP="002F0B1D">
      <w:pPr>
        <w:rPr>
          <w:rFonts w:ascii="Arial" w:hAnsi="Arial" w:cs="Arial"/>
          <w:b/>
          <w:sz w:val="28"/>
          <w:szCs w:val="28"/>
        </w:rPr>
      </w:pPr>
      <w:r w:rsidRPr="00A935C5">
        <w:rPr>
          <w:rFonts w:ascii="Arial" w:hAnsi="Arial" w:cs="Arial"/>
          <w:b/>
          <w:sz w:val="28"/>
          <w:szCs w:val="28"/>
        </w:rPr>
        <w:t xml:space="preserve">                      KHOA CÔNG NGHỆ PHẦN MỀM</w:t>
      </w:r>
    </w:p>
    <w:p w:rsidR="002F0B1D" w:rsidRPr="00A935C5" w:rsidRDefault="002F0B1D" w:rsidP="002F0B1D">
      <w:pPr>
        <w:jc w:val="center"/>
        <w:rPr>
          <w:rFonts w:ascii="Arial" w:hAnsi="Arial" w:cs="Arial"/>
          <w:sz w:val="28"/>
          <w:szCs w:val="28"/>
        </w:rPr>
      </w:pPr>
      <w:r w:rsidRPr="00A935C5">
        <w:rPr>
          <w:rFonts w:ascii="Arial" w:hAnsi="Arial" w:cs="Arial"/>
          <w:sz w:val="28"/>
          <w:szCs w:val="28"/>
        </w:rPr>
        <w:t xml:space="preserve">      </w:t>
      </w:r>
    </w:p>
    <w:p w:rsidR="002F0B1D" w:rsidRPr="00A935C5" w:rsidRDefault="002F0B1D" w:rsidP="002F0B1D">
      <w:pPr>
        <w:jc w:val="center"/>
        <w:rPr>
          <w:rFonts w:ascii="Arial" w:hAnsi="Arial" w:cs="Arial"/>
          <w:b/>
          <w:sz w:val="48"/>
          <w:szCs w:val="48"/>
        </w:rPr>
      </w:pPr>
      <w:r w:rsidRPr="00A935C5">
        <w:rPr>
          <w:rFonts w:ascii="Arial" w:hAnsi="Arial" w:cs="Arial"/>
          <w:noProof/>
          <w:lang w:val="en-US"/>
        </w:rPr>
        <w:drawing>
          <wp:anchor distT="0" distB="0" distL="114300" distR="114300" simplePos="0" relativeHeight="251641344" behindDoc="0" locked="0" layoutInCell="1" allowOverlap="1" wp14:anchorId="79A059D5" wp14:editId="17A3472D">
            <wp:simplePos x="0" y="0"/>
            <wp:positionH relativeFrom="margin">
              <wp:posOffset>1325345</wp:posOffset>
            </wp:positionH>
            <wp:positionV relativeFrom="paragraph">
              <wp:posOffset>557229</wp:posOffset>
            </wp:positionV>
            <wp:extent cx="2390775" cy="1842135"/>
            <wp:effectExtent l="0" t="0" r="9525" b="5715"/>
            <wp:wrapSquare wrapText="bothSides"/>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0775" cy="1842135"/>
                    </a:xfrm>
                    <a:prstGeom prst="rect">
                      <a:avLst/>
                    </a:prstGeom>
                    <a:noFill/>
                  </pic:spPr>
                </pic:pic>
              </a:graphicData>
            </a:graphic>
            <wp14:sizeRelH relativeFrom="margin">
              <wp14:pctWidth>0</wp14:pctWidth>
            </wp14:sizeRelH>
            <wp14:sizeRelV relativeFrom="margin">
              <wp14:pctHeight>0</wp14:pctHeight>
            </wp14:sizeRelV>
          </wp:anchor>
        </w:drawing>
      </w:r>
    </w:p>
    <w:p w:rsidR="002F0B1D" w:rsidRPr="00A935C5" w:rsidRDefault="002F0B1D" w:rsidP="002F0B1D">
      <w:pPr>
        <w:jc w:val="center"/>
        <w:rPr>
          <w:rFonts w:ascii="Arial" w:hAnsi="Arial" w:cs="Arial"/>
          <w:b/>
          <w:sz w:val="48"/>
          <w:szCs w:val="48"/>
        </w:rPr>
      </w:pPr>
    </w:p>
    <w:p w:rsidR="002F0B1D" w:rsidRPr="00A935C5" w:rsidRDefault="002F0B1D" w:rsidP="002F0B1D">
      <w:pPr>
        <w:jc w:val="center"/>
        <w:rPr>
          <w:rFonts w:ascii="Arial" w:hAnsi="Arial" w:cs="Arial"/>
          <w:b/>
          <w:sz w:val="48"/>
          <w:szCs w:val="48"/>
        </w:rPr>
      </w:pPr>
    </w:p>
    <w:p w:rsidR="002F0B1D" w:rsidRPr="00A935C5" w:rsidRDefault="002F0B1D" w:rsidP="002F0B1D">
      <w:pPr>
        <w:jc w:val="center"/>
        <w:rPr>
          <w:rFonts w:ascii="Arial" w:hAnsi="Arial" w:cs="Arial"/>
          <w:b/>
          <w:sz w:val="48"/>
          <w:szCs w:val="48"/>
        </w:rPr>
      </w:pPr>
    </w:p>
    <w:p w:rsidR="002F0B1D" w:rsidRPr="00A935C5" w:rsidRDefault="002F0B1D" w:rsidP="002F0B1D">
      <w:pPr>
        <w:jc w:val="center"/>
        <w:rPr>
          <w:rFonts w:ascii="Arial" w:hAnsi="Arial" w:cs="Arial"/>
          <w:b/>
          <w:sz w:val="48"/>
          <w:szCs w:val="48"/>
        </w:rPr>
      </w:pPr>
    </w:p>
    <w:p w:rsidR="002F0B1D" w:rsidRPr="00A935C5" w:rsidRDefault="002F0B1D" w:rsidP="002F0B1D">
      <w:pPr>
        <w:jc w:val="center"/>
        <w:rPr>
          <w:rFonts w:ascii="Arial" w:hAnsi="Arial" w:cs="Arial"/>
          <w:b/>
          <w:sz w:val="48"/>
          <w:szCs w:val="48"/>
        </w:rPr>
      </w:pPr>
    </w:p>
    <w:p w:rsidR="002F0B1D" w:rsidRPr="00A935C5" w:rsidRDefault="002F0B1D" w:rsidP="002F0B1D">
      <w:pPr>
        <w:rPr>
          <w:rFonts w:ascii="Arial" w:hAnsi="Arial" w:cs="Arial"/>
          <w:b/>
          <w:sz w:val="28"/>
          <w:szCs w:val="28"/>
        </w:rPr>
      </w:pPr>
      <w:r w:rsidRPr="00A935C5">
        <w:rPr>
          <w:rFonts w:ascii="Arial" w:hAnsi="Arial" w:cs="Arial"/>
          <w:b/>
          <w:sz w:val="48"/>
          <w:szCs w:val="48"/>
        </w:rPr>
        <w:t xml:space="preserve">              BÁO CÁO ĐỒ ÁN</w:t>
      </w:r>
    </w:p>
    <w:p w:rsidR="002F0B1D" w:rsidRPr="00A935C5" w:rsidRDefault="002F0B1D" w:rsidP="002F0B1D">
      <w:pPr>
        <w:ind w:left="1440"/>
        <w:rPr>
          <w:rFonts w:ascii="Arial" w:hAnsi="Arial" w:cs="Arial"/>
          <w:b/>
          <w:sz w:val="28"/>
          <w:szCs w:val="28"/>
        </w:rPr>
      </w:pPr>
    </w:p>
    <w:p w:rsidR="002F0B1D" w:rsidRPr="00A935C5" w:rsidRDefault="002F0B1D" w:rsidP="002F0B1D">
      <w:pPr>
        <w:ind w:left="1440"/>
        <w:rPr>
          <w:rFonts w:ascii="Arial" w:hAnsi="Arial" w:cs="Arial"/>
          <w:b/>
          <w:sz w:val="28"/>
          <w:szCs w:val="28"/>
        </w:rPr>
      </w:pPr>
    </w:p>
    <w:p w:rsidR="002F0B1D" w:rsidRPr="00A935C5" w:rsidRDefault="002F0B1D" w:rsidP="002F0B1D">
      <w:pPr>
        <w:ind w:left="1440"/>
        <w:rPr>
          <w:rFonts w:ascii="Arial" w:hAnsi="Arial" w:cs="Arial"/>
          <w:b/>
          <w:sz w:val="28"/>
          <w:szCs w:val="28"/>
        </w:rPr>
      </w:pPr>
    </w:p>
    <w:p w:rsidR="002F0B1D" w:rsidRPr="00A935C5" w:rsidRDefault="002F0B1D" w:rsidP="002F0B1D">
      <w:pPr>
        <w:rPr>
          <w:rFonts w:ascii="Arial" w:hAnsi="Arial" w:cs="Arial"/>
          <w:b/>
          <w:sz w:val="28"/>
          <w:szCs w:val="28"/>
        </w:rPr>
      </w:pPr>
      <w:r w:rsidRPr="00A935C5">
        <w:rPr>
          <w:rFonts w:ascii="Arial" w:hAnsi="Arial" w:cs="Arial"/>
          <w:b/>
          <w:sz w:val="28"/>
          <w:szCs w:val="28"/>
        </w:rPr>
        <w:t xml:space="preserve">  </w:t>
      </w:r>
      <w:r w:rsidRPr="00A935C5">
        <w:rPr>
          <w:rFonts w:ascii="Arial" w:hAnsi="Arial" w:cs="Arial"/>
          <w:b/>
          <w:sz w:val="28"/>
          <w:szCs w:val="28"/>
        </w:rPr>
        <w:tab/>
        <w:t>MÔN: CÔNG NGHỆ PHẦN MỀM CHUYÊN SÂU</w:t>
      </w:r>
    </w:p>
    <w:p w:rsidR="002F0B1D" w:rsidRPr="00A935C5" w:rsidRDefault="002F0B1D" w:rsidP="002F0B1D">
      <w:pPr>
        <w:jc w:val="both"/>
        <w:rPr>
          <w:rFonts w:ascii="Arial" w:hAnsi="Arial" w:cs="Arial"/>
          <w:sz w:val="28"/>
          <w:szCs w:val="28"/>
        </w:rPr>
      </w:pPr>
      <w:r w:rsidRPr="00A935C5">
        <w:rPr>
          <w:rFonts w:ascii="Arial" w:hAnsi="Arial" w:cs="Arial"/>
          <w:b/>
          <w:sz w:val="28"/>
          <w:szCs w:val="28"/>
        </w:rPr>
        <w:t xml:space="preserve"> </w:t>
      </w:r>
      <w:r w:rsidRPr="00A935C5">
        <w:rPr>
          <w:rFonts w:ascii="Arial" w:hAnsi="Arial" w:cs="Arial"/>
          <w:b/>
          <w:sz w:val="28"/>
          <w:szCs w:val="28"/>
        </w:rPr>
        <w:tab/>
        <w:t>GIẢNG VIÊN HƯỚNG DẪN</w:t>
      </w:r>
      <w:r w:rsidRPr="00A935C5">
        <w:rPr>
          <w:rFonts w:ascii="Arial" w:hAnsi="Arial" w:cs="Arial"/>
          <w:sz w:val="28"/>
          <w:szCs w:val="28"/>
        </w:rPr>
        <w:t xml:space="preserve">: </w:t>
      </w:r>
      <w:r w:rsidRPr="00A935C5">
        <w:rPr>
          <w:rFonts w:ascii="Arial" w:hAnsi="Arial" w:cs="Arial"/>
          <w:b/>
          <w:sz w:val="28"/>
          <w:szCs w:val="28"/>
        </w:rPr>
        <w:t>PHAN TRUNG HIẾU</w:t>
      </w:r>
    </w:p>
    <w:p w:rsidR="002F0B1D" w:rsidRPr="00A935C5" w:rsidRDefault="002F0B1D" w:rsidP="002F0B1D">
      <w:pPr>
        <w:ind w:firstLine="720"/>
        <w:jc w:val="both"/>
        <w:rPr>
          <w:rFonts w:ascii="Arial" w:hAnsi="Arial" w:cs="Arial"/>
          <w:b/>
          <w:sz w:val="28"/>
          <w:szCs w:val="28"/>
        </w:rPr>
      </w:pPr>
      <w:r w:rsidRPr="00A935C5">
        <w:rPr>
          <w:rFonts w:ascii="Arial" w:hAnsi="Arial" w:cs="Arial"/>
          <w:b/>
          <w:sz w:val="28"/>
          <w:szCs w:val="28"/>
        </w:rPr>
        <w:t>SINH VIÊN THỰC HIỆN: SE214.G22</w:t>
      </w:r>
    </w:p>
    <w:p w:rsidR="002F0B1D" w:rsidRPr="00A935C5" w:rsidRDefault="002F0B1D" w:rsidP="002F0B1D">
      <w:pPr>
        <w:pStyle w:val="ListParagraph"/>
        <w:spacing w:after="160" w:line="256" w:lineRule="auto"/>
        <w:ind w:left="2160"/>
        <w:rPr>
          <w:rFonts w:ascii="Arial" w:hAnsi="Arial" w:cs="Arial"/>
          <w:sz w:val="28"/>
          <w:szCs w:val="28"/>
          <w:lang w:val="vi-VN"/>
        </w:rPr>
      </w:pPr>
      <w:r w:rsidRPr="00A935C5">
        <w:rPr>
          <w:rFonts w:ascii="Arial" w:hAnsi="Arial" w:cs="Arial"/>
          <w:sz w:val="28"/>
          <w:szCs w:val="28"/>
          <w:lang w:val="vi-VN"/>
        </w:rPr>
        <w:tab/>
      </w:r>
    </w:p>
    <w:p w:rsidR="002F0B1D" w:rsidRPr="00A935C5" w:rsidRDefault="002F0B1D" w:rsidP="002F0B1D">
      <w:pPr>
        <w:ind w:left="360"/>
        <w:rPr>
          <w:rFonts w:ascii="Arial" w:hAnsi="Arial" w:cs="Arial"/>
          <w:szCs w:val="26"/>
        </w:rPr>
      </w:pPr>
    </w:p>
    <w:p w:rsidR="002F0B1D" w:rsidRPr="00A935C5" w:rsidRDefault="002F0B1D" w:rsidP="002F0B1D">
      <w:pPr>
        <w:ind w:left="360"/>
        <w:rPr>
          <w:rFonts w:ascii="Arial" w:hAnsi="Arial" w:cs="Arial"/>
          <w:szCs w:val="26"/>
        </w:rPr>
      </w:pPr>
    </w:p>
    <w:p w:rsidR="00416813" w:rsidRPr="00416813" w:rsidRDefault="00416813" w:rsidP="00416813">
      <w:pPr>
        <w:pStyle w:val="Title"/>
        <w:rPr>
          <w:rFonts w:ascii="Arial" w:hAnsi="Arial" w:cs="Arial"/>
        </w:rPr>
      </w:pPr>
      <w:r w:rsidRPr="00416813">
        <w:rPr>
          <w:rFonts w:ascii="Arial" w:hAnsi="Arial" w:cs="Arial"/>
        </w:rPr>
        <w:t>SINH VIÊN THỰC HIỆN</w:t>
      </w:r>
    </w:p>
    <w:p w:rsidR="00416813" w:rsidRPr="00416813" w:rsidRDefault="00416813" w:rsidP="00416813">
      <w:pPr>
        <w:pStyle w:val="Title"/>
        <w:rPr>
          <w:rFonts w:ascii="Arial" w:hAnsi="Arial" w:cs="Arial"/>
        </w:rPr>
      </w:pPr>
    </w:p>
    <w:p w:rsidR="00416813" w:rsidRPr="00416813" w:rsidRDefault="00416813" w:rsidP="00416813">
      <w:pPr>
        <w:pStyle w:val="Title"/>
        <w:rPr>
          <w:rFonts w:ascii="Arial" w:hAnsi="Arial" w:cs="Arial"/>
        </w:rPr>
      </w:pPr>
      <w:r w:rsidRPr="00416813">
        <w:rPr>
          <w:rFonts w:ascii="Arial" w:hAnsi="Arial" w:cs="Arial"/>
        </w:rPr>
        <w:t>NHÓM – 01</w:t>
      </w:r>
    </w:p>
    <w:p w:rsidR="00416813" w:rsidRPr="00416813" w:rsidRDefault="00416813" w:rsidP="00416813">
      <w:pPr>
        <w:pStyle w:val="Title"/>
        <w:rPr>
          <w:rFonts w:ascii="Arial" w:hAnsi="Arial" w:cs="Arial"/>
        </w:rPr>
      </w:pPr>
    </w:p>
    <w:p w:rsidR="00416813" w:rsidRPr="00416813" w:rsidRDefault="00416813" w:rsidP="00416813">
      <w:pPr>
        <w:pStyle w:val="Title"/>
        <w:rPr>
          <w:rFonts w:ascii="Arial" w:hAnsi="Arial" w:cs="Arial"/>
        </w:rPr>
      </w:pPr>
      <w:r w:rsidRPr="00416813">
        <w:rPr>
          <w:rFonts w:ascii="Arial" w:hAnsi="Arial" w:cs="Arial"/>
        </w:rPr>
        <w:t>LÊ DOÃN HUỲNH TUẤN ANH – 12520004</w:t>
      </w:r>
    </w:p>
    <w:p w:rsidR="00416813" w:rsidRPr="00416813" w:rsidRDefault="00416813" w:rsidP="00416813">
      <w:pPr>
        <w:pStyle w:val="Title"/>
        <w:rPr>
          <w:rFonts w:ascii="Arial" w:hAnsi="Arial" w:cs="Arial"/>
        </w:rPr>
      </w:pPr>
    </w:p>
    <w:p w:rsidR="00416813" w:rsidRPr="00416813" w:rsidRDefault="00416813" w:rsidP="00416813">
      <w:pPr>
        <w:pStyle w:val="Title"/>
        <w:rPr>
          <w:rFonts w:ascii="Arial" w:hAnsi="Arial" w:cs="Arial"/>
        </w:rPr>
      </w:pPr>
      <w:r w:rsidRPr="00416813">
        <w:rPr>
          <w:rFonts w:ascii="Arial" w:hAnsi="Arial" w:cs="Arial"/>
        </w:rPr>
        <w:t>LƯU CÔNG CHÌNH – 12520037</w:t>
      </w:r>
    </w:p>
    <w:p w:rsidR="00416813" w:rsidRPr="00416813" w:rsidRDefault="00416813" w:rsidP="00416813">
      <w:pPr>
        <w:pStyle w:val="Title"/>
        <w:rPr>
          <w:rFonts w:ascii="Arial" w:hAnsi="Arial" w:cs="Arial"/>
        </w:rPr>
      </w:pPr>
    </w:p>
    <w:p w:rsidR="00416813" w:rsidRPr="00416813" w:rsidRDefault="00416813" w:rsidP="00416813">
      <w:pPr>
        <w:pStyle w:val="Title"/>
        <w:rPr>
          <w:rFonts w:ascii="Arial" w:hAnsi="Arial" w:cs="Arial"/>
        </w:rPr>
      </w:pPr>
      <w:r w:rsidRPr="00416813">
        <w:rPr>
          <w:rFonts w:ascii="Arial" w:hAnsi="Arial" w:cs="Arial"/>
        </w:rPr>
        <w:t>TRẦN NGỌC DÂN – 12520050</w:t>
      </w:r>
    </w:p>
    <w:p w:rsidR="00416813" w:rsidRPr="00416813" w:rsidRDefault="00416813" w:rsidP="00416813">
      <w:pPr>
        <w:pStyle w:val="Title"/>
        <w:rPr>
          <w:rFonts w:ascii="Arial" w:hAnsi="Arial" w:cs="Arial"/>
        </w:rPr>
      </w:pPr>
    </w:p>
    <w:p w:rsidR="00416813" w:rsidRPr="00416813" w:rsidRDefault="00416813" w:rsidP="00416813">
      <w:pPr>
        <w:pStyle w:val="Title"/>
        <w:rPr>
          <w:rFonts w:ascii="Arial" w:hAnsi="Arial" w:cs="Arial"/>
        </w:rPr>
      </w:pPr>
      <w:r w:rsidRPr="00416813">
        <w:rPr>
          <w:rFonts w:ascii="Arial" w:hAnsi="Arial" w:cs="Arial"/>
        </w:rPr>
        <w:t>QUANG TUẤN ĐẠT – 12520063</w:t>
      </w:r>
    </w:p>
    <w:p w:rsidR="00416813" w:rsidRPr="00416813" w:rsidRDefault="00416813" w:rsidP="00416813">
      <w:pPr>
        <w:pStyle w:val="Title"/>
        <w:rPr>
          <w:rFonts w:ascii="Arial" w:hAnsi="Arial" w:cs="Arial"/>
        </w:rPr>
      </w:pPr>
    </w:p>
    <w:p w:rsidR="00416813" w:rsidRPr="00416813" w:rsidRDefault="00416813" w:rsidP="00416813">
      <w:pPr>
        <w:pStyle w:val="Title"/>
        <w:rPr>
          <w:rFonts w:ascii="Arial" w:hAnsi="Arial" w:cs="Arial"/>
        </w:rPr>
      </w:pPr>
      <w:r w:rsidRPr="00416813">
        <w:rPr>
          <w:rFonts w:ascii="Arial" w:hAnsi="Arial" w:cs="Arial"/>
        </w:rPr>
        <w:t>LÂM QUỐC DŨNG – 12520083</w:t>
      </w:r>
    </w:p>
    <w:p w:rsidR="00416813" w:rsidRPr="00416813" w:rsidRDefault="00416813" w:rsidP="00416813">
      <w:pPr>
        <w:pStyle w:val="Title"/>
        <w:rPr>
          <w:rFonts w:ascii="Arial" w:hAnsi="Arial" w:cs="Arial"/>
        </w:rPr>
      </w:pPr>
    </w:p>
    <w:p w:rsidR="002F0B1D" w:rsidRPr="00A935C5" w:rsidRDefault="00416813" w:rsidP="00416813">
      <w:pPr>
        <w:pStyle w:val="Title"/>
        <w:rPr>
          <w:rFonts w:ascii="Arial" w:hAnsi="Arial" w:cs="Arial"/>
          <w:b w:val="0"/>
        </w:rPr>
      </w:pPr>
      <w:r w:rsidRPr="00416813">
        <w:rPr>
          <w:rFonts w:ascii="Arial" w:hAnsi="Arial" w:cs="Arial"/>
        </w:rPr>
        <w:t>TRẦN BÌNH MINH – 12520263</w:t>
      </w:r>
    </w:p>
    <w:p w:rsidR="002F0B1D" w:rsidRPr="00A935C5" w:rsidRDefault="002F0B1D">
      <w:pPr>
        <w:spacing w:after="200" w:line="276" w:lineRule="auto"/>
        <w:rPr>
          <w:rFonts w:ascii="Arial" w:eastAsiaTheme="majorEastAsia" w:hAnsi="Arial" w:cs="Arial"/>
          <w:b/>
          <w:spacing w:val="5"/>
          <w:kern w:val="28"/>
          <w:sz w:val="28"/>
          <w:szCs w:val="52"/>
        </w:rPr>
      </w:pPr>
      <w:r w:rsidRPr="00A935C5">
        <w:rPr>
          <w:rFonts w:ascii="Arial" w:hAnsi="Arial" w:cs="Arial"/>
        </w:rPr>
        <w:br w:type="page"/>
      </w:r>
    </w:p>
    <w:p w:rsidR="001F7810" w:rsidRPr="00A935C5" w:rsidRDefault="001F7810" w:rsidP="005D7BC1">
      <w:pPr>
        <w:pStyle w:val="Title"/>
        <w:rPr>
          <w:rFonts w:ascii="Arial" w:hAnsi="Arial" w:cs="Arial"/>
        </w:rPr>
      </w:pPr>
      <w:r w:rsidRPr="00A935C5">
        <w:rPr>
          <w:rFonts w:ascii="Arial" w:hAnsi="Arial" w:cs="Arial"/>
        </w:rPr>
        <w:lastRenderedPageBreak/>
        <w:t>MỤC LỤC</w:t>
      </w:r>
    </w:p>
    <w:p w:rsidR="00904FD3" w:rsidRPr="00A935C5" w:rsidRDefault="009D427A">
      <w:pPr>
        <w:pStyle w:val="TOC1"/>
        <w:tabs>
          <w:tab w:val="right" w:leader="dot" w:pos="8777"/>
        </w:tabs>
        <w:rPr>
          <w:rFonts w:ascii="Arial" w:eastAsiaTheme="minorEastAsia" w:hAnsi="Arial" w:cs="Arial"/>
          <w:noProof/>
          <w:sz w:val="22"/>
        </w:rPr>
      </w:pPr>
      <w:r w:rsidRPr="00A935C5">
        <w:rPr>
          <w:rFonts w:ascii="Arial" w:hAnsi="Arial" w:cs="Arial"/>
          <w:b/>
          <w:sz w:val="28"/>
          <w:szCs w:val="26"/>
        </w:rPr>
        <w:fldChar w:fldCharType="begin"/>
      </w:r>
      <w:r w:rsidR="00FB6EE8" w:rsidRPr="00A935C5">
        <w:rPr>
          <w:rFonts w:ascii="Arial" w:hAnsi="Arial" w:cs="Arial"/>
          <w:b/>
          <w:sz w:val="28"/>
          <w:szCs w:val="26"/>
        </w:rPr>
        <w:instrText xml:space="preserve"> TOC \o "1-4" \h \z \u </w:instrText>
      </w:r>
      <w:r w:rsidRPr="00A935C5">
        <w:rPr>
          <w:rFonts w:ascii="Arial" w:hAnsi="Arial" w:cs="Arial"/>
          <w:b/>
          <w:sz w:val="28"/>
          <w:szCs w:val="26"/>
        </w:rPr>
        <w:fldChar w:fldCharType="separate"/>
      </w:r>
      <w:hyperlink w:anchor="_Toc454100603" w:history="1">
        <w:r w:rsidR="00904FD3" w:rsidRPr="00A935C5">
          <w:rPr>
            <w:rStyle w:val="Hyperlink"/>
            <w:rFonts w:ascii="Arial" w:hAnsi="Arial" w:cs="Arial"/>
            <w:noProof/>
            <w:color w:val="auto"/>
          </w:rPr>
          <w:t>12520004 – Lê Doãn Huỳnh Tuấn Anh</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_Toc454100603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4</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04" w:history="1">
        <w:r w:rsidR="00904FD3" w:rsidRPr="00A935C5">
          <w:rPr>
            <w:rStyle w:val="Hyperlink"/>
            <w:rFonts w:ascii="Arial" w:hAnsi="Arial" w:cs="Arial"/>
            <w:noProof/>
            <w:color w:val="auto"/>
          </w:rPr>
          <w:t>1.1.</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Danh sách chi tiết công việc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_Toc454100604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4</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05" w:history="1">
        <w:r w:rsidR="00904FD3" w:rsidRPr="00A935C5">
          <w:rPr>
            <w:rStyle w:val="Hyperlink"/>
            <w:rFonts w:ascii="Arial" w:hAnsi="Arial" w:cs="Arial"/>
            <w:noProof/>
            <w:color w:val="auto"/>
          </w:rPr>
          <w:t>1.2.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chưa làm được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_Toc454100605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5</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06" w:history="1">
        <w:r w:rsidR="00904FD3" w:rsidRPr="00A935C5">
          <w:rPr>
            <w:rStyle w:val="Hyperlink"/>
            <w:rFonts w:ascii="Arial" w:hAnsi="Arial" w:cs="Arial"/>
            <w:noProof/>
            <w:color w:val="auto"/>
          </w:rPr>
          <w:t>1.3.</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đã học được từ đồ án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_Toc454100606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5</w:t>
        </w:r>
        <w:r w:rsidR="00904FD3" w:rsidRPr="00A935C5">
          <w:rPr>
            <w:rFonts w:ascii="Arial" w:hAnsi="Arial" w:cs="Arial"/>
            <w:noProof/>
            <w:webHidden/>
          </w:rPr>
          <w:fldChar w:fldCharType="end"/>
        </w:r>
      </w:hyperlink>
    </w:p>
    <w:p w:rsidR="00904FD3" w:rsidRPr="00A935C5" w:rsidRDefault="00847638">
      <w:pPr>
        <w:pStyle w:val="TOC1"/>
        <w:tabs>
          <w:tab w:val="left" w:pos="1540"/>
          <w:tab w:val="right" w:leader="dot" w:pos="8777"/>
        </w:tabs>
        <w:rPr>
          <w:rFonts w:ascii="Arial" w:eastAsiaTheme="minorEastAsia" w:hAnsi="Arial" w:cs="Arial"/>
          <w:noProof/>
          <w:sz w:val="22"/>
        </w:rPr>
      </w:pPr>
      <w:hyperlink w:anchor="_Toc454100607" w:history="1">
        <w:r w:rsidR="00904FD3" w:rsidRPr="00A935C5">
          <w:rPr>
            <w:rStyle w:val="Hyperlink"/>
            <w:rFonts w:ascii="Arial" w:hAnsi="Arial" w:cs="Arial"/>
            <w:noProof/>
            <w:color w:val="auto"/>
          </w:rPr>
          <w:t>Chương 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12520037 – Lưu Công Chình</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_Toc454100607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5</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08" w:history="1">
        <w:r w:rsidR="00904FD3" w:rsidRPr="00A935C5">
          <w:rPr>
            <w:rStyle w:val="Hyperlink"/>
            <w:rFonts w:ascii="Arial" w:hAnsi="Arial" w:cs="Arial"/>
            <w:noProof/>
            <w:color w:val="auto"/>
          </w:rPr>
          <w:t>2.1.</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Danh sách chi tiết công việc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_Toc454100608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5</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09" w:history="1">
        <w:r w:rsidR="00904FD3" w:rsidRPr="00A935C5">
          <w:rPr>
            <w:rStyle w:val="Hyperlink"/>
            <w:rFonts w:ascii="Arial" w:hAnsi="Arial" w:cs="Arial"/>
            <w:noProof/>
            <w:color w:val="auto"/>
          </w:rPr>
          <w:t>2.2.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đã học được từ đồ án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_Toc454100609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6</w:t>
        </w:r>
        <w:r w:rsidR="00904FD3" w:rsidRPr="00A935C5">
          <w:rPr>
            <w:rFonts w:ascii="Arial" w:hAnsi="Arial" w:cs="Arial"/>
            <w:noProof/>
            <w:webHidden/>
          </w:rPr>
          <w:fldChar w:fldCharType="end"/>
        </w:r>
      </w:hyperlink>
    </w:p>
    <w:p w:rsidR="00904FD3" w:rsidRPr="00A935C5" w:rsidRDefault="00847638">
      <w:pPr>
        <w:pStyle w:val="TOC1"/>
        <w:tabs>
          <w:tab w:val="left" w:pos="1540"/>
          <w:tab w:val="right" w:leader="dot" w:pos="8777"/>
        </w:tabs>
        <w:rPr>
          <w:rFonts w:ascii="Arial" w:eastAsiaTheme="minorEastAsia" w:hAnsi="Arial" w:cs="Arial"/>
          <w:noProof/>
          <w:sz w:val="22"/>
        </w:rPr>
      </w:pPr>
      <w:hyperlink w:anchor="_Toc454100610" w:history="1">
        <w:r w:rsidR="00904FD3" w:rsidRPr="00A935C5">
          <w:rPr>
            <w:rStyle w:val="Hyperlink"/>
            <w:rFonts w:ascii="Arial" w:hAnsi="Arial" w:cs="Arial"/>
            <w:noProof/>
            <w:color w:val="auto"/>
          </w:rPr>
          <w:t>Chương 3.</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12520050 – Trần Ngọc Dân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_Toc454100610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6</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1" w:history="1">
        <w:r w:rsidR="00904FD3" w:rsidRPr="00A935C5">
          <w:rPr>
            <w:rStyle w:val="Hyperlink"/>
            <w:rFonts w:ascii="Arial" w:hAnsi="Arial" w:cs="Arial"/>
            <w:noProof/>
            <w:color w:val="auto"/>
          </w:rPr>
          <w:t>3.1.</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Danh sách chi tiết công việc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_Toc454100611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6</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2" w:history="1">
        <w:r w:rsidR="00904FD3" w:rsidRPr="00A935C5">
          <w:rPr>
            <w:rStyle w:val="Hyperlink"/>
            <w:rFonts w:ascii="Arial" w:hAnsi="Arial" w:cs="Arial"/>
            <w:noProof/>
            <w:color w:val="auto"/>
          </w:rPr>
          <w:t>3.2.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đã học được từ đồ án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_Toc454100612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8</w:t>
        </w:r>
        <w:r w:rsidR="00904FD3" w:rsidRPr="00A935C5">
          <w:rPr>
            <w:rFonts w:ascii="Arial" w:hAnsi="Arial" w:cs="Arial"/>
            <w:noProof/>
            <w:webHidden/>
          </w:rPr>
          <w:fldChar w:fldCharType="end"/>
        </w:r>
      </w:hyperlink>
    </w:p>
    <w:p w:rsidR="00904FD3" w:rsidRPr="00A935C5" w:rsidRDefault="00847638">
      <w:pPr>
        <w:pStyle w:val="TOC1"/>
        <w:tabs>
          <w:tab w:val="left" w:pos="1540"/>
          <w:tab w:val="right" w:leader="dot" w:pos="8777"/>
        </w:tabs>
        <w:rPr>
          <w:rFonts w:ascii="Arial" w:eastAsiaTheme="minorEastAsia" w:hAnsi="Arial" w:cs="Arial"/>
          <w:noProof/>
          <w:sz w:val="22"/>
        </w:rPr>
      </w:pPr>
      <w:hyperlink w:anchor="_Toc454100613" w:history="1">
        <w:r w:rsidR="00904FD3" w:rsidRPr="00A935C5">
          <w:rPr>
            <w:rStyle w:val="Hyperlink"/>
            <w:rFonts w:ascii="Arial" w:hAnsi="Arial" w:cs="Arial"/>
            <w:noProof/>
            <w:color w:val="auto"/>
          </w:rPr>
          <w:t>Chương 4.</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12520063 – Quang Tuấn Đạt</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_Toc454100613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8</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4" w:history="1">
        <w:r w:rsidR="00904FD3" w:rsidRPr="00A935C5">
          <w:rPr>
            <w:rStyle w:val="Hyperlink"/>
            <w:rFonts w:ascii="Arial" w:hAnsi="Arial" w:cs="Arial"/>
            <w:noProof/>
            <w:color w:val="auto"/>
          </w:rPr>
          <w:t>4.1.</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Danh sách chi tiết công việc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_Toc454100614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8</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5" w:history="1">
        <w:r w:rsidR="00904FD3" w:rsidRPr="00A935C5">
          <w:rPr>
            <w:rStyle w:val="Hyperlink"/>
            <w:rFonts w:ascii="Arial" w:hAnsi="Arial" w:cs="Arial"/>
            <w:noProof/>
            <w:color w:val="auto"/>
          </w:rPr>
          <w:t>4.2.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đã học được từ đồ án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_Toc454100615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10</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6" w:history="1">
        <w:r w:rsidR="00904FD3" w:rsidRPr="00A935C5">
          <w:rPr>
            <w:rStyle w:val="Hyperlink"/>
            <w:rFonts w:ascii="Arial" w:hAnsi="Arial" w:cs="Arial"/>
            <w:noProof/>
            <w:color w:val="auto"/>
          </w:rPr>
          <w:t>4.3.</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thiếu sót và khó khăn đã gặp:</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_Toc454100616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11</w:t>
        </w:r>
        <w:r w:rsidR="00904FD3" w:rsidRPr="00A935C5">
          <w:rPr>
            <w:rFonts w:ascii="Arial" w:hAnsi="Arial" w:cs="Arial"/>
            <w:noProof/>
            <w:webHidden/>
          </w:rPr>
          <w:fldChar w:fldCharType="end"/>
        </w:r>
      </w:hyperlink>
    </w:p>
    <w:p w:rsidR="00904FD3" w:rsidRPr="00A935C5" w:rsidRDefault="00847638">
      <w:pPr>
        <w:pStyle w:val="TOC1"/>
        <w:tabs>
          <w:tab w:val="left" w:pos="1540"/>
          <w:tab w:val="right" w:leader="dot" w:pos="8777"/>
        </w:tabs>
        <w:rPr>
          <w:rFonts w:ascii="Arial" w:eastAsiaTheme="minorEastAsia" w:hAnsi="Arial" w:cs="Arial"/>
          <w:noProof/>
          <w:sz w:val="22"/>
        </w:rPr>
      </w:pPr>
      <w:hyperlink w:anchor="_Toc454100617" w:history="1">
        <w:r w:rsidR="00904FD3" w:rsidRPr="00A935C5">
          <w:rPr>
            <w:rStyle w:val="Hyperlink"/>
            <w:rFonts w:ascii="Arial" w:hAnsi="Arial" w:cs="Arial"/>
            <w:noProof/>
            <w:color w:val="auto"/>
          </w:rPr>
          <w:t>Chương 5.</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12520083 – Lâm Quốc Dũng</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_Toc454100617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11</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8" w:history="1">
        <w:r w:rsidR="00904FD3" w:rsidRPr="00A935C5">
          <w:rPr>
            <w:rStyle w:val="Hyperlink"/>
            <w:rFonts w:ascii="Arial" w:hAnsi="Arial" w:cs="Arial"/>
            <w:noProof/>
            <w:color w:val="auto"/>
          </w:rPr>
          <w:t>5.1.</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Danh sách chi tiết công việc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_Toc454100618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11</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19" w:history="1">
        <w:r w:rsidR="00904FD3" w:rsidRPr="00A935C5">
          <w:rPr>
            <w:rStyle w:val="Hyperlink"/>
            <w:rFonts w:ascii="Arial" w:hAnsi="Arial" w:cs="Arial"/>
            <w:noProof/>
            <w:color w:val="auto"/>
          </w:rPr>
          <w:t>5.2.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đã học được từ đồ án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_Toc454100619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14</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20" w:history="1">
        <w:r w:rsidR="00904FD3" w:rsidRPr="00A935C5">
          <w:rPr>
            <w:rStyle w:val="Hyperlink"/>
            <w:rFonts w:ascii="Arial" w:hAnsi="Arial" w:cs="Arial"/>
            <w:noProof/>
            <w:color w:val="auto"/>
          </w:rPr>
          <w:t>5.3.</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thiếu sót và khó khăn đã gặp:</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_Toc454100620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15</w:t>
        </w:r>
        <w:r w:rsidR="00904FD3" w:rsidRPr="00A935C5">
          <w:rPr>
            <w:rFonts w:ascii="Arial" w:hAnsi="Arial" w:cs="Arial"/>
            <w:noProof/>
            <w:webHidden/>
          </w:rPr>
          <w:fldChar w:fldCharType="end"/>
        </w:r>
      </w:hyperlink>
    </w:p>
    <w:p w:rsidR="00904FD3" w:rsidRPr="00A935C5" w:rsidRDefault="00847638">
      <w:pPr>
        <w:pStyle w:val="TOC1"/>
        <w:tabs>
          <w:tab w:val="left" w:pos="1540"/>
          <w:tab w:val="right" w:leader="dot" w:pos="8777"/>
        </w:tabs>
        <w:rPr>
          <w:rFonts w:ascii="Arial" w:eastAsiaTheme="minorEastAsia" w:hAnsi="Arial" w:cs="Arial"/>
          <w:noProof/>
          <w:sz w:val="22"/>
        </w:rPr>
      </w:pPr>
      <w:hyperlink w:anchor="_Toc454100621" w:history="1">
        <w:r w:rsidR="00904FD3" w:rsidRPr="00A935C5">
          <w:rPr>
            <w:rStyle w:val="Hyperlink"/>
            <w:rFonts w:ascii="Arial" w:hAnsi="Arial" w:cs="Arial"/>
            <w:noProof/>
            <w:color w:val="auto"/>
          </w:rPr>
          <w:t>Chương 6.</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12520263 – Trần Bình Minh</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_Toc454100621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15</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22" w:history="1">
        <w:r w:rsidR="00904FD3" w:rsidRPr="00A935C5">
          <w:rPr>
            <w:rStyle w:val="Hyperlink"/>
            <w:rFonts w:ascii="Arial" w:hAnsi="Arial" w:cs="Arial"/>
            <w:noProof/>
            <w:color w:val="auto"/>
          </w:rPr>
          <w:t>6.1.</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Danh sách chi tiết công việc</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_Toc454100622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15</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23" w:history="1">
        <w:r w:rsidR="00904FD3" w:rsidRPr="00A935C5">
          <w:rPr>
            <w:rStyle w:val="Hyperlink"/>
            <w:rFonts w:ascii="Arial" w:hAnsi="Arial" w:cs="Arial"/>
            <w:noProof/>
            <w:color w:val="auto"/>
          </w:rPr>
          <w:t>6.2.</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điều đã học được từ đồ án</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_Toc454100623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18</w:t>
        </w:r>
        <w:r w:rsidR="00904FD3" w:rsidRPr="00A935C5">
          <w:rPr>
            <w:rFonts w:ascii="Arial" w:hAnsi="Arial" w:cs="Arial"/>
            <w:noProof/>
            <w:webHidden/>
          </w:rPr>
          <w:fldChar w:fldCharType="end"/>
        </w:r>
      </w:hyperlink>
    </w:p>
    <w:p w:rsidR="00904FD3" w:rsidRPr="00A935C5" w:rsidRDefault="00847638">
      <w:pPr>
        <w:pStyle w:val="TOC2"/>
        <w:tabs>
          <w:tab w:val="left" w:pos="1100"/>
          <w:tab w:val="right" w:leader="dot" w:pos="8777"/>
        </w:tabs>
        <w:rPr>
          <w:rFonts w:ascii="Arial" w:eastAsiaTheme="minorEastAsia" w:hAnsi="Arial" w:cs="Arial"/>
          <w:noProof/>
          <w:sz w:val="22"/>
        </w:rPr>
      </w:pPr>
      <w:hyperlink w:anchor="_Toc454100624" w:history="1">
        <w:r w:rsidR="00904FD3" w:rsidRPr="00A935C5">
          <w:rPr>
            <w:rStyle w:val="Hyperlink"/>
            <w:rFonts w:ascii="Arial" w:hAnsi="Arial" w:cs="Arial"/>
            <w:noProof/>
            <w:color w:val="auto"/>
          </w:rPr>
          <w:t>6.3.</w:t>
        </w:r>
        <w:r w:rsidR="00904FD3" w:rsidRPr="00A935C5">
          <w:rPr>
            <w:rFonts w:ascii="Arial" w:eastAsiaTheme="minorEastAsia" w:hAnsi="Arial" w:cs="Arial"/>
            <w:noProof/>
            <w:sz w:val="22"/>
          </w:rPr>
          <w:tab/>
        </w:r>
        <w:r w:rsidR="00904FD3" w:rsidRPr="00A935C5">
          <w:rPr>
            <w:rStyle w:val="Hyperlink"/>
            <w:rFonts w:ascii="Arial" w:hAnsi="Arial" w:cs="Arial"/>
            <w:noProof/>
            <w:color w:val="auto"/>
          </w:rPr>
          <w:t>Những thiếu sót và khó khăn đã gặp:</w:t>
        </w:r>
        <w:r w:rsidR="00904FD3" w:rsidRPr="00A935C5">
          <w:rPr>
            <w:rFonts w:ascii="Arial" w:hAnsi="Arial" w:cs="Arial"/>
            <w:noProof/>
            <w:webHidden/>
          </w:rPr>
          <w:tab/>
        </w:r>
        <w:r w:rsidR="00904FD3" w:rsidRPr="00A935C5">
          <w:rPr>
            <w:rFonts w:ascii="Arial" w:hAnsi="Arial" w:cs="Arial"/>
            <w:noProof/>
            <w:webHidden/>
          </w:rPr>
          <w:fldChar w:fldCharType="begin"/>
        </w:r>
        <w:r w:rsidR="00904FD3" w:rsidRPr="00A935C5">
          <w:rPr>
            <w:rFonts w:ascii="Arial" w:hAnsi="Arial" w:cs="Arial"/>
            <w:noProof/>
            <w:webHidden/>
          </w:rPr>
          <w:instrText xml:space="preserve"> PAGEREF _Toc454100624 \h </w:instrText>
        </w:r>
        <w:r w:rsidR="00904FD3" w:rsidRPr="00A935C5">
          <w:rPr>
            <w:rFonts w:ascii="Arial" w:hAnsi="Arial" w:cs="Arial"/>
            <w:noProof/>
            <w:webHidden/>
          </w:rPr>
        </w:r>
        <w:r w:rsidR="00904FD3" w:rsidRPr="00A935C5">
          <w:rPr>
            <w:rFonts w:ascii="Arial" w:hAnsi="Arial" w:cs="Arial"/>
            <w:noProof/>
            <w:webHidden/>
          </w:rPr>
          <w:fldChar w:fldCharType="separate"/>
        </w:r>
        <w:r w:rsidR="00904FD3" w:rsidRPr="00A935C5">
          <w:rPr>
            <w:rFonts w:ascii="Arial" w:hAnsi="Arial" w:cs="Arial"/>
            <w:noProof/>
            <w:webHidden/>
          </w:rPr>
          <w:t>19</w:t>
        </w:r>
        <w:r w:rsidR="00904FD3" w:rsidRPr="00A935C5">
          <w:rPr>
            <w:rFonts w:ascii="Arial" w:hAnsi="Arial" w:cs="Arial"/>
            <w:noProof/>
            <w:webHidden/>
          </w:rPr>
          <w:fldChar w:fldCharType="end"/>
        </w:r>
      </w:hyperlink>
    </w:p>
    <w:p w:rsidR="001F7810" w:rsidRPr="00A935C5" w:rsidRDefault="009D427A" w:rsidP="002628E6">
      <w:pPr>
        <w:rPr>
          <w:rFonts w:ascii="Arial" w:hAnsi="Arial" w:cs="Arial"/>
          <w:b/>
          <w:sz w:val="28"/>
          <w:szCs w:val="26"/>
        </w:rPr>
        <w:sectPr w:rsidR="001F7810" w:rsidRPr="00A935C5" w:rsidSect="00745672">
          <w:pgSz w:w="11906" w:h="16838"/>
          <w:pgMar w:top="1701" w:right="1134" w:bottom="1985" w:left="1985" w:header="708" w:footer="708" w:gutter="0"/>
          <w:cols w:space="708"/>
          <w:docGrid w:linePitch="360"/>
        </w:sectPr>
      </w:pPr>
      <w:r w:rsidRPr="00A935C5">
        <w:rPr>
          <w:rFonts w:ascii="Arial" w:hAnsi="Arial" w:cs="Arial"/>
          <w:b/>
          <w:sz w:val="28"/>
          <w:szCs w:val="26"/>
        </w:rPr>
        <w:fldChar w:fldCharType="end"/>
      </w:r>
    </w:p>
    <w:p w:rsidR="00C05CE5" w:rsidRPr="00A935C5" w:rsidRDefault="000D3925" w:rsidP="00B24288">
      <w:pPr>
        <w:pStyle w:val="Heading1"/>
        <w:numPr>
          <w:ilvl w:val="0"/>
          <w:numId w:val="0"/>
        </w:numPr>
        <w:rPr>
          <w:rFonts w:ascii="Arial" w:hAnsi="Arial" w:cs="Arial"/>
          <w:lang w:val="vi-VN"/>
        </w:rPr>
      </w:pPr>
      <w:bookmarkStart w:id="0" w:name="_Toc454100603"/>
      <w:r w:rsidRPr="00A935C5">
        <w:rPr>
          <w:rFonts w:ascii="Arial" w:hAnsi="Arial" w:cs="Arial"/>
          <w:lang w:val="vi-VN"/>
        </w:rPr>
        <w:lastRenderedPageBreak/>
        <w:t>12520004 – Lê Doãn Huỳnh Tuấn Anh</w:t>
      </w:r>
      <w:bookmarkEnd w:id="0"/>
    </w:p>
    <w:p w:rsidR="00366AC3" w:rsidRPr="00A935C5" w:rsidRDefault="00366AC3" w:rsidP="00366AC3">
      <w:pPr>
        <w:pStyle w:val="Heading2"/>
        <w:rPr>
          <w:rFonts w:ascii="Arial" w:hAnsi="Arial" w:cs="Arial"/>
        </w:rPr>
      </w:pPr>
      <w:bookmarkStart w:id="1" w:name="_Toc454100604"/>
      <w:r w:rsidRPr="00A935C5">
        <w:rPr>
          <w:rFonts w:ascii="Arial" w:hAnsi="Arial" w:cs="Arial"/>
        </w:rPr>
        <w:t>Danh sách chi tiết công việc</w:t>
      </w:r>
      <w:bookmarkEnd w:id="1"/>
    </w:p>
    <w:tbl>
      <w:tblPr>
        <w:tblStyle w:val="TableGrid"/>
        <w:tblW w:w="0" w:type="auto"/>
        <w:tblLook w:val="04A0" w:firstRow="1" w:lastRow="0" w:firstColumn="1" w:lastColumn="0" w:noHBand="0" w:noVBand="1"/>
      </w:tblPr>
      <w:tblGrid>
        <w:gridCol w:w="1410"/>
        <w:gridCol w:w="1548"/>
        <w:gridCol w:w="1548"/>
        <w:gridCol w:w="1526"/>
        <w:gridCol w:w="1526"/>
        <w:gridCol w:w="1445"/>
      </w:tblGrid>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STT</w:t>
            </w:r>
          </w:p>
        </w:tc>
        <w:tc>
          <w:tcPr>
            <w:tcW w:w="1558" w:type="dxa"/>
          </w:tcPr>
          <w:p w:rsidR="00A1672E" w:rsidRPr="00A935C5" w:rsidRDefault="00A1672E" w:rsidP="00A1672E">
            <w:pPr>
              <w:pStyle w:val="NoSpacing"/>
              <w:rPr>
                <w:rFonts w:ascii="Arial" w:hAnsi="Arial" w:cs="Arial"/>
              </w:rPr>
            </w:pPr>
            <w:r w:rsidRPr="00A935C5">
              <w:rPr>
                <w:rFonts w:ascii="Arial" w:hAnsi="Arial" w:cs="Arial"/>
              </w:rPr>
              <w:t>Chủ đề</w:t>
            </w:r>
          </w:p>
        </w:tc>
        <w:tc>
          <w:tcPr>
            <w:tcW w:w="1558" w:type="dxa"/>
          </w:tcPr>
          <w:p w:rsidR="00A1672E" w:rsidRPr="00A935C5" w:rsidRDefault="00A1672E" w:rsidP="00A1672E">
            <w:pPr>
              <w:pStyle w:val="NoSpacing"/>
              <w:rPr>
                <w:rFonts w:ascii="Arial" w:hAnsi="Arial" w:cs="Arial"/>
              </w:rPr>
            </w:pPr>
            <w:r w:rsidRPr="00A935C5">
              <w:rPr>
                <w:rFonts w:ascii="Arial" w:hAnsi="Arial" w:cs="Arial"/>
              </w:rPr>
              <w:t>Mô tả</w:t>
            </w:r>
          </w:p>
        </w:tc>
        <w:tc>
          <w:tcPr>
            <w:tcW w:w="1558" w:type="dxa"/>
          </w:tcPr>
          <w:p w:rsidR="00A1672E" w:rsidRPr="00A935C5" w:rsidRDefault="00A1672E" w:rsidP="00A1672E">
            <w:pPr>
              <w:pStyle w:val="NoSpacing"/>
              <w:rPr>
                <w:rFonts w:ascii="Arial" w:hAnsi="Arial" w:cs="Arial"/>
              </w:rPr>
            </w:pPr>
            <w:r w:rsidRPr="00A935C5">
              <w:rPr>
                <w:rFonts w:ascii="Arial" w:hAnsi="Arial" w:cs="Arial"/>
              </w:rPr>
              <w:t>Ngày bắt đầu</w:t>
            </w:r>
          </w:p>
        </w:tc>
        <w:tc>
          <w:tcPr>
            <w:tcW w:w="1559" w:type="dxa"/>
          </w:tcPr>
          <w:p w:rsidR="00A1672E" w:rsidRPr="00A935C5" w:rsidRDefault="00A1672E" w:rsidP="00A1672E">
            <w:pPr>
              <w:pStyle w:val="NoSpacing"/>
              <w:rPr>
                <w:rFonts w:ascii="Arial" w:hAnsi="Arial" w:cs="Arial"/>
              </w:rPr>
            </w:pPr>
            <w:r w:rsidRPr="00A935C5">
              <w:rPr>
                <w:rFonts w:ascii="Arial" w:hAnsi="Arial" w:cs="Arial"/>
              </w:rPr>
              <w:t>Ngày kết thúc</w:t>
            </w:r>
          </w:p>
        </w:tc>
        <w:tc>
          <w:tcPr>
            <w:tcW w:w="1559" w:type="dxa"/>
          </w:tcPr>
          <w:p w:rsidR="00A1672E" w:rsidRPr="00A935C5" w:rsidRDefault="00A1672E" w:rsidP="00A1672E">
            <w:pPr>
              <w:pStyle w:val="NoSpacing"/>
              <w:rPr>
                <w:rFonts w:ascii="Arial" w:hAnsi="Arial" w:cs="Arial"/>
              </w:rPr>
            </w:pPr>
            <w:r w:rsidRPr="00A935C5">
              <w:rPr>
                <w:rFonts w:ascii="Arial" w:hAnsi="Arial" w:cs="Arial"/>
              </w:rPr>
              <w:t>Thời gian ước lượng</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1</w:t>
            </w:r>
          </w:p>
        </w:tc>
        <w:tc>
          <w:tcPr>
            <w:tcW w:w="1558" w:type="dxa"/>
          </w:tcPr>
          <w:p w:rsidR="00A1672E" w:rsidRPr="00A935C5" w:rsidRDefault="00A1672E" w:rsidP="00A1672E">
            <w:pPr>
              <w:pStyle w:val="NoSpacing"/>
              <w:rPr>
                <w:rFonts w:ascii="Arial" w:hAnsi="Arial" w:cs="Arial"/>
              </w:rPr>
            </w:pPr>
            <w:r w:rsidRPr="00A935C5">
              <w:rPr>
                <w:rFonts w:ascii="Arial" w:hAnsi="Arial" w:cs="Arial"/>
              </w:rPr>
              <w:t>Phân tích nghiệp vụ</w:t>
            </w:r>
          </w:p>
        </w:tc>
        <w:tc>
          <w:tcPr>
            <w:tcW w:w="1558" w:type="dxa"/>
          </w:tcPr>
          <w:p w:rsidR="00A1672E" w:rsidRPr="00A935C5" w:rsidRDefault="00A1672E" w:rsidP="00A1672E">
            <w:pPr>
              <w:pStyle w:val="NoSpacing"/>
              <w:rPr>
                <w:rFonts w:ascii="Arial" w:hAnsi="Arial" w:cs="Arial"/>
              </w:rPr>
            </w:pPr>
            <w:r w:rsidRPr="00A935C5">
              <w:rPr>
                <w:rFonts w:ascii="Arial" w:hAnsi="Arial" w:cs="Arial"/>
              </w:rPr>
              <w:t>Đọc bản mô tả và vẽ sơ đồ mô hình hóa mức logic</w:t>
            </w:r>
          </w:p>
        </w:tc>
        <w:tc>
          <w:tcPr>
            <w:tcW w:w="1558" w:type="dxa"/>
          </w:tcPr>
          <w:p w:rsidR="00A1672E" w:rsidRPr="00A935C5" w:rsidRDefault="00A1672E" w:rsidP="00A1672E">
            <w:pPr>
              <w:pStyle w:val="NoSpacing"/>
              <w:rPr>
                <w:rFonts w:ascii="Arial" w:hAnsi="Arial" w:cs="Arial"/>
              </w:rPr>
            </w:pPr>
            <w:r w:rsidRPr="00A935C5">
              <w:rPr>
                <w:rFonts w:ascii="Arial" w:hAnsi="Arial" w:cs="Arial"/>
              </w:rPr>
              <w:t>12/4/2016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14/4/2016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 xml:space="preserve"> 3 ngày</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2</w:t>
            </w:r>
          </w:p>
        </w:tc>
        <w:tc>
          <w:tcPr>
            <w:tcW w:w="1558" w:type="dxa"/>
          </w:tcPr>
          <w:p w:rsidR="00A1672E" w:rsidRPr="00A935C5" w:rsidRDefault="00A1672E" w:rsidP="00A1672E">
            <w:pPr>
              <w:pStyle w:val="NoSpacing"/>
              <w:rPr>
                <w:rFonts w:ascii="Arial" w:hAnsi="Arial" w:cs="Arial"/>
              </w:rPr>
            </w:pPr>
            <w:r w:rsidRPr="00A935C5">
              <w:rPr>
                <w:rFonts w:ascii="Arial" w:hAnsi="Arial" w:cs="Arial"/>
              </w:rPr>
              <w:t>Tìm hiểu mô hình MVVM</w:t>
            </w:r>
          </w:p>
        </w:tc>
        <w:tc>
          <w:tcPr>
            <w:tcW w:w="1558" w:type="dxa"/>
          </w:tcPr>
          <w:p w:rsidR="00A1672E" w:rsidRPr="00A935C5" w:rsidRDefault="00A1672E" w:rsidP="00A1672E">
            <w:pPr>
              <w:pStyle w:val="NoSpacing"/>
              <w:rPr>
                <w:rFonts w:ascii="Arial" w:hAnsi="Arial" w:cs="Arial"/>
              </w:rPr>
            </w:pPr>
            <w:r w:rsidRPr="00A935C5">
              <w:rPr>
                <w:rFonts w:ascii="Arial" w:hAnsi="Arial" w:cs="Arial"/>
              </w:rPr>
              <w:t>Cách mô hình hoạt động, và cách sử dụng MVVM trong framework</w:t>
            </w:r>
          </w:p>
        </w:tc>
        <w:tc>
          <w:tcPr>
            <w:tcW w:w="1558" w:type="dxa"/>
          </w:tcPr>
          <w:p w:rsidR="00A1672E" w:rsidRPr="00A935C5" w:rsidRDefault="00A1672E" w:rsidP="00A1672E">
            <w:pPr>
              <w:pStyle w:val="NoSpacing"/>
              <w:rPr>
                <w:rFonts w:ascii="Arial" w:hAnsi="Arial" w:cs="Arial"/>
              </w:rPr>
            </w:pPr>
            <w:r w:rsidRPr="00A935C5">
              <w:rPr>
                <w:rFonts w:ascii="Arial" w:hAnsi="Arial" w:cs="Arial"/>
              </w:rPr>
              <w:t>16/4/2016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18/4/2016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 ngày</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3</w:t>
            </w:r>
          </w:p>
        </w:tc>
        <w:tc>
          <w:tcPr>
            <w:tcW w:w="1558" w:type="dxa"/>
          </w:tcPr>
          <w:p w:rsidR="00A1672E" w:rsidRPr="00A935C5" w:rsidRDefault="00A1672E" w:rsidP="00A1672E">
            <w:pPr>
              <w:pStyle w:val="NoSpacing"/>
              <w:rPr>
                <w:rFonts w:ascii="Arial" w:hAnsi="Arial" w:cs="Arial"/>
              </w:rPr>
            </w:pPr>
            <w:r w:rsidRPr="00A935C5">
              <w:rPr>
                <w:rFonts w:ascii="Arial" w:hAnsi="Arial" w:cs="Arial"/>
              </w:rPr>
              <w:t>Tìm hiểu về silverlight</w:t>
            </w:r>
          </w:p>
        </w:tc>
        <w:tc>
          <w:tcPr>
            <w:tcW w:w="1558" w:type="dxa"/>
          </w:tcPr>
          <w:p w:rsidR="00A1672E" w:rsidRPr="00A935C5" w:rsidRDefault="00A1672E" w:rsidP="00A1672E">
            <w:pPr>
              <w:pStyle w:val="NoSpacing"/>
              <w:rPr>
                <w:rFonts w:ascii="Arial" w:hAnsi="Arial" w:cs="Arial"/>
              </w:rPr>
            </w:pPr>
            <w:r w:rsidRPr="00A935C5">
              <w:rPr>
                <w:rFonts w:ascii="Arial" w:hAnsi="Arial" w:cs="Arial"/>
              </w:rPr>
              <w:t>Cách sử dụng silverlight, cài đặt, config</w:t>
            </w:r>
          </w:p>
        </w:tc>
        <w:tc>
          <w:tcPr>
            <w:tcW w:w="1558" w:type="dxa"/>
          </w:tcPr>
          <w:p w:rsidR="00A1672E" w:rsidRPr="00A935C5" w:rsidRDefault="00A1672E" w:rsidP="00A1672E">
            <w:pPr>
              <w:pStyle w:val="NoSpacing"/>
              <w:rPr>
                <w:rFonts w:ascii="Arial" w:hAnsi="Arial" w:cs="Arial"/>
              </w:rPr>
            </w:pPr>
            <w:r w:rsidRPr="00A935C5">
              <w:rPr>
                <w:rFonts w:ascii="Arial" w:hAnsi="Arial" w:cs="Arial"/>
              </w:rPr>
              <w:t>20/4/2016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21/4/2016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 ngày</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4</w:t>
            </w:r>
          </w:p>
        </w:tc>
        <w:tc>
          <w:tcPr>
            <w:tcW w:w="1558" w:type="dxa"/>
          </w:tcPr>
          <w:p w:rsidR="00A1672E" w:rsidRPr="00A935C5" w:rsidRDefault="00A1672E" w:rsidP="00A1672E">
            <w:pPr>
              <w:pStyle w:val="NoSpacing"/>
              <w:rPr>
                <w:rFonts w:ascii="Arial" w:hAnsi="Arial" w:cs="Arial"/>
              </w:rPr>
            </w:pPr>
            <w:r w:rsidRPr="00A935C5">
              <w:rPr>
                <w:rFonts w:ascii="Arial" w:hAnsi="Arial" w:cs="Arial"/>
              </w:rPr>
              <w:t>Config github, làm quen với công cụ quản lý source code</w:t>
            </w:r>
          </w:p>
        </w:tc>
        <w:tc>
          <w:tcPr>
            <w:tcW w:w="1558" w:type="dxa"/>
          </w:tcPr>
          <w:p w:rsidR="00A1672E" w:rsidRPr="00A935C5" w:rsidRDefault="00A1672E" w:rsidP="00A1672E">
            <w:pPr>
              <w:pStyle w:val="NoSpacing"/>
              <w:rPr>
                <w:rFonts w:ascii="Arial" w:hAnsi="Arial" w:cs="Arial"/>
              </w:rPr>
            </w:pPr>
            <w:r w:rsidRPr="00A935C5">
              <w:rPr>
                <w:rFonts w:ascii="Arial" w:hAnsi="Arial" w:cs="Arial"/>
              </w:rPr>
              <w:t>Kết nối VPN, cài đặt công cụ quản lý source code</w:t>
            </w:r>
          </w:p>
        </w:tc>
        <w:tc>
          <w:tcPr>
            <w:tcW w:w="1558" w:type="dxa"/>
          </w:tcPr>
          <w:p w:rsidR="00A1672E" w:rsidRPr="00A935C5" w:rsidRDefault="00A1672E" w:rsidP="00A1672E">
            <w:pPr>
              <w:pStyle w:val="NoSpacing"/>
              <w:rPr>
                <w:rFonts w:ascii="Arial" w:hAnsi="Arial" w:cs="Arial"/>
              </w:rPr>
            </w:pPr>
            <w:r w:rsidRPr="00A935C5">
              <w:rPr>
                <w:rFonts w:ascii="Arial" w:hAnsi="Arial" w:cs="Arial"/>
              </w:rPr>
              <w:t>22/4/2016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22/4/2016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5h</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5</w:t>
            </w:r>
          </w:p>
        </w:tc>
        <w:tc>
          <w:tcPr>
            <w:tcW w:w="1558" w:type="dxa"/>
          </w:tcPr>
          <w:p w:rsidR="00A1672E" w:rsidRPr="00A935C5" w:rsidRDefault="00A1672E" w:rsidP="00A1672E">
            <w:pPr>
              <w:pStyle w:val="NoSpacing"/>
              <w:rPr>
                <w:rFonts w:ascii="Arial" w:hAnsi="Arial" w:cs="Arial"/>
              </w:rPr>
            </w:pPr>
            <w:r w:rsidRPr="00A935C5">
              <w:rPr>
                <w:rFonts w:ascii="Arial" w:hAnsi="Arial" w:cs="Arial"/>
              </w:rPr>
              <w:t>Làm quen với Bitrix, redmine</w:t>
            </w:r>
          </w:p>
        </w:tc>
        <w:tc>
          <w:tcPr>
            <w:tcW w:w="1558" w:type="dxa"/>
          </w:tcPr>
          <w:p w:rsidR="00A1672E" w:rsidRPr="00A935C5" w:rsidRDefault="00A1672E" w:rsidP="00A1672E">
            <w:pPr>
              <w:pStyle w:val="NoSpacing"/>
              <w:rPr>
                <w:rFonts w:ascii="Arial" w:hAnsi="Arial" w:cs="Arial"/>
              </w:rPr>
            </w:pPr>
            <w:r w:rsidRPr="00A935C5">
              <w:rPr>
                <w:rFonts w:ascii="Arial" w:hAnsi="Arial" w:cs="Arial"/>
              </w:rPr>
              <w:t>Tạo tài hoản bitrix, redmine</w:t>
            </w:r>
          </w:p>
        </w:tc>
        <w:tc>
          <w:tcPr>
            <w:tcW w:w="1558" w:type="dxa"/>
          </w:tcPr>
          <w:p w:rsidR="00A1672E" w:rsidRPr="00A935C5" w:rsidRDefault="00A1672E" w:rsidP="00A1672E">
            <w:pPr>
              <w:pStyle w:val="NoSpacing"/>
              <w:rPr>
                <w:rFonts w:ascii="Arial" w:hAnsi="Arial" w:cs="Arial"/>
              </w:rPr>
            </w:pPr>
            <w:r w:rsidRPr="00A935C5">
              <w:rPr>
                <w:rFonts w:ascii="Arial" w:hAnsi="Arial" w:cs="Arial"/>
              </w:rPr>
              <w:t>23/4/2016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23/4/2016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5h</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6</w:t>
            </w:r>
          </w:p>
        </w:tc>
        <w:tc>
          <w:tcPr>
            <w:tcW w:w="1558" w:type="dxa"/>
          </w:tcPr>
          <w:p w:rsidR="00A1672E" w:rsidRPr="00A935C5" w:rsidRDefault="00A1672E" w:rsidP="00A1672E">
            <w:pPr>
              <w:pStyle w:val="NoSpacing"/>
              <w:rPr>
                <w:rFonts w:ascii="Arial" w:hAnsi="Arial" w:cs="Arial"/>
              </w:rPr>
            </w:pPr>
            <w:r w:rsidRPr="00A935C5">
              <w:rPr>
                <w:rFonts w:ascii="Arial" w:hAnsi="Arial" w:cs="Arial"/>
              </w:rPr>
              <w:t>Tìm hiểu framework, chạy project</w:t>
            </w:r>
          </w:p>
        </w:tc>
        <w:tc>
          <w:tcPr>
            <w:tcW w:w="1558" w:type="dxa"/>
          </w:tcPr>
          <w:p w:rsidR="00A1672E" w:rsidRPr="00A935C5" w:rsidRDefault="00A1672E" w:rsidP="00A1672E">
            <w:pPr>
              <w:pStyle w:val="NoSpacing"/>
              <w:rPr>
                <w:rFonts w:ascii="Arial" w:hAnsi="Arial" w:cs="Arial"/>
              </w:rPr>
            </w:pPr>
            <w:r w:rsidRPr="00A935C5">
              <w:rPr>
                <w:rFonts w:ascii="Arial" w:hAnsi="Arial" w:cs="Arial"/>
              </w:rPr>
              <w:t>Download framework, restore database</w:t>
            </w:r>
          </w:p>
        </w:tc>
        <w:tc>
          <w:tcPr>
            <w:tcW w:w="1558" w:type="dxa"/>
          </w:tcPr>
          <w:p w:rsidR="00A1672E" w:rsidRPr="00A935C5" w:rsidRDefault="00A1672E" w:rsidP="00A1672E">
            <w:pPr>
              <w:pStyle w:val="NoSpacing"/>
              <w:rPr>
                <w:rFonts w:ascii="Arial" w:hAnsi="Arial" w:cs="Arial"/>
              </w:rPr>
            </w:pPr>
            <w:r w:rsidRPr="00A935C5">
              <w:rPr>
                <w:rFonts w:ascii="Arial" w:hAnsi="Arial" w:cs="Arial"/>
              </w:rPr>
              <w:t>24/4/2016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25/4/2016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 ngày</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7</w:t>
            </w:r>
          </w:p>
        </w:tc>
        <w:tc>
          <w:tcPr>
            <w:tcW w:w="1558" w:type="dxa"/>
          </w:tcPr>
          <w:p w:rsidR="00A1672E" w:rsidRPr="00A935C5" w:rsidRDefault="00A1672E" w:rsidP="00A1672E">
            <w:pPr>
              <w:pStyle w:val="NoSpacing"/>
              <w:rPr>
                <w:rFonts w:ascii="Arial" w:hAnsi="Arial" w:cs="Arial"/>
              </w:rPr>
            </w:pPr>
            <w:r w:rsidRPr="00A935C5">
              <w:rPr>
                <w:rFonts w:ascii="Arial" w:hAnsi="Arial" w:cs="Arial"/>
              </w:rPr>
              <w:t>Thiết kế database</w:t>
            </w:r>
          </w:p>
        </w:tc>
        <w:tc>
          <w:tcPr>
            <w:tcW w:w="1558" w:type="dxa"/>
          </w:tcPr>
          <w:p w:rsidR="00A1672E" w:rsidRPr="00A935C5" w:rsidRDefault="00A1672E" w:rsidP="00A1672E">
            <w:pPr>
              <w:pStyle w:val="NoSpacing"/>
              <w:rPr>
                <w:rFonts w:ascii="Arial" w:hAnsi="Arial" w:cs="Arial"/>
              </w:rPr>
            </w:pPr>
            <w:r w:rsidRPr="00A935C5">
              <w:rPr>
                <w:rFonts w:ascii="Arial" w:hAnsi="Arial" w:cs="Arial"/>
              </w:rPr>
              <w:t xml:space="preserve">Tạo các bảng cơ sở dữ liệu </w:t>
            </w:r>
            <w:r w:rsidRPr="00A935C5">
              <w:rPr>
                <w:rFonts w:ascii="Arial" w:hAnsi="Arial" w:cs="Arial"/>
              </w:rPr>
              <w:lastRenderedPageBreak/>
              <w:t>mức vật lý</w:t>
            </w:r>
          </w:p>
        </w:tc>
        <w:tc>
          <w:tcPr>
            <w:tcW w:w="1558" w:type="dxa"/>
          </w:tcPr>
          <w:p w:rsidR="00A1672E" w:rsidRPr="00A935C5" w:rsidRDefault="00A1672E" w:rsidP="00A1672E">
            <w:pPr>
              <w:pStyle w:val="NoSpacing"/>
              <w:rPr>
                <w:rFonts w:ascii="Arial" w:hAnsi="Arial" w:cs="Arial"/>
              </w:rPr>
            </w:pPr>
            <w:r w:rsidRPr="00A935C5">
              <w:rPr>
                <w:rFonts w:ascii="Arial" w:hAnsi="Arial" w:cs="Arial"/>
              </w:rPr>
              <w:lastRenderedPageBreak/>
              <w:t>25/4/2016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27/4/2016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3 ngày</w:t>
            </w:r>
          </w:p>
        </w:tc>
      </w:tr>
      <w:tr w:rsidR="00F51B98" w:rsidRPr="00A935C5" w:rsidTr="0026531B">
        <w:tc>
          <w:tcPr>
            <w:tcW w:w="1558" w:type="dxa"/>
          </w:tcPr>
          <w:p w:rsidR="00A1672E" w:rsidRPr="00A935C5" w:rsidRDefault="00A1672E" w:rsidP="00A1672E">
            <w:pPr>
              <w:pStyle w:val="NoSpacing"/>
              <w:rPr>
                <w:rFonts w:ascii="Arial" w:hAnsi="Arial" w:cs="Arial"/>
              </w:rPr>
            </w:pPr>
            <w:r w:rsidRPr="00A935C5">
              <w:rPr>
                <w:rFonts w:ascii="Arial" w:hAnsi="Arial" w:cs="Arial"/>
              </w:rPr>
              <w:t>8</w:t>
            </w:r>
          </w:p>
        </w:tc>
        <w:tc>
          <w:tcPr>
            <w:tcW w:w="1558" w:type="dxa"/>
          </w:tcPr>
          <w:p w:rsidR="00A1672E" w:rsidRPr="00A935C5" w:rsidRDefault="00A1672E" w:rsidP="00A1672E">
            <w:pPr>
              <w:pStyle w:val="NoSpacing"/>
              <w:rPr>
                <w:rFonts w:ascii="Arial" w:hAnsi="Arial" w:cs="Arial"/>
              </w:rPr>
            </w:pPr>
            <w:r w:rsidRPr="00A935C5">
              <w:rPr>
                <w:rFonts w:ascii="Arial" w:hAnsi="Arial" w:cs="Arial"/>
              </w:rPr>
              <w:t>Viết báo cáo</w:t>
            </w:r>
          </w:p>
        </w:tc>
        <w:tc>
          <w:tcPr>
            <w:tcW w:w="1558" w:type="dxa"/>
          </w:tcPr>
          <w:p w:rsidR="00A1672E" w:rsidRPr="00A935C5" w:rsidRDefault="00A1672E" w:rsidP="00A1672E">
            <w:pPr>
              <w:pStyle w:val="NoSpacing"/>
              <w:rPr>
                <w:rFonts w:ascii="Arial" w:hAnsi="Arial" w:cs="Arial"/>
              </w:rPr>
            </w:pPr>
            <w:r w:rsidRPr="00A935C5">
              <w:rPr>
                <w:rFonts w:ascii="Arial" w:hAnsi="Arial" w:cs="Arial"/>
              </w:rPr>
              <w:t>Phân tích nghiệp vụ, mô tả xử lý của quản lý kho</w:t>
            </w:r>
          </w:p>
        </w:tc>
        <w:tc>
          <w:tcPr>
            <w:tcW w:w="1558" w:type="dxa"/>
          </w:tcPr>
          <w:p w:rsidR="00A1672E" w:rsidRPr="00A935C5" w:rsidRDefault="00A1672E" w:rsidP="00A1672E">
            <w:pPr>
              <w:pStyle w:val="NoSpacing"/>
              <w:rPr>
                <w:rFonts w:ascii="Arial" w:hAnsi="Arial" w:cs="Arial"/>
              </w:rPr>
            </w:pPr>
            <w:r w:rsidRPr="00A935C5">
              <w:rPr>
                <w:rFonts w:ascii="Arial" w:hAnsi="Arial" w:cs="Arial"/>
              </w:rPr>
              <w:t>3/6/2016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4/6/2016</w:t>
            </w:r>
          </w:p>
        </w:tc>
        <w:tc>
          <w:tcPr>
            <w:tcW w:w="1559" w:type="dxa"/>
          </w:tcPr>
          <w:p w:rsidR="00A1672E" w:rsidRPr="00A935C5" w:rsidRDefault="00A1672E" w:rsidP="00A1672E">
            <w:pPr>
              <w:pStyle w:val="NoSpacing"/>
              <w:rPr>
                <w:rFonts w:ascii="Arial" w:hAnsi="Arial" w:cs="Arial"/>
              </w:rPr>
            </w:pPr>
            <w:r w:rsidRPr="00A935C5">
              <w:rPr>
                <w:rFonts w:ascii="Arial" w:hAnsi="Arial" w:cs="Arial"/>
              </w:rPr>
              <w:t>2 ngày</w:t>
            </w:r>
          </w:p>
        </w:tc>
      </w:tr>
    </w:tbl>
    <w:p w:rsidR="00366AC3" w:rsidRPr="00A935C5" w:rsidRDefault="00366AC3" w:rsidP="00366AC3">
      <w:pPr>
        <w:rPr>
          <w:rFonts w:ascii="Arial" w:hAnsi="Arial" w:cs="Arial"/>
        </w:rPr>
      </w:pPr>
    </w:p>
    <w:p w:rsidR="004731E1" w:rsidRPr="00A935C5" w:rsidRDefault="004731E1" w:rsidP="00366AC3">
      <w:pPr>
        <w:pStyle w:val="Heading2"/>
        <w:rPr>
          <w:rFonts w:ascii="Arial" w:hAnsi="Arial" w:cs="Arial"/>
        </w:rPr>
      </w:pPr>
      <w:bookmarkStart w:id="2" w:name="_Toc454100605"/>
      <w:r w:rsidRPr="00A935C5">
        <w:rPr>
          <w:rFonts w:ascii="Arial" w:hAnsi="Arial" w:cs="Arial"/>
        </w:rPr>
        <w:t>Những điều chưa làm được</w:t>
      </w:r>
      <w:bookmarkEnd w:id="2"/>
    </w:p>
    <w:p w:rsidR="004731E1" w:rsidRPr="00A935C5" w:rsidRDefault="004731E1" w:rsidP="00A4202A">
      <w:pPr>
        <w:pStyle w:val="ListParagraph"/>
        <w:numPr>
          <w:ilvl w:val="0"/>
          <w:numId w:val="7"/>
        </w:numPr>
        <w:spacing w:after="160" w:line="259" w:lineRule="auto"/>
        <w:jc w:val="left"/>
        <w:rPr>
          <w:rFonts w:ascii="Arial" w:hAnsi="Arial" w:cs="Arial"/>
          <w:lang w:val="vi-VN"/>
        </w:rPr>
      </w:pPr>
      <w:r w:rsidRPr="00A935C5">
        <w:rPr>
          <w:rFonts w:ascii="Arial" w:hAnsi="Arial" w:cs="Arial"/>
          <w:lang w:val="vi-VN"/>
        </w:rPr>
        <w:t>Không tham gia họp nhóm thường xuyên</w:t>
      </w:r>
    </w:p>
    <w:p w:rsidR="004731E1" w:rsidRPr="00A935C5" w:rsidRDefault="004731E1" w:rsidP="00A4202A">
      <w:pPr>
        <w:pStyle w:val="ListParagraph"/>
        <w:numPr>
          <w:ilvl w:val="0"/>
          <w:numId w:val="7"/>
        </w:numPr>
        <w:spacing w:after="160" w:line="259" w:lineRule="auto"/>
        <w:jc w:val="left"/>
        <w:rPr>
          <w:rFonts w:ascii="Arial" w:hAnsi="Arial" w:cs="Arial"/>
          <w:lang w:val="vi-VN"/>
        </w:rPr>
      </w:pPr>
      <w:r w:rsidRPr="00A935C5">
        <w:rPr>
          <w:rFonts w:ascii="Arial" w:hAnsi="Arial" w:cs="Arial"/>
          <w:lang w:val="vi-VN"/>
        </w:rPr>
        <w:t>Không tham gia làm hoàn thiện các chức năng, thiết kế giao diện</w:t>
      </w:r>
    </w:p>
    <w:p w:rsidR="00366AC3" w:rsidRPr="00A935C5" w:rsidRDefault="00366AC3" w:rsidP="00366AC3">
      <w:pPr>
        <w:pStyle w:val="Heading2"/>
        <w:rPr>
          <w:rFonts w:ascii="Arial" w:hAnsi="Arial" w:cs="Arial"/>
        </w:rPr>
      </w:pPr>
      <w:bookmarkStart w:id="3" w:name="_Toc454100606"/>
      <w:r w:rsidRPr="00A935C5">
        <w:rPr>
          <w:rFonts w:ascii="Arial" w:hAnsi="Arial" w:cs="Arial"/>
        </w:rPr>
        <w:t>Những điều đã học được từ đồ án</w:t>
      </w:r>
      <w:bookmarkEnd w:id="3"/>
    </w:p>
    <w:p w:rsidR="004731E1" w:rsidRPr="00A935C5" w:rsidRDefault="004731E1" w:rsidP="00A4202A">
      <w:pPr>
        <w:pStyle w:val="NormalWeb"/>
        <w:numPr>
          <w:ilvl w:val="0"/>
          <w:numId w:val="7"/>
        </w:numPr>
        <w:spacing w:before="0" w:beforeAutospacing="0" w:after="0" w:afterAutospacing="0"/>
        <w:textAlignment w:val="baseline"/>
        <w:rPr>
          <w:rFonts w:ascii="Arial" w:hAnsi="Arial" w:cs="Arial"/>
          <w:sz w:val="26"/>
          <w:szCs w:val="26"/>
          <w:lang w:val="vi-VN"/>
        </w:rPr>
      </w:pPr>
      <w:r w:rsidRPr="00A935C5">
        <w:rPr>
          <w:rFonts w:ascii="Arial" w:hAnsi="Arial" w:cs="Arial"/>
          <w:sz w:val="26"/>
          <w:szCs w:val="26"/>
          <w:lang w:val="vi-VN"/>
        </w:rPr>
        <w:t>Học được quy trình làm việc của dự án theo mô hình Agile.</w:t>
      </w:r>
    </w:p>
    <w:p w:rsidR="004731E1" w:rsidRPr="00A935C5" w:rsidRDefault="004731E1" w:rsidP="00A4202A">
      <w:pPr>
        <w:pStyle w:val="NormalWeb"/>
        <w:numPr>
          <w:ilvl w:val="0"/>
          <w:numId w:val="7"/>
        </w:numPr>
        <w:spacing w:before="0" w:beforeAutospacing="0" w:after="0" w:afterAutospacing="0"/>
        <w:textAlignment w:val="baseline"/>
        <w:rPr>
          <w:rFonts w:ascii="Arial" w:hAnsi="Arial" w:cs="Arial"/>
          <w:sz w:val="26"/>
          <w:szCs w:val="26"/>
          <w:lang w:val="vi-VN"/>
        </w:rPr>
      </w:pPr>
      <w:r w:rsidRPr="00A935C5">
        <w:rPr>
          <w:rFonts w:ascii="Arial" w:hAnsi="Arial" w:cs="Arial"/>
          <w:sz w:val="26"/>
          <w:szCs w:val="26"/>
          <w:lang w:val="vi-VN"/>
        </w:rPr>
        <w:t>Học được cách sử dụng các công cụ quản lý cấu hình: redmine, bitrix, Git.</w:t>
      </w:r>
    </w:p>
    <w:p w:rsidR="004731E1" w:rsidRPr="00A935C5" w:rsidRDefault="004731E1" w:rsidP="00A4202A">
      <w:pPr>
        <w:pStyle w:val="NormalWeb"/>
        <w:numPr>
          <w:ilvl w:val="0"/>
          <w:numId w:val="7"/>
        </w:numPr>
        <w:spacing w:before="0" w:beforeAutospacing="0" w:after="0" w:afterAutospacing="0"/>
        <w:textAlignment w:val="baseline"/>
        <w:rPr>
          <w:rFonts w:ascii="Arial" w:hAnsi="Arial" w:cs="Arial"/>
          <w:sz w:val="26"/>
          <w:szCs w:val="26"/>
          <w:lang w:val="vi-VN"/>
        </w:rPr>
      </w:pPr>
      <w:r w:rsidRPr="00A935C5">
        <w:rPr>
          <w:rFonts w:ascii="Arial" w:hAnsi="Arial" w:cs="Arial"/>
          <w:sz w:val="26"/>
          <w:szCs w:val="26"/>
          <w:lang w:val="vi-VN"/>
        </w:rPr>
        <w:t>Tìm hiểu được các công nghệ mới: SilverLight, MVVM framework, WPF.</w:t>
      </w:r>
    </w:p>
    <w:p w:rsidR="004731E1" w:rsidRPr="00A935C5" w:rsidRDefault="004731E1" w:rsidP="00A4202A">
      <w:pPr>
        <w:pStyle w:val="NormalWeb"/>
        <w:numPr>
          <w:ilvl w:val="0"/>
          <w:numId w:val="7"/>
        </w:numPr>
        <w:spacing w:before="0" w:beforeAutospacing="0" w:after="0" w:afterAutospacing="0"/>
        <w:textAlignment w:val="baseline"/>
        <w:rPr>
          <w:rFonts w:ascii="Arial" w:hAnsi="Arial" w:cs="Arial"/>
          <w:sz w:val="26"/>
          <w:szCs w:val="26"/>
          <w:lang w:val="vi-VN"/>
        </w:rPr>
      </w:pPr>
      <w:r w:rsidRPr="00A935C5">
        <w:rPr>
          <w:rFonts w:ascii="Arial" w:hAnsi="Arial" w:cs="Arial"/>
          <w:sz w:val="26"/>
          <w:szCs w:val="26"/>
          <w:lang w:val="vi-VN"/>
        </w:rPr>
        <w:t>Hiểu thêm về một nghiệp vụ cho thuê kho khoán.</w:t>
      </w:r>
    </w:p>
    <w:p w:rsidR="004731E1" w:rsidRPr="00A935C5" w:rsidRDefault="004731E1" w:rsidP="00A4202A">
      <w:pPr>
        <w:pStyle w:val="NormalWeb"/>
        <w:numPr>
          <w:ilvl w:val="0"/>
          <w:numId w:val="7"/>
        </w:numPr>
        <w:spacing w:before="0" w:beforeAutospacing="0" w:after="160" w:afterAutospacing="0"/>
        <w:textAlignment w:val="baseline"/>
        <w:rPr>
          <w:rFonts w:ascii="Arial" w:hAnsi="Arial" w:cs="Arial"/>
          <w:sz w:val="26"/>
          <w:szCs w:val="26"/>
          <w:lang w:val="vi-VN"/>
        </w:rPr>
      </w:pPr>
      <w:r w:rsidRPr="00A935C5">
        <w:rPr>
          <w:rFonts w:ascii="Arial" w:hAnsi="Arial" w:cs="Arial"/>
          <w:sz w:val="26"/>
          <w:szCs w:val="26"/>
          <w:lang w:val="vi-VN"/>
        </w:rPr>
        <w:t>Học được cách phân chia công việc và quản lý thời gian làm việc hợp lý.</w:t>
      </w:r>
    </w:p>
    <w:p w:rsidR="00C05CE5" w:rsidRPr="00A935C5" w:rsidRDefault="003B5600" w:rsidP="00F300BB">
      <w:pPr>
        <w:pStyle w:val="Heading1"/>
        <w:rPr>
          <w:rFonts w:ascii="Arial" w:hAnsi="Arial" w:cs="Arial"/>
          <w:lang w:val="vi-VN"/>
        </w:rPr>
      </w:pPr>
      <w:bookmarkStart w:id="4" w:name="_Toc454100607"/>
      <w:r w:rsidRPr="00A935C5">
        <w:rPr>
          <w:rFonts w:ascii="Arial" w:hAnsi="Arial" w:cs="Arial"/>
          <w:lang w:val="vi-VN"/>
        </w:rPr>
        <w:t>12520037 – Lưu Công Chình</w:t>
      </w:r>
      <w:bookmarkEnd w:id="4"/>
    </w:p>
    <w:p w:rsidR="00366AC3" w:rsidRPr="00A935C5" w:rsidRDefault="00366AC3" w:rsidP="00366AC3">
      <w:pPr>
        <w:pStyle w:val="Heading2"/>
        <w:rPr>
          <w:rFonts w:ascii="Arial" w:hAnsi="Arial" w:cs="Arial"/>
        </w:rPr>
      </w:pPr>
      <w:bookmarkStart w:id="5" w:name="_Toc454100608"/>
      <w:r w:rsidRPr="00A935C5">
        <w:rPr>
          <w:rFonts w:ascii="Arial" w:hAnsi="Arial" w:cs="Arial"/>
        </w:rPr>
        <w:t>Danh sách chi tiết công việc</w:t>
      </w:r>
      <w:bookmarkEnd w:id="5"/>
    </w:p>
    <w:tbl>
      <w:tblPr>
        <w:tblStyle w:val="TableGrid"/>
        <w:tblW w:w="9350" w:type="dxa"/>
        <w:tblInd w:w="113" w:type="dxa"/>
        <w:tblLook w:val="04A0" w:firstRow="1" w:lastRow="0" w:firstColumn="1" w:lastColumn="0" w:noHBand="0" w:noVBand="1"/>
      </w:tblPr>
      <w:tblGrid>
        <w:gridCol w:w="715"/>
        <w:gridCol w:w="1703"/>
        <w:gridCol w:w="1734"/>
        <w:gridCol w:w="1518"/>
        <w:gridCol w:w="1538"/>
        <w:gridCol w:w="1176"/>
        <w:gridCol w:w="966"/>
      </w:tblGrid>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STT</w:t>
            </w:r>
          </w:p>
        </w:tc>
        <w:tc>
          <w:tcPr>
            <w:tcW w:w="1710" w:type="dxa"/>
          </w:tcPr>
          <w:p w:rsidR="00127728" w:rsidRPr="00A935C5" w:rsidRDefault="00127728" w:rsidP="00127728">
            <w:pPr>
              <w:pStyle w:val="NoSpacing"/>
              <w:rPr>
                <w:rFonts w:ascii="Arial" w:hAnsi="Arial" w:cs="Arial"/>
              </w:rPr>
            </w:pPr>
            <w:r w:rsidRPr="00A935C5">
              <w:rPr>
                <w:rFonts w:ascii="Arial" w:hAnsi="Arial" w:cs="Arial"/>
              </w:rPr>
              <w:t>Chủ đề</w:t>
            </w:r>
          </w:p>
        </w:tc>
        <w:tc>
          <w:tcPr>
            <w:tcW w:w="1742" w:type="dxa"/>
          </w:tcPr>
          <w:p w:rsidR="00127728" w:rsidRPr="00A935C5" w:rsidRDefault="00127728" w:rsidP="00127728">
            <w:pPr>
              <w:pStyle w:val="NoSpacing"/>
              <w:rPr>
                <w:rFonts w:ascii="Arial" w:hAnsi="Arial" w:cs="Arial"/>
              </w:rPr>
            </w:pPr>
            <w:r w:rsidRPr="00A935C5">
              <w:rPr>
                <w:rFonts w:ascii="Arial" w:hAnsi="Arial" w:cs="Arial"/>
              </w:rPr>
              <w:t>Mô tả</w:t>
            </w:r>
          </w:p>
        </w:tc>
        <w:tc>
          <w:tcPr>
            <w:tcW w:w="1489" w:type="dxa"/>
          </w:tcPr>
          <w:p w:rsidR="00127728" w:rsidRPr="00A935C5" w:rsidRDefault="00127728" w:rsidP="00127728">
            <w:pPr>
              <w:pStyle w:val="NoSpacing"/>
              <w:rPr>
                <w:rFonts w:ascii="Arial" w:hAnsi="Arial" w:cs="Arial"/>
              </w:rPr>
            </w:pPr>
            <w:r w:rsidRPr="00A935C5">
              <w:rPr>
                <w:rFonts w:ascii="Arial" w:hAnsi="Arial" w:cs="Arial"/>
              </w:rPr>
              <w:t>Ngày bắt đầu</w:t>
            </w:r>
          </w:p>
        </w:tc>
        <w:tc>
          <w:tcPr>
            <w:tcW w:w="1539" w:type="dxa"/>
          </w:tcPr>
          <w:p w:rsidR="00127728" w:rsidRPr="00A935C5" w:rsidRDefault="00127728" w:rsidP="00127728">
            <w:pPr>
              <w:pStyle w:val="NoSpacing"/>
              <w:rPr>
                <w:rFonts w:ascii="Arial" w:hAnsi="Arial" w:cs="Arial"/>
              </w:rPr>
            </w:pPr>
            <w:r w:rsidRPr="00A935C5">
              <w:rPr>
                <w:rFonts w:ascii="Arial" w:hAnsi="Arial" w:cs="Arial"/>
              </w:rPr>
              <w:t>Ngày kết thúc</w:t>
            </w:r>
          </w:p>
        </w:tc>
        <w:tc>
          <w:tcPr>
            <w:tcW w:w="1186" w:type="dxa"/>
          </w:tcPr>
          <w:p w:rsidR="00127728" w:rsidRPr="00A935C5" w:rsidRDefault="00127728" w:rsidP="00127728">
            <w:pPr>
              <w:pStyle w:val="NoSpacing"/>
              <w:rPr>
                <w:rFonts w:ascii="Arial" w:hAnsi="Arial" w:cs="Arial"/>
              </w:rPr>
            </w:pPr>
            <w:r w:rsidRPr="00A935C5">
              <w:rPr>
                <w:rFonts w:ascii="Arial" w:hAnsi="Arial" w:cs="Arial"/>
              </w:rPr>
              <w:t>Thời gian ước lượng</w:t>
            </w:r>
          </w:p>
        </w:tc>
        <w:tc>
          <w:tcPr>
            <w:tcW w:w="969" w:type="dxa"/>
          </w:tcPr>
          <w:p w:rsidR="00127728" w:rsidRPr="00A935C5" w:rsidRDefault="00127728" w:rsidP="00127728">
            <w:pPr>
              <w:pStyle w:val="NoSpacing"/>
              <w:rPr>
                <w:rFonts w:ascii="Arial" w:hAnsi="Arial" w:cs="Arial"/>
              </w:rPr>
            </w:pPr>
            <w:r w:rsidRPr="00A935C5">
              <w:rPr>
                <w:rFonts w:ascii="Arial" w:hAnsi="Arial" w:cs="Arial"/>
              </w:rPr>
              <w:t>Mức độ hoàn thành</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w:t>
            </w:r>
          </w:p>
        </w:tc>
        <w:tc>
          <w:tcPr>
            <w:tcW w:w="1710" w:type="dxa"/>
          </w:tcPr>
          <w:p w:rsidR="00127728" w:rsidRPr="00A935C5" w:rsidRDefault="00127728" w:rsidP="00127728">
            <w:pPr>
              <w:pStyle w:val="NoSpacing"/>
              <w:rPr>
                <w:rFonts w:ascii="Arial" w:hAnsi="Arial" w:cs="Arial"/>
              </w:rPr>
            </w:pPr>
            <w:r w:rsidRPr="00A935C5">
              <w:rPr>
                <w:rFonts w:ascii="Arial" w:hAnsi="Arial" w:cs="Arial"/>
              </w:rPr>
              <w:t>Đọc tài liệu và phân tích nghiệp vụ</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Đọc tài liệu mô tả và vẽ sơ đồ mô hình hóa mức logic</w:t>
            </w:r>
          </w:p>
        </w:tc>
        <w:tc>
          <w:tcPr>
            <w:tcW w:w="1489" w:type="dxa"/>
          </w:tcPr>
          <w:p w:rsidR="00127728" w:rsidRPr="00A935C5" w:rsidRDefault="00127728" w:rsidP="00127728">
            <w:pPr>
              <w:pStyle w:val="NoSpacing"/>
              <w:rPr>
                <w:rFonts w:ascii="Arial" w:hAnsi="Arial" w:cs="Arial"/>
              </w:rPr>
            </w:pPr>
            <w:r w:rsidRPr="00A935C5">
              <w:rPr>
                <w:rFonts w:ascii="Arial" w:hAnsi="Arial" w:cs="Arial"/>
              </w:rPr>
              <w:t>01/04/2016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12/04/2016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10h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2</w:t>
            </w:r>
          </w:p>
        </w:tc>
        <w:tc>
          <w:tcPr>
            <w:tcW w:w="1710" w:type="dxa"/>
          </w:tcPr>
          <w:p w:rsidR="00127728" w:rsidRPr="00A935C5" w:rsidRDefault="00127728" w:rsidP="00127728">
            <w:pPr>
              <w:pStyle w:val="NoSpacing"/>
              <w:rPr>
                <w:rFonts w:ascii="Arial" w:hAnsi="Arial" w:cs="Arial"/>
              </w:rPr>
            </w:pPr>
            <w:r w:rsidRPr="00A935C5">
              <w:rPr>
                <w:rFonts w:ascii="Arial" w:hAnsi="Arial" w:cs="Arial"/>
              </w:rPr>
              <w:t>Config github, làm quen với công cụ quản lý source code</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Kết nối VPN, cài đặt công cụ quản lý source code</w:t>
            </w:r>
          </w:p>
        </w:tc>
        <w:tc>
          <w:tcPr>
            <w:tcW w:w="1489" w:type="dxa"/>
          </w:tcPr>
          <w:p w:rsidR="00127728" w:rsidRPr="00A935C5" w:rsidRDefault="00127728" w:rsidP="00127728">
            <w:pPr>
              <w:pStyle w:val="NoSpacing"/>
              <w:rPr>
                <w:rFonts w:ascii="Arial" w:hAnsi="Arial" w:cs="Arial"/>
              </w:rPr>
            </w:pPr>
            <w:r w:rsidRPr="00A935C5">
              <w:rPr>
                <w:rFonts w:ascii="Arial" w:hAnsi="Arial" w:cs="Arial"/>
              </w:rPr>
              <w:t>01/04/2016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12/04/2016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 xml:space="preserve">4h </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lastRenderedPageBreak/>
              <w:t>3</w:t>
            </w:r>
          </w:p>
        </w:tc>
        <w:tc>
          <w:tcPr>
            <w:tcW w:w="1710" w:type="dxa"/>
          </w:tcPr>
          <w:p w:rsidR="00127728" w:rsidRPr="00A935C5" w:rsidRDefault="00127728" w:rsidP="00127728">
            <w:pPr>
              <w:pStyle w:val="NoSpacing"/>
              <w:rPr>
                <w:rFonts w:ascii="Arial" w:hAnsi="Arial" w:cs="Arial"/>
              </w:rPr>
            </w:pPr>
            <w:r w:rsidRPr="00A935C5">
              <w:rPr>
                <w:rFonts w:ascii="Arial" w:hAnsi="Arial" w:cs="Arial"/>
              </w:rPr>
              <w:t>Tìm hiểu mô hình MVVM</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Cách mô hình hoạt động, và cách sử dụng MVVM trong framework</w:t>
            </w:r>
          </w:p>
        </w:tc>
        <w:tc>
          <w:tcPr>
            <w:tcW w:w="1489" w:type="dxa"/>
          </w:tcPr>
          <w:p w:rsidR="00127728" w:rsidRPr="00A935C5" w:rsidRDefault="00127728" w:rsidP="00127728">
            <w:pPr>
              <w:pStyle w:val="NoSpacing"/>
              <w:rPr>
                <w:rFonts w:ascii="Arial" w:hAnsi="Arial" w:cs="Arial"/>
              </w:rPr>
            </w:pPr>
            <w:r w:rsidRPr="00A935C5">
              <w:rPr>
                <w:rFonts w:ascii="Arial" w:hAnsi="Arial" w:cs="Arial"/>
              </w:rPr>
              <w:t>01/04/2016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12/04/2016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5h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4</w:t>
            </w:r>
          </w:p>
        </w:tc>
        <w:tc>
          <w:tcPr>
            <w:tcW w:w="1710" w:type="dxa"/>
          </w:tcPr>
          <w:p w:rsidR="00127728" w:rsidRPr="00A935C5" w:rsidRDefault="00127728" w:rsidP="00127728">
            <w:pPr>
              <w:pStyle w:val="NoSpacing"/>
              <w:rPr>
                <w:rFonts w:ascii="Arial" w:hAnsi="Arial" w:cs="Arial"/>
              </w:rPr>
            </w:pPr>
            <w:r w:rsidRPr="00A935C5">
              <w:rPr>
                <w:rFonts w:ascii="Arial" w:hAnsi="Arial" w:cs="Arial"/>
              </w:rPr>
              <w:t>Tìm hiểu về silverlight, cài đặt các công cụ.</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Cách sử dụng silverlight, cài đặt, config</w:t>
            </w:r>
          </w:p>
        </w:tc>
        <w:tc>
          <w:tcPr>
            <w:tcW w:w="1489" w:type="dxa"/>
          </w:tcPr>
          <w:p w:rsidR="00127728" w:rsidRPr="00A935C5" w:rsidRDefault="00127728" w:rsidP="00127728">
            <w:pPr>
              <w:pStyle w:val="NoSpacing"/>
              <w:rPr>
                <w:rFonts w:ascii="Arial" w:hAnsi="Arial" w:cs="Arial"/>
              </w:rPr>
            </w:pPr>
            <w:r w:rsidRPr="00A935C5">
              <w:rPr>
                <w:rFonts w:ascii="Arial" w:hAnsi="Arial" w:cs="Arial"/>
              </w:rPr>
              <w:t>01/04/2016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12/04/2016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6h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5</w:t>
            </w:r>
          </w:p>
        </w:tc>
        <w:tc>
          <w:tcPr>
            <w:tcW w:w="1710" w:type="dxa"/>
          </w:tcPr>
          <w:p w:rsidR="00127728" w:rsidRPr="00A935C5" w:rsidRDefault="00127728" w:rsidP="00127728">
            <w:pPr>
              <w:pStyle w:val="NoSpacing"/>
              <w:rPr>
                <w:rFonts w:ascii="Arial" w:hAnsi="Arial" w:cs="Arial"/>
              </w:rPr>
            </w:pPr>
            <w:r w:rsidRPr="00A935C5">
              <w:rPr>
                <w:rFonts w:ascii="Arial" w:hAnsi="Arial" w:cs="Arial"/>
              </w:rPr>
              <w:t>Tìm hiểu framework, chạy project</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Download framework, restore database</w:t>
            </w:r>
            <w:r w:rsidRPr="00A935C5">
              <w:rPr>
                <w:rFonts w:ascii="Arial" w:hAnsi="Arial" w:cs="Arial"/>
              </w:rPr>
              <w:br/>
              <w:t>Đọc hiểu cấu trúc framework</w:t>
            </w:r>
            <w:r w:rsidRPr="00A935C5">
              <w:rPr>
                <w:rFonts w:ascii="Arial" w:hAnsi="Arial" w:cs="Arial"/>
              </w:rPr>
              <w:br/>
              <w:t>Code demo</w:t>
            </w:r>
          </w:p>
        </w:tc>
        <w:tc>
          <w:tcPr>
            <w:tcW w:w="1489" w:type="dxa"/>
          </w:tcPr>
          <w:p w:rsidR="00127728" w:rsidRPr="00A935C5" w:rsidRDefault="00127728" w:rsidP="00127728">
            <w:pPr>
              <w:pStyle w:val="NoSpacing"/>
              <w:rPr>
                <w:rFonts w:ascii="Arial" w:hAnsi="Arial" w:cs="Arial"/>
              </w:rPr>
            </w:pPr>
            <w:r w:rsidRPr="00A935C5">
              <w:rPr>
                <w:rFonts w:ascii="Arial" w:hAnsi="Arial" w:cs="Arial"/>
              </w:rPr>
              <w:t>13/04/2016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15/04/2016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10h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6</w:t>
            </w:r>
          </w:p>
        </w:tc>
        <w:tc>
          <w:tcPr>
            <w:tcW w:w="1710" w:type="dxa"/>
          </w:tcPr>
          <w:p w:rsidR="00127728" w:rsidRPr="00A935C5" w:rsidRDefault="00127728" w:rsidP="00127728">
            <w:pPr>
              <w:pStyle w:val="NoSpacing"/>
              <w:rPr>
                <w:rFonts w:ascii="Arial" w:hAnsi="Arial" w:cs="Arial"/>
              </w:rPr>
            </w:pPr>
            <w:r w:rsidRPr="00A935C5">
              <w:rPr>
                <w:rFonts w:ascii="Arial" w:hAnsi="Arial" w:cs="Arial"/>
              </w:rPr>
              <w:t>Phân tích và thiết kế database</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Phân tích và thiết kế database</w:t>
            </w:r>
          </w:p>
          <w:p w:rsidR="00127728" w:rsidRPr="00A935C5" w:rsidRDefault="00127728" w:rsidP="00127728">
            <w:pPr>
              <w:pStyle w:val="NoSpacing"/>
              <w:rPr>
                <w:rFonts w:ascii="Arial" w:hAnsi="Arial" w:cs="Arial"/>
              </w:rPr>
            </w:pPr>
          </w:p>
        </w:tc>
        <w:tc>
          <w:tcPr>
            <w:tcW w:w="1489" w:type="dxa"/>
          </w:tcPr>
          <w:p w:rsidR="00127728" w:rsidRPr="00A935C5" w:rsidRDefault="00127728" w:rsidP="00127728">
            <w:pPr>
              <w:pStyle w:val="NoSpacing"/>
              <w:rPr>
                <w:rFonts w:ascii="Arial" w:hAnsi="Arial" w:cs="Arial"/>
              </w:rPr>
            </w:pPr>
            <w:r w:rsidRPr="00A935C5">
              <w:rPr>
                <w:rFonts w:ascii="Arial" w:hAnsi="Arial" w:cs="Arial"/>
              </w:rPr>
              <w:t>16/04/2016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18/04/2016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7</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xem danh sách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Test và log bug</w:t>
            </w:r>
          </w:p>
          <w:p w:rsidR="00127728" w:rsidRPr="00A935C5" w:rsidRDefault="00127728" w:rsidP="00127728">
            <w:pPr>
              <w:pStyle w:val="NoSpacing"/>
              <w:rPr>
                <w:rFonts w:ascii="Arial" w:hAnsi="Arial" w:cs="Arial"/>
              </w:rPr>
            </w:pPr>
          </w:p>
        </w:tc>
        <w:tc>
          <w:tcPr>
            <w:tcW w:w="1489" w:type="dxa"/>
          </w:tcPr>
          <w:p w:rsidR="00127728" w:rsidRPr="00A935C5" w:rsidRDefault="00127728" w:rsidP="00127728">
            <w:pPr>
              <w:pStyle w:val="NoSpacing"/>
              <w:rPr>
                <w:rFonts w:ascii="Arial" w:hAnsi="Arial" w:cs="Arial"/>
              </w:rPr>
            </w:pPr>
            <w:r w:rsidRPr="00A935C5">
              <w:rPr>
                <w:rFonts w:ascii="Arial" w:hAnsi="Arial" w:cs="Arial"/>
              </w:rPr>
              <w:t>19/04/2016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29/04/2016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5h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8</w:t>
            </w:r>
          </w:p>
        </w:tc>
        <w:tc>
          <w:tcPr>
            <w:tcW w:w="1710" w:type="dxa"/>
          </w:tcPr>
          <w:p w:rsidR="00127728" w:rsidRPr="00A935C5" w:rsidRDefault="00127728" w:rsidP="00127728">
            <w:pPr>
              <w:pStyle w:val="NoSpacing"/>
              <w:rPr>
                <w:rFonts w:ascii="Arial" w:hAnsi="Arial" w:cs="Arial"/>
              </w:rPr>
            </w:pPr>
            <w:r w:rsidRPr="00A935C5">
              <w:rPr>
                <w:rFonts w:ascii="Arial" w:hAnsi="Arial" w:cs="Arial"/>
              </w:rPr>
              <w:t>Sử dụng Bitrix</w:t>
            </w:r>
          </w:p>
        </w:tc>
        <w:tc>
          <w:tcPr>
            <w:tcW w:w="1742" w:type="dxa"/>
          </w:tcPr>
          <w:p w:rsidR="00127728" w:rsidRPr="00A935C5" w:rsidRDefault="00127728" w:rsidP="00127728">
            <w:pPr>
              <w:pStyle w:val="NoSpacing"/>
              <w:rPr>
                <w:rFonts w:ascii="Arial" w:hAnsi="Arial" w:cs="Arial"/>
              </w:rPr>
            </w:pPr>
            <w:r w:rsidRPr="00A935C5">
              <w:rPr>
                <w:rFonts w:ascii="Arial" w:hAnsi="Arial" w:cs="Arial"/>
              </w:rPr>
              <w:t>Làm quen và sử dụng bitrix</w:t>
            </w:r>
          </w:p>
        </w:tc>
        <w:tc>
          <w:tcPr>
            <w:tcW w:w="1489" w:type="dxa"/>
          </w:tcPr>
          <w:p w:rsidR="00127728" w:rsidRPr="00A935C5" w:rsidRDefault="00127728" w:rsidP="00127728">
            <w:pPr>
              <w:pStyle w:val="NoSpacing"/>
              <w:rPr>
                <w:rFonts w:ascii="Arial" w:hAnsi="Arial" w:cs="Arial"/>
              </w:rPr>
            </w:pPr>
            <w:r w:rsidRPr="00A935C5">
              <w:rPr>
                <w:rFonts w:ascii="Arial" w:hAnsi="Arial" w:cs="Arial"/>
              </w:rPr>
              <w:t>25/04/2016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26/04/2016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1 h</w:t>
            </w:r>
          </w:p>
        </w:tc>
        <w:tc>
          <w:tcPr>
            <w:tcW w:w="969" w:type="dxa"/>
          </w:tcPr>
          <w:p w:rsidR="00127728" w:rsidRPr="00A935C5" w:rsidRDefault="00127728" w:rsidP="00127728">
            <w:pPr>
              <w:pStyle w:val="NoSpacing"/>
              <w:rPr>
                <w:rFonts w:ascii="Arial" w:hAnsi="Arial" w:cs="Arial"/>
              </w:rPr>
            </w:pPr>
            <w:r w:rsidRPr="00A935C5">
              <w:rPr>
                <w:rFonts w:ascii="Arial" w:hAnsi="Arial" w:cs="Arial"/>
              </w:rPr>
              <w:t>90%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9</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chức năng thêm kho</w:t>
            </w:r>
          </w:p>
          <w:p w:rsidR="00127728" w:rsidRPr="00A935C5" w:rsidRDefault="00127728" w:rsidP="00127728">
            <w:pPr>
              <w:pStyle w:val="NoSpacing"/>
              <w:rPr>
                <w:rFonts w:ascii="Arial" w:hAnsi="Arial" w:cs="Arial"/>
              </w:rPr>
            </w:pPr>
            <w:r w:rsidRPr="00A935C5">
              <w:rPr>
                <w:rFonts w:ascii="Arial" w:hAnsi="Arial" w:cs="Arial"/>
              </w:rPr>
              <w:t>-Test chức năng sửa thông tin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Test và log bug</w:t>
            </w:r>
          </w:p>
          <w:p w:rsidR="00127728" w:rsidRPr="00A935C5" w:rsidRDefault="00127728" w:rsidP="00127728">
            <w:pPr>
              <w:pStyle w:val="NoSpacing"/>
              <w:rPr>
                <w:rFonts w:ascii="Arial" w:hAnsi="Arial" w:cs="Arial"/>
              </w:rPr>
            </w:pPr>
          </w:p>
        </w:tc>
        <w:tc>
          <w:tcPr>
            <w:tcW w:w="1489" w:type="dxa"/>
          </w:tcPr>
          <w:p w:rsidR="00127728" w:rsidRPr="00A935C5" w:rsidRDefault="00127728" w:rsidP="00127728">
            <w:pPr>
              <w:pStyle w:val="NoSpacing"/>
              <w:rPr>
                <w:rFonts w:ascii="Arial" w:hAnsi="Arial" w:cs="Arial"/>
              </w:rPr>
            </w:pPr>
            <w:r w:rsidRPr="00A935C5">
              <w:rPr>
                <w:rFonts w:ascii="Arial" w:hAnsi="Arial" w:cs="Arial"/>
              </w:rPr>
              <w:t>04/05/2016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04/05/2016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10</w:t>
            </w:r>
          </w:p>
        </w:tc>
        <w:tc>
          <w:tcPr>
            <w:tcW w:w="1710" w:type="dxa"/>
          </w:tcPr>
          <w:p w:rsidR="00127728" w:rsidRPr="00A935C5" w:rsidRDefault="00127728" w:rsidP="00127728">
            <w:pPr>
              <w:pStyle w:val="NoSpacing"/>
              <w:rPr>
                <w:rFonts w:ascii="Arial" w:hAnsi="Arial" w:cs="Arial"/>
              </w:rPr>
            </w:pPr>
            <w:r w:rsidRPr="00A935C5">
              <w:rPr>
                <w:rFonts w:ascii="Arial" w:hAnsi="Arial" w:cs="Arial"/>
              </w:rPr>
              <w:t xml:space="preserve">Test Chức năng sửa </w:t>
            </w:r>
            <w:r w:rsidRPr="00A935C5">
              <w:rPr>
                <w:rFonts w:ascii="Arial" w:hAnsi="Arial" w:cs="Arial"/>
              </w:rPr>
              <w:lastRenderedPageBreak/>
              <w:t>thông tin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lastRenderedPageBreak/>
              <w:t>Test và log bug</w:t>
            </w:r>
          </w:p>
        </w:tc>
        <w:tc>
          <w:tcPr>
            <w:tcW w:w="1489" w:type="dxa"/>
          </w:tcPr>
          <w:p w:rsidR="00127728" w:rsidRPr="00A935C5" w:rsidRDefault="00127728" w:rsidP="00127728">
            <w:pPr>
              <w:pStyle w:val="NoSpacing"/>
              <w:rPr>
                <w:rFonts w:ascii="Arial" w:hAnsi="Arial" w:cs="Arial"/>
              </w:rPr>
            </w:pPr>
            <w:r w:rsidRPr="00A935C5">
              <w:rPr>
                <w:rFonts w:ascii="Arial" w:hAnsi="Arial" w:cs="Arial"/>
              </w:rPr>
              <w:t>05/05/2016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05/05/2016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3h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11</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xóa thông tin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 xml:space="preserve">Test và log bug </w:t>
            </w:r>
          </w:p>
        </w:tc>
        <w:tc>
          <w:tcPr>
            <w:tcW w:w="1489" w:type="dxa"/>
          </w:tcPr>
          <w:p w:rsidR="00127728" w:rsidRPr="00A935C5" w:rsidRDefault="00127728" w:rsidP="00127728">
            <w:pPr>
              <w:pStyle w:val="NoSpacing"/>
              <w:rPr>
                <w:rFonts w:ascii="Arial" w:hAnsi="Arial" w:cs="Arial"/>
              </w:rPr>
            </w:pPr>
            <w:r w:rsidRPr="00A935C5">
              <w:rPr>
                <w:rFonts w:ascii="Arial" w:hAnsi="Arial" w:cs="Arial"/>
              </w:rPr>
              <w:t>06/05/2016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06/05/2016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2h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12</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xem thông tin lô kho</w:t>
            </w:r>
          </w:p>
        </w:tc>
        <w:tc>
          <w:tcPr>
            <w:tcW w:w="1742" w:type="dxa"/>
          </w:tcPr>
          <w:p w:rsidR="00127728" w:rsidRPr="00A935C5" w:rsidRDefault="00127728" w:rsidP="00127728">
            <w:pPr>
              <w:pStyle w:val="NoSpacing"/>
              <w:rPr>
                <w:rFonts w:ascii="Arial" w:hAnsi="Arial" w:cs="Arial"/>
              </w:rPr>
            </w:pPr>
            <w:r w:rsidRPr="00A935C5">
              <w:rPr>
                <w:rFonts w:ascii="Arial" w:hAnsi="Arial" w:cs="Arial"/>
              </w:rPr>
              <w:t>Test và log bug</w:t>
            </w:r>
          </w:p>
        </w:tc>
        <w:tc>
          <w:tcPr>
            <w:tcW w:w="1489" w:type="dxa"/>
          </w:tcPr>
          <w:p w:rsidR="00127728" w:rsidRPr="00A935C5" w:rsidRDefault="00127728" w:rsidP="00127728">
            <w:pPr>
              <w:pStyle w:val="NoSpacing"/>
              <w:rPr>
                <w:rFonts w:ascii="Arial" w:hAnsi="Arial" w:cs="Arial"/>
              </w:rPr>
            </w:pPr>
            <w:r w:rsidRPr="00A935C5">
              <w:rPr>
                <w:rFonts w:ascii="Arial" w:hAnsi="Arial" w:cs="Arial"/>
              </w:rPr>
              <w:t>09/05/2016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09/05/2016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 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13</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tìm kiếm hợp đồng cho thuê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 xml:space="preserve">Test và log bug </w:t>
            </w:r>
          </w:p>
        </w:tc>
        <w:tc>
          <w:tcPr>
            <w:tcW w:w="1489" w:type="dxa"/>
          </w:tcPr>
          <w:p w:rsidR="00127728" w:rsidRPr="00A935C5" w:rsidRDefault="00127728" w:rsidP="00127728">
            <w:pPr>
              <w:pStyle w:val="NoSpacing"/>
              <w:rPr>
                <w:rFonts w:ascii="Arial" w:hAnsi="Arial" w:cs="Arial"/>
              </w:rPr>
            </w:pPr>
            <w:r w:rsidRPr="00A935C5">
              <w:rPr>
                <w:rFonts w:ascii="Arial" w:hAnsi="Arial" w:cs="Arial"/>
              </w:rPr>
              <w:t>12/05/2016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12/05/2016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14</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sửa thông tin lô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 xml:space="preserve">Test và log bug </w:t>
            </w:r>
          </w:p>
        </w:tc>
        <w:tc>
          <w:tcPr>
            <w:tcW w:w="1489" w:type="dxa"/>
          </w:tcPr>
          <w:p w:rsidR="00127728" w:rsidRPr="00A935C5" w:rsidRDefault="00127728" w:rsidP="00127728">
            <w:pPr>
              <w:pStyle w:val="NoSpacing"/>
              <w:rPr>
                <w:rFonts w:ascii="Arial" w:hAnsi="Arial" w:cs="Arial"/>
              </w:rPr>
            </w:pPr>
            <w:r w:rsidRPr="00A935C5">
              <w:rPr>
                <w:rFonts w:ascii="Arial" w:hAnsi="Arial" w:cs="Arial"/>
              </w:rPr>
              <w:t>11/05/2016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11/05/2016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15</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thêm thông tin lô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 xml:space="preserve">Test và log bug </w:t>
            </w:r>
          </w:p>
        </w:tc>
        <w:tc>
          <w:tcPr>
            <w:tcW w:w="1489" w:type="dxa"/>
          </w:tcPr>
          <w:p w:rsidR="00127728" w:rsidRPr="00A935C5" w:rsidRDefault="00127728" w:rsidP="00127728">
            <w:pPr>
              <w:pStyle w:val="NoSpacing"/>
              <w:rPr>
                <w:rFonts w:ascii="Arial" w:hAnsi="Arial" w:cs="Arial"/>
              </w:rPr>
            </w:pPr>
            <w:r w:rsidRPr="00A935C5">
              <w:rPr>
                <w:rFonts w:ascii="Arial" w:hAnsi="Arial" w:cs="Arial"/>
              </w:rPr>
              <w:t>10/05/2016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10/05/2016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16</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thêm,xoa thông tin lô kho</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 xml:space="preserve">Test và log bug </w:t>
            </w:r>
          </w:p>
        </w:tc>
        <w:tc>
          <w:tcPr>
            <w:tcW w:w="1489" w:type="dxa"/>
          </w:tcPr>
          <w:p w:rsidR="00127728" w:rsidRPr="00A935C5" w:rsidRDefault="00127728" w:rsidP="00127728">
            <w:pPr>
              <w:pStyle w:val="NoSpacing"/>
              <w:rPr>
                <w:rFonts w:ascii="Arial" w:hAnsi="Arial" w:cs="Arial"/>
              </w:rPr>
            </w:pPr>
            <w:r w:rsidRPr="00A935C5">
              <w:rPr>
                <w:rFonts w:ascii="Arial" w:hAnsi="Arial" w:cs="Arial"/>
              </w:rPr>
              <w:t>10/05/2016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10/05/2016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3h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r w:rsidR="00127728" w:rsidRPr="00A935C5" w:rsidTr="00127728">
        <w:tc>
          <w:tcPr>
            <w:tcW w:w="715" w:type="dxa"/>
          </w:tcPr>
          <w:p w:rsidR="00127728" w:rsidRPr="00A935C5" w:rsidRDefault="00127728" w:rsidP="00127728">
            <w:pPr>
              <w:pStyle w:val="NoSpacing"/>
              <w:rPr>
                <w:rFonts w:ascii="Arial" w:hAnsi="Arial" w:cs="Arial"/>
              </w:rPr>
            </w:pPr>
            <w:r w:rsidRPr="00A935C5">
              <w:rPr>
                <w:rFonts w:ascii="Arial" w:hAnsi="Arial" w:cs="Arial"/>
              </w:rPr>
              <w:t>17</w:t>
            </w:r>
          </w:p>
        </w:tc>
        <w:tc>
          <w:tcPr>
            <w:tcW w:w="1710" w:type="dxa"/>
          </w:tcPr>
          <w:p w:rsidR="00127728" w:rsidRPr="00A935C5" w:rsidRDefault="00127728" w:rsidP="00127728">
            <w:pPr>
              <w:pStyle w:val="NoSpacing"/>
              <w:rPr>
                <w:rFonts w:ascii="Arial" w:hAnsi="Arial" w:cs="Arial"/>
              </w:rPr>
            </w:pPr>
            <w:r w:rsidRPr="00A935C5">
              <w:rPr>
                <w:rFonts w:ascii="Arial" w:hAnsi="Arial" w:cs="Arial"/>
              </w:rPr>
              <w:t>Test chức năng quản lý hợp đồng</w:t>
            </w:r>
          </w:p>
          <w:p w:rsidR="00127728" w:rsidRPr="00A935C5" w:rsidRDefault="00127728" w:rsidP="00127728">
            <w:pPr>
              <w:pStyle w:val="NoSpacing"/>
              <w:rPr>
                <w:rFonts w:ascii="Arial" w:hAnsi="Arial" w:cs="Arial"/>
              </w:rPr>
            </w:pPr>
          </w:p>
        </w:tc>
        <w:tc>
          <w:tcPr>
            <w:tcW w:w="1742" w:type="dxa"/>
          </w:tcPr>
          <w:p w:rsidR="00127728" w:rsidRPr="00A935C5" w:rsidRDefault="00127728" w:rsidP="00127728">
            <w:pPr>
              <w:pStyle w:val="NoSpacing"/>
              <w:rPr>
                <w:rFonts w:ascii="Arial" w:hAnsi="Arial" w:cs="Arial"/>
              </w:rPr>
            </w:pPr>
            <w:r w:rsidRPr="00A935C5">
              <w:rPr>
                <w:rFonts w:ascii="Arial" w:hAnsi="Arial" w:cs="Arial"/>
              </w:rPr>
              <w:t xml:space="preserve">Test và log bug </w:t>
            </w:r>
          </w:p>
        </w:tc>
        <w:tc>
          <w:tcPr>
            <w:tcW w:w="1489" w:type="dxa"/>
          </w:tcPr>
          <w:p w:rsidR="00127728" w:rsidRPr="00A935C5" w:rsidRDefault="00127728" w:rsidP="00127728">
            <w:pPr>
              <w:pStyle w:val="NoSpacing"/>
              <w:rPr>
                <w:rFonts w:ascii="Arial" w:hAnsi="Arial" w:cs="Arial"/>
              </w:rPr>
            </w:pPr>
            <w:r w:rsidRPr="00A935C5">
              <w:rPr>
                <w:rFonts w:ascii="Arial" w:hAnsi="Arial" w:cs="Arial"/>
              </w:rPr>
              <w:t>16/05/2016</w:t>
            </w:r>
          </w:p>
        </w:tc>
        <w:tc>
          <w:tcPr>
            <w:tcW w:w="1539" w:type="dxa"/>
          </w:tcPr>
          <w:p w:rsidR="00127728" w:rsidRPr="00A935C5" w:rsidRDefault="00127728" w:rsidP="00127728">
            <w:pPr>
              <w:pStyle w:val="NoSpacing"/>
              <w:rPr>
                <w:rFonts w:ascii="Arial" w:hAnsi="Arial" w:cs="Arial"/>
              </w:rPr>
            </w:pPr>
            <w:r w:rsidRPr="00A935C5">
              <w:rPr>
                <w:rFonts w:ascii="Arial" w:hAnsi="Arial" w:cs="Arial"/>
              </w:rPr>
              <w:t>18/05/2016</w:t>
            </w:r>
          </w:p>
        </w:tc>
        <w:tc>
          <w:tcPr>
            <w:tcW w:w="1186" w:type="dxa"/>
          </w:tcPr>
          <w:p w:rsidR="00127728" w:rsidRPr="00A935C5" w:rsidRDefault="00127728" w:rsidP="00127728">
            <w:pPr>
              <w:pStyle w:val="NoSpacing"/>
              <w:rPr>
                <w:rFonts w:ascii="Arial" w:hAnsi="Arial" w:cs="Arial"/>
              </w:rPr>
            </w:pPr>
            <w:r w:rsidRPr="00A935C5">
              <w:rPr>
                <w:rFonts w:ascii="Arial" w:hAnsi="Arial" w:cs="Arial"/>
              </w:rPr>
              <w:t>4h</w:t>
            </w:r>
          </w:p>
        </w:tc>
        <w:tc>
          <w:tcPr>
            <w:tcW w:w="969" w:type="dxa"/>
          </w:tcPr>
          <w:p w:rsidR="00127728" w:rsidRPr="00A935C5" w:rsidRDefault="00127728" w:rsidP="00127728">
            <w:pPr>
              <w:pStyle w:val="NoSpacing"/>
              <w:rPr>
                <w:rFonts w:ascii="Arial" w:hAnsi="Arial" w:cs="Arial"/>
              </w:rPr>
            </w:pPr>
            <w:r w:rsidRPr="00A935C5">
              <w:rPr>
                <w:rFonts w:ascii="Arial" w:hAnsi="Arial" w:cs="Arial"/>
              </w:rPr>
              <w:t>100%</w:t>
            </w:r>
          </w:p>
        </w:tc>
      </w:tr>
    </w:tbl>
    <w:tbl>
      <w:tblPr>
        <w:tblW w:w="9802" w:type="dxa"/>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
        <w:gridCol w:w="2409"/>
        <w:gridCol w:w="2127"/>
        <w:gridCol w:w="2126"/>
        <w:gridCol w:w="2126"/>
      </w:tblGrid>
      <w:tr w:rsidR="00B2134F" w:rsidRPr="00A935C5" w:rsidTr="00F877AA">
        <w:tc>
          <w:tcPr>
            <w:tcW w:w="1014" w:type="dxa"/>
            <w:tcBorders>
              <w:top w:val="single" w:sz="4" w:space="0" w:color="000000"/>
              <w:left w:val="single" w:sz="4" w:space="0" w:color="000000"/>
              <w:bottom w:val="single" w:sz="4" w:space="0" w:color="000000"/>
              <w:right w:val="single" w:sz="4" w:space="0" w:color="000000"/>
            </w:tcBorders>
            <w:shd w:val="clear" w:color="auto" w:fill="auto"/>
          </w:tcPr>
          <w:p w:rsidR="00B2134F" w:rsidRPr="00A935C5" w:rsidRDefault="00B2134F" w:rsidP="00971FD0">
            <w:pPr>
              <w:pStyle w:val="NoSpacing"/>
              <w:rPr>
                <w:rFonts w:ascii="Arial" w:hAnsi="Arial" w:cs="Arial"/>
              </w:rPr>
            </w:pPr>
            <w:r w:rsidRPr="00A935C5">
              <w:rPr>
                <w:rFonts w:ascii="Arial" w:hAnsi="Arial" w:cs="Arial"/>
              </w:rPr>
              <w:t>Thành viên</w:t>
            </w:r>
          </w:p>
        </w:tc>
        <w:tc>
          <w:tcPr>
            <w:tcW w:w="2409" w:type="dxa"/>
            <w:tcBorders>
              <w:top w:val="single" w:sz="4" w:space="0" w:color="000000"/>
              <w:left w:val="single" w:sz="4" w:space="0" w:color="000000"/>
              <w:bottom w:val="single" w:sz="4" w:space="0" w:color="000000"/>
              <w:right w:val="single" w:sz="4" w:space="0" w:color="000000"/>
            </w:tcBorders>
            <w:shd w:val="clear" w:color="auto" w:fill="auto"/>
          </w:tcPr>
          <w:p w:rsidR="00B2134F" w:rsidRPr="00A935C5" w:rsidRDefault="00B2134F" w:rsidP="00971FD0">
            <w:pPr>
              <w:pStyle w:val="NoSpacing"/>
              <w:rPr>
                <w:rFonts w:ascii="Arial" w:hAnsi="Arial" w:cs="Arial"/>
              </w:rPr>
            </w:pPr>
            <w:r w:rsidRPr="00A935C5">
              <w:rPr>
                <w:rFonts w:ascii="Arial" w:hAnsi="Arial" w:cs="Arial"/>
              </w:rPr>
              <w:t>Chuẩn bị</w:t>
            </w:r>
          </w:p>
        </w:tc>
        <w:tc>
          <w:tcPr>
            <w:tcW w:w="2127" w:type="dxa"/>
            <w:tcBorders>
              <w:top w:val="single" w:sz="4" w:space="0" w:color="000000"/>
              <w:left w:val="single" w:sz="4" w:space="0" w:color="000000"/>
              <w:bottom w:val="single" w:sz="4" w:space="0" w:color="000000"/>
              <w:right w:val="single" w:sz="4" w:space="0" w:color="000000"/>
            </w:tcBorders>
            <w:shd w:val="clear" w:color="auto" w:fill="auto"/>
          </w:tcPr>
          <w:p w:rsidR="00B2134F" w:rsidRPr="00A935C5" w:rsidRDefault="00B2134F" w:rsidP="00971FD0">
            <w:pPr>
              <w:pStyle w:val="NoSpacing"/>
              <w:rPr>
                <w:rFonts w:ascii="Arial" w:hAnsi="Arial" w:cs="Arial"/>
              </w:rPr>
            </w:pPr>
            <w:r w:rsidRPr="00A935C5">
              <w:rPr>
                <w:rFonts w:ascii="Arial" w:hAnsi="Arial" w:cs="Arial"/>
              </w:rPr>
              <w:t>Sprint 1</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rsidR="00B2134F" w:rsidRPr="00A935C5" w:rsidRDefault="00B2134F" w:rsidP="00971FD0">
            <w:pPr>
              <w:pStyle w:val="NoSpacing"/>
              <w:rPr>
                <w:rFonts w:ascii="Arial" w:hAnsi="Arial" w:cs="Arial"/>
              </w:rPr>
            </w:pPr>
            <w:r w:rsidRPr="00A935C5">
              <w:rPr>
                <w:rFonts w:ascii="Arial" w:hAnsi="Arial" w:cs="Arial"/>
              </w:rPr>
              <w:t>Sprint 2</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rsidR="00B2134F" w:rsidRPr="00A935C5" w:rsidRDefault="00B2134F" w:rsidP="00971FD0">
            <w:pPr>
              <w:pStyle w:val="NoSpacing"/>
              <w:rPr>
                <w:rFonts w:ascii="Arial" w:hAnsi="Arial" w:cs="Arial"/>
              </w:rPr>
            </w:pPr>
            <w:r w:rsidRPr="00A935C5">
              <w:rPr>
                <w:rFonts w:ascii="Arial" w:hAnsi="Arial" w:cs="Arial"/>
              </w:rPr>
              <w:t>Sprint 3</w:t>
            </w:r>
          </w:p>
        </w:tc>
      </w:tr>
      <w:tr w:rsidR="00B2134F" w:rsidRPr="00A935C5" w:rsidTr="00B2134F">
        <w:tc>
          <w:tcPr>
            <w:tcW w:w="1014" w:type="dxa"/>
            <w:tcBorders>
              <w:top w:val="single" w:sz="4" w:space="0" w:color="000000"/>
              <w:left w:val="single" w:sz="4" w:space="0" w:color="000000"/>
              <w:bottom w:val="single" w:sz="4" w:space="0" w:color="000000"/>
              <w:right w:val="single" w:sz="4" w:space="0" w:color="000000"/>
            </w:tcBorders>
          </w:tcPr>
          <w:p w:rsidR="00B2134F" w:rsidRPr="00A935C5" w:rsidRDefault="00B2134F" w:rsidP="00971FD0">
            <w:pPr>
              <w:pStyle w:val="NoSpacing"/>
              <w:rPr>
                <w:rFonts w:ascii="Arial" w:hAnsi="Arial" w:cs="Arial"/>
              </w:rPr>
            </w:pPr>
            <w:r w:rsidRPr="00A935C5">
              <w:rPr>
                <w:rFonts w:ascii="Arial" w:hAnsi="Arial" w:cs="Arial"/>
              </w:rPr>
              <w:t>Lưu Công Chình</w:t>
            </w:r>
          </w:p>
        </w:tc>
        <w:tc>
          <w:tcPr>
            <w:tcW w:w="2409" w:type="dxa"/>
            <w:tcBorders>
              <w:top w:val="single" w:sz="4" w:space="0" w:color="000000"/>
              <w:left w:val="single" w:sz="4" w:space="0" w:color="000000"/>
              <w:bottom w:val="single" w:sz="4" w:space="0" w:color="000000"/>
              <w:right w:val="single" w:sz="4" w:space="0" w:color="000000"/>
            </w:tcBorders>
          </w:tcPr>
          <w:p w:rsidR="00B2134F" w:rsidRPr="00A935C5" w:rsidRDefault="00B2134F" w:rsidP="00971FD0">
            <w:pPr>
              <w:pStyle w:val="NoSpacing"/>
              <w:rPr>
                <w:rFonts w:ascii="Arial" w:hAnsi="Arial" w:cs="Arial"/>
              </w:rPr>
            </w:pPr>
            <w:r w:rsidRPr="00A935C5">
              <w:rPr>
                <w:rFonts w:ascii="Arial" w:hAnsi="Arial" w:cs="Arial"/>
              </w:rPr>
              <w:t>Đọc tài liệu phân tích nghiệp vụ.</w:t>
            </w:r>
          </w:p>
          <w:p w:rsidR="00B2134F" w:rsidRPr="00A935C5" w:rsidRDefault="00B2134F" w:rsidP="00971FD0">
            <w:pPr>
              <w:pStyle w:val="NoSpacing"/>
              <w:rPr>
                <w:rFonts w:ascii="Arial" w:hAnsi="Arial" w:cs="Arial"/>
              </w:rPr>
            </w:pPr>
            <w:r w:rsidRPr="00A935C5">
              <w:rPr>
                <w:rFonts w:ascii="Arial" w:hAnsi="Arial" w:cs="Arial"/>
              </w:rPr>
              <w:t xml:space="preserve">- Nghiên cứu công </w:t>
            </w:r>
            <w:r w:rsidRPr="00A935C5">
              <w:rPr>
                <w:rFonts w:ascii="Arial" w:hAnsi="Arial" w:cs="Arial"/>
              </w:rPr>
              <w:lastRenderedPageBreak/>
              <w:t>nghệ silverlight.</w:t>
            </w:r>
          </w:p>
          <w:p w:rsidR="00B2134F" w:rsidRPr="00A935C5" w:rsidRDefault="00B2134F" w:rsidP="00971FD0">
            <w:pPr>
              <w:pStyle w:val="NoSpacing"/>
              <w:rPr>
                <w:rFonts w:ascii="Arial" w:hAnsi="Arial" w:cs="Arial"/>
              </w:rPr>
            </w:pPr>
            <w:r w:rsidRPr="00A935C5">
              <w:rPr>
                <w:rFonts w:ascii="Arial" w:hAnsi="Arial" w:cs="Arial"/>
              </w:rPr>
              <w:t>-Nghiên cứu tìm hiểu mô hình MVVM.</w:t>
            </w:r>
          </w:p>
          <w:p w:rsidR="00B2134F" w:rsidRPr="00A935C5" w:rsidRDefault="00B2134F" w:rsidP="00971FD0">
            <w:pPr>
              <w:pStyle w:val="NoSpacing"/>
              <w:rPr>
                <w:rFonts w:ascii="Arial" w:hAnsi="Arial" w:cs="Arial"/>
              </w:rPr>
            </w:pPr>
            <w:r w:rsidRPr="00A935C5">
              <w:rPr>
                <w:rFonts w:ascii="Arial" w:hAnsi="Arial" w:cs="Arial"/>
              </w:rPr>
              <w:t>-Nghiên cứu công nghệ WPF.</w:t>
            </w:r>
          </w:p>
          <w:p w:rsidR="00B2134F" w:rsidRPr="00A935C5" w:rsidRDefault="00B2134F" w:rsidP="00971FD0">
            <w:pPr>
              <w:pStyle w:val="NoSpacing"/>
              <w:rPr>
                <w:rFonts w:ascii="Arial" w:hAnsi="Arial" w:cs="Arial"/>
              </w:rPr>
            </w:pPr>
            <w:r w:rsidRPr="00A935C5">
              <w:rPr>
                <w:rFonts w:ascii="Arial" w:hAnsi="Arial" w:cs="Arial"/>
              </w:rPr>
              <w:t>-Nghiên cứu công nghệ WCF.</w:t>
            </w:r>
          </w:p>
          <w:p w:rsidR="00B2134F" w:rsidRPr="00A935C5" w:rsidRDefault="00B2134F" w:rsidP="00971FD0">
            <w:pPr>
              <w:pStyle w:val="NoSpacing"/>
              <w:rPr>
                <w:rFonts w:ascii="Arial" w:hAnsi="Arial" w:cs="Arial"/>
              </w:rPr>
            </w:pPr>
          </w:p>
        </w:tc>
        <w:tc>
          <w:tcPr>
            <w:tcW w:w="2127" w:type="dxa"/>
            <w:tcBorders>
              <w:top w:val="single" w:sz="4" w:space="0" w:color="000000"/>
              <w:left w:val="single" w:sz="4" w:space="0" w:color="000000"/>
              <w:bottom w:val="single" w:sz="4" w:space="0" w:color="000000"/>
              <w:right w:val="single" w:sz="4" w:space="0" w:color="000000"/>
            </w:tcBorders>
          </w:tcPr>
          <w:p w:rsidR="00B2134F" w:rsidRPr="00A935C5" w:rsidRDefault="00B2134F" w:rsidP="00971FD0">
            <w:pPr>
              <w:pStyle w:val="NoSpacing"/>
              <w:rPr>
                <w:rFonts w:ascii="Arial" w:hAnsi="Arial" w:cs="Arial"/>
              </w:rPr>
            </w:pPr>
            <w:r w:rsidRPr="00A935C5">
              <w:rPr>
                <w:rFonts w:ascii="Arial" w:hAnsi="Arial" w:cs="Arial"/>
              </w:rPr>
              <w:lastRenderedPageBreak/>
              <w:t xml:space="preserve">-Config github, làm quen với công cụ quản lý </w:t>
            </w:r>
            <w:r w:rsidRPr="00A935C5">
              <w:rPr>
                <w:rFonts w:ascii="Arial" w:hAnsi="Arial" w:cs="Arial"/>
              </w:rPr>
              <w:lastRenderedPageBreak/>
              <w:t>source code</w:t>
            </w:r>
          </w:p>
          <w:p w:rsidR="00B2134F" w:rsidRPr="00A935C5" w:rsidRDefault="00B2134F" w:rsidP="00971FD0">
            <w:pPr>
              <w:pStyle w:val="NoSpacing"/>
              <w:rPr>
                <w:rFonts w:ascii="Arial" w:hAnsi="Arial" w:cs="Arial"/>
              </w:rPr>
            </w:pPr>
            <w:r w:rsidRPr="00A935C5">
              <w:rPr>
                <w:rFonts w:ascii="Arial" w:hAnsi="Arial" w:cs="Arial"/>
              </w:rPr>
              <w:t>-</w:t>
            </w:r>
            <w:r w:rsidRPr="00A935C5">
              <w:rPr>
                <w:rFonts w:ascii="Arial" w:hAnsi="Arial" w:cs="Arial"/>
                <w:highlight w:val="white"/>
              </w:rPr>
              <w:t>Tìm hiểu framework, chạy project.</w:t>
            </w:r>
          </w:p>
          <w:p w:rsidR="00B2134F" w:rsidRPr="00A935C5" w:rsidRDefault="00B2134F" w:rsidP="00971FD0">
            <w:pPr>
              <w:pStyle w:val="NoSpacing"/>
              <w:rPr>
                <w:rFonts w:ascii="Arial" w:hAnsi="Arial" w:cs="Arial"/>
              </w:rPr>
            </w:pPr>
            <w:r w:rsidRPr="00A935C5">
              <w:rPr>
                <w:rFonts w:ascii="Arial" w:hAnsi="Arial" w:cs="Arial"/>
              </w:rPr>
              <w:t xml:space="preserve">-Đọc tài liệu và phân tích nghiệp vụ (tt). </w:t>
            </w:r>
          </w:p>
          <w:p w:rsidR="00B2134F" w:rsidRPr="00A935C5" w:rsidRDefault="00B2134F" w:rsidP="00971FD0">
            <w:pPr>
              <w:pStyle w:val="NoSpacing"/>
              <w:rPr>
                <w:rFonts w:ascii="Arial" w:hAnsi="Arial" w:cs="Arial"/>
              </w:rPr>
            </w:pPr>
            <w:r w:rsidRPr="00A935C5">
              <w:rPr>
                <w:rFonts w:ascii="Arial" w:hAnsi="Arial" w:cs="Arial"/>
              </w:rPr>
              <w:t>-Thiết kế cơ sở dữ liệu..</w:t>
            </w:r>
          </w:p>
          <w:p w:rsidR="00B2134F" w:rsidRPr="00A935C5" w:rsidRDefault="00B2134F" w:rsidP="00971FD0">
            <w:pPr>
              <w:pStyle w:val="NoSpacing"/>
              <w:rPr>
                <w:rFonts w:ascii="Arial" w:hAnsi="Arial" w:cs="Arial"/>
              </w:rPr>
            </w:pPr>
            <w:r w:rsidRPr="00A935C5">
              <w:rPr>
                <w:rFonts w:ascii="Arial" w:hAnsi="Arial" w:cs="Arial"/>
              </w:rPr>
              <w:t>- Nhận công việc trên redmine.</w:t>
            </w:r>
          </w:p>
          <w:p w:rsidR="00B2134F" w:rsidRPr="00A935C5" w:rsidRDefault="00B2134F" w:rsidP="00971FD0">
            <w:pPr>
              <w:pStyle w:val="NoSpacing"/>
              <w:rPr>
                <w:rFonts w:ascii="Arial" w:hAnsi="Arial" w:cs="Arial"/>
              </w:rPr>
            </w:pPr>
            <w:r w:rsidRPr="00A935C5">
              <w:rPr>
                <w:rFonts w:ascii="Arial" w:hAnsi="Arial" w:cs="Arial"/>
              </w:rPr>
              <w:t xml:space="preserve"> - Thảo luận và góp ý công việc cần làm trong sprint tiếp theo.</w:t>
            </w:r>
          </w:p>
        </w:tc>
        <w:tc>
          <w:tcPr>
            <w:tcW w:w="2126" w:type="dxa"/>
            <w:tcBorders>
              <w:top w:val="single" w:sz="4" w:space="0" w:color="000000"/>
              <w:left w:val="single" w:sz="4" w:space="0" w:color="000000"/>
              <w:bottom w:val="single" w:sz="4" w:space="0" w:color="000000"/>
              <w:right w:val="single" w:sz="4" w:space="0" w:color="000000"/>
            </w:tcBorders>
          </w:tcPr>
          <w:p w:rsidR="00B2134F" w:rsidRPr="00A935C5" w:rsidRDefault="00B2134F" w:rsidP="00971FD0">
            <w:pPr>
              <w:pStyle w:val="NoSpacing"/>
              <w:rPr>
                <w:rFonts w:ascii="Arial" w:hAnsi="Arial" w:cs="Arial"/>
              </w:rPr>
            </w:pPr>
            <w:r w:rsidRPr="00A935C5">
              <w:rPr>
                <w:rFonts w:ascii="Arial" w:hAnsi="Arial" w:cs="Arial"/>
              </w:rPr>
              <w:lastRenderedPageBreak/>
              <w:t xml:space="preserve">-Tiến hành test các chức năng của phần mềm </w:t>
            </w:r>
            <w:r w:rsidRPr="00A935C5">
              <w:rPr>
                <w:rFonts w:ascii="Arial" w:hAnsi="Arial" w:cs="Arial"/>
              </w:rPr>
              <w:lastRenderedPageBreak/>
              <w:t>và lập form báo cáo bug.</w:t>
            </w:r>
          </w:p>
          <w:p w:rsidR="00B2134F" w:rsidRPr="00A935C5" w:rsidRDefault="00B2134F" w:rsidP="00971FD0">
            <w:pPr>
              <w:pStyle w:val="NoSpacing"/>
              <w:rPr>
                <w:rFonts w:ascii="Arial" w:hAnsi="Arial" w:cs="Arial"/>
              </w:rPr>
            </w:pPr>
            <w:r w:rsidRPr="00A935C5">
              <w:rPr>
                <w:rFonts w:ascii="Arial" w:hAnsi="Arial" w:cs="Arial"/>
              </w:rPr>
              <w:t>- Thảo luận và góp ý công việc cần làm trong sprint tiếp theo.</w:t>
            </w:r>
          </w:p>
          <w:p w:rsidR="00B2134F" w:rsidRPr="00A935C5" w:rsidRDefault="00B2134F" w:rsidP="00971FD0">
            <w:pPr>
              <w:pStyle w:val="NoSpacing"/>
              <w:rPr>
                <w:rFonts w:ascii="Arial" w:hAnsi="Arial" w:cs="Arial"/>
              </w:rPr>
            </w:pPr>
          </w:p>
        </w:tc>
        <w:tc>
          <w:tcPr>
            <w:tcW w:w="2126" w:type="dxa"/>
            <w:tcBorders>
              <w:top w:val="single" w:sz="4" w:space="0" w:color="000000"/>
              <w:left w:val="single" w:sz="4" w:space="0" w:color="000000"/>
              <w:bottom w:val="single" w:sz="4" w:space="0" w:color="000000"/>
              <w:right w:val="single" w:sz="4" w:space="0" w:color="000000"/>
            </w:tcBorders>
          </w:tcPr>
          <w:p w:rsidR="00B2134F" w:rsidRPr="00A935C5" w:rsidRDefault="00B2134F" w:rsidP="00971FD0">
            <w:pPr>
              <w:pStyle w:val="NoSpacing"/>
              <w:rPr>
                <w:rFonts w:ascii="Arial" w:hAnsi="Arial" w:cs="Arial"/>
              </w:rPr>
            </w:pPr>
            <w:r w:rsidRPr="00A935C5">
              <w:rPr>
                <w:rFonts w:ascii="Arial" w:hAnsi="Arial" w:cs="Arial"/>
              </w:rPr>
              <w:lastRenderedPageBreak/>
              <w:t xml:space="preserve">-Tiếp tục test các các chức năng của phần </w:t>
            </w:r>
            <w:r w:rsidRPr="00A935C5">
              <w:rPr>
                <w:rFonts w:ascii="Arial" w:hAnsi="Arial" w:cs="Arial"/>
              </w:rPr>
              <w:lastRenderedPageBreak/>
              <w:t>mềm và lập form báo cáo bug sau khi các thành viên fix bug ở sprints</w:t>
            </w:r>
          </w:p>
          <w:p w:rsidR="00B2134F" w:rsidRPr="00A935C5" w:rsidRDefault="00B2134F" w:rsidP="00971FD0">
            <w:pPr>
              <w:pStyle w:val="NoSpacing"/>
              <w:rPr>
                <w:rFonts w:ascii="Arial" w:hAnsi="Arial" w:cs="Arial"/>
              </w:rPr>
            </w:pPr>
            <w:r w:rsidRPr="00A935C5">
              <w:rPr>
                <w:rFonts w:ascii="Arial" w:hAnsi="Arial" w:cs="Arial"/>
              </w:rPr>
              <w:t xml:space="preserve">- Tổng hợp báo cáo. </w:t>
            </w:r>
          </w:p>
        </w:tc>
      </w:tr>
    </w:tbl>
    <w:p w:rsidR="00366AC3" w:rsidRPr="00A935C5" w:rsidRDefault="00366AC3" w:rsidP="00366AC3">
      <w:pPr>
        <w:rPr>
          <w:rFonts w:ascii="Arial" w:hAnsi="Arial" w:cs="Arial"/>
        </w:rPr>
      </w:pPr>
    </w:p>
    <w:p w:rsidR="00366AC3" w:rsidRPr="00A935C5" w:rsidRDefault="00366AC3" w:rsidP="00366AC3">
      <w:pPr>
        <w:pStyle w:val="Heading2"/>
        <w:rPr>
          <w:rFonts w:ascii="Arial" w:hAnsi="Arial" w:cs="Arial"/>
        </w:rPr>
      </w:pPr>
      <w:bookmarkStart w:id="6" w:name="_Toc454100609"/>
      <w:r w:rsidRPr="00A935C5">
        <w:rPr>
          <w:rFonts w:ascii="Arial" w:hAnsi="Arial" w:cs="Arial"/>
        </w:rPr>
        <w:t>Những điều đã học được từ đồ án</w:t>
      </w:r>
      <w:bookmarkEnd w:id="6"/>
    </w:p>
    <w:p w:rsidR="00F15086" w:rsidRPr="00A935C5" w:rsidRDefault="00F15086" w:rsidP="00A4202A">
      <w:pPr>
        <w:pStyle w:val="NoSpacing"/>
        <w:numPr>
          <w:ilvl w:val="0"/>
          <w:numId w:val="8"/>
        </w:numPr>
        <w:rPr>
          <w:rFonts w:ascii="Arial" w:hAnsi="Arial" w:cs="Arial"/>
        </w:rPr>
      </w:pPr>
      <w:r w:rsidRPr="00A935C5">
        <w:rPr>
          <w:rFonts w:ascii="Arial" w:hAnsi="Arial" w:cs="Arial"/>
        </w:rPr>
        <w:t>Học được quy trình làm việc trong một dự án theo mô hình Agile</w:t>
      </w:r>
    </w:p>
    <w:p w:rsidR="00F15086" w:rsidRPr="00A935C5" w:rsidRDefault="00F15086" w:rsidP="00A4202A">
      <w:pPr>
        <w:pStyle w:val="NoSpacing"/>
        <w:numPr>
          <w:ilvl w:val="0"/>
          <w:numId w:val="8"/>
        </w:numPr>
        <w:rPr>
          <w:rFonts w:ascii="Arial" w:hAnsi="Arial" w:cs="Arial"/>
        </w:rPr>
      </w:pPr>
      <w:r w:rsidRPr="00A935C5">
        <w:rPr>
          <w:rFonts w:ascii="Arial" w:hAnsi="Arial" w:cs="Arial"/>
        </w:rPr>
        <w:t>Học được cách sử dụng các công cụ quản lý cấu hình: redmine, bitrix, Git.</w:t>
      </w:r>
    </w:p>
    <w:p w:rsidR="00F15086" w:rsidRPr="00A935C5" w:rsidRDefault="00F15086" w:rsidP="00A4202A">
      <w:pPr>
        <w:pStyle w:val="NoSpacing"/>
        <w:numPr>
          <w:ilvl w:val="0"/>
          <w:numId w:val="8"/>
        </w:numPr>
        <w:rPr>
          <w:rFonts w:ascii="Arial" w:hAnsi="Arial" w:cs="Arial"/>
        </w:rPr>
      </w:pPr>
      <w:r w:rsidRPr="00A935C5">
        <w:rPr>
          <w:rFonts w:ascii="Arial" w:hAnsi="Arial" w:cs="Arial"/>
        </w:rPr>
        <w:t>Học được công nghệ mới đối với bản thân: SilverLight, MVVM framework</w:t>
      </w:r>
    </w:p>
    <w:p w:rsidR="00F15086" w:rsidRPr="00A935C5" w:rsidRDefault="00F15086" w:rsidP="00A4202A">
      <w:pPr>
        <w:pStyle w:val="NoSpacing"/>
        <w:numPr>
          <w:ilvl w:val="0"/>
          <w:numId w:val="8"/>
        </w:numPr>
        <w:rPr>
          <w:rFonts w:ascii="Arial" w:hAnsi="Arial" w:cs="Arial"/>
        </w:rPr>
      </w:pPr>
      <w:r w:rsidRPr="00A935C5">
        <w:rPr>
          <w:rFonts w:ascii="Arial" w:hAnsi="Arial" w:cs="Arial"/>
        </w:rPr>
        <w:t>Nâng cao kĩ năng làm việc nhóm cũng như làm việc độc lập</w:t>
      </w:r>
    </w:p>
    <w:p w:rsidR="00F15086" w:rsidRPr="00A935C5" w:rsidRDefault="00F15086" w:rsidP="00A4202A">
      <w:pPr>
        <w:pStyle w:val="NoSpacing"/>
        <w:numPr>
          <w:ilvl w:val="0"/>
          <w:numId w:val="8"/>
        </w:numPr>
        <w:rPr>
          <w:rFonts w:ascii="Arial" w:hAnsi="Arial" w:cs="Arial"/>
        </w:rPr>
      </w:pPr>
      <w:r w:rsidRPr="00A935C5">
        <w:rPr>
          <w:rFonts w:ascii="Arial" w:hAnsi="Arial" w:cs="Arial"/>
        </w:rPr>
        <w:t>Biết thêm về một nghiệp vụ thực tế: Cho thuê kho.</w:t>
      </w:r>
    </w:p>
    <w:p w:rsidR="00F15086" w:rsidRPr="00A935C5" w:rsidRDefault="00F15086" w:rsidP="00A4202A">
      <w:pPr>
        <w:pStyle w:val="NoSpacing"/>
        <w:numPr>
          <w:ilvl w:val="0"/>
          <w:numId w:val="8"/>
        </w:numPr>
        <w:rPr>
          <w:rFonts w:ascii="Arial" w:hAnsi="Arial" w:cs="Arial"/>
        </w:rPr>
      </w:pPr>
      <w:r w:rsidRPr="00A935C5">
        <w:rPr>
          <w:rFonts w:ascii="Arial" w:hAnsi="Arial" w:cs="Arial"/>
        </w:rPr>
        <w:t>Học được cách phân chia công việc và quản lý thời gian làm việc hợp lý.</w:t>
      </w:r>
    </w:p>
    <w:p w:rsidR="00C54805" w:rsidRPr="00A935C5" w:rsidRDefault="00C54805" w:rsidP="00C54805">
      <w:pPr>
        <w:pStyle w:val="Heading2"/>
        <w:rPr>
          <w:rFonts w:ascii="Arial" w:hAnsi="Arial" w:cs="Arial"/>
        </w:rPr>
      </w:pPr>
      <w:r w:rsidRPr="00A935C5">
        <w:rPr>
          <w:rFonts w:ascii="Arial" w:hAnsi="Arial" w:cs="Arial"/>
        </w:rPr>
        <w:t>Những khó khăn gặp phải:</w:t>
      </w:r>
    </w:p>
    <w:p w:rsidR="00C54805" w:rsidRPr="00A935C5" w:rsidRDefault="00C54805" w:rsidP="00A4202A">
      <w:pPr>
        <w:pStyle w:val="NoSpacing"/>
        <w:numPr>
          <w:ilvl w:val="0"/>
          <w:numId w:val="9"/>
        </w:numPr>
        <w:rPr>
          <w:rFonts w:ascii="Arial" w:hAnsi="Arial" w:cs="Arial"/>
        </w:rPr>
      </w:pPr>
      <w:r w:rsidRPr="00A935C5">
        <w:rPr>
          <w:rFonts w:ascii="Arial" w:hAnsi="Arial" w:cs="Arial"/>
        </w:rPr>
        <w:t>Cách làm việc chưa thống nhất giữa các nhóm, chưa cập nhật thông tin kịp thời, khả năng giao tiếp giữa các nhóm còn hạn chế.</w:t>
      </w:r>
    </w:p>
    <w:p w:rsidR="00C54805" w:rsidRPr="00A935C5" w:rsidRDefault="00C54805" w:rsidP="00A4202A">
      <w:pPr>
        <w:pStyle w:val="NoSpacing"/>
        <w:numPr>
          <w:ilvl w:val="0"/>
          <w:numId w:val="9"/>
        </w:numPr>
        <w:rPr>
          <w:rFonts w:ascii="Arial" w:hAnsi="Arial" w:cs="Arial"/>
          <w:szCs w:val="26"/>
        </w:rPr>
      </w:pPr>
      <w:r w:rsidRPr="00A935C5">
        <w:rPr>
          <w:rFonts w:ascii="Arial" w:hAnsi="Arial" w:cs="Arial"/>
          <w:szCs w:val="26"/>
        </w:rPr>
        <w:t>Một số chức năng vẫn chưa hoàn thiện như: chức năng duyệt hợp đồng cho thuê kho.</w:t>
      </w:r>
    </w:p>
    <w:p w:rsidR="00C54805" w:rsidRPr="00A935C5" w:rsidRDefault="00C54805" w:rsidP="00A4202A">
      <w:pPr>
        <w:pStyle w:val="NoSpacing"/>
        <w:numPr>
          <w:ilvl w:val="0"/>
          <w:numId w:val="9"/>
        </w:numPr>
        <w:rPr>
          <w:rFonts w:ascii="Arial" w:hAnsi="Arial" w:cs="Arial"/>
          <w:szCs w:val="26"/>
        </w:rPr>
      </w:pPr>
      <w:r w:rsidRPr="00A935C5">
        <w:rPr>
          <w:rFonts w:ascii="Arial" w:hAnsi="Arial" w:cs="Arial"/>
          <w:szCs w:val="26"/>
        </w:rPr>
        <w:t>Còn nhiều thiếu xót, hạn chế trong việc sử dụng các công cụ quản lý cấu hình, quản lý phiên bản.</w:t>
      </w:r>
    </w:p>
    <w:p w:rsidR="00FB5442" w:rsidRPr="00A935C5" w:rsidRDefault="007002BD" w:rsidP="00FB5442">
      <w:pPr>
        <w:pStyle w:val="Heading1"/>
        <w:rPr>
          <w:rFonts w:ascii="Arial" w:hAnsi="Arial" w:cs="Arial"/>
          <w:lang w:val="vi-VN"/>
        </w:rPr>
      </w:pPr>
      <w:bookmarkStart w:id="7" w:name="_Toc454100610"/>
      <w:r w:rsidRPr="00A935C5">
        <w:rPr>
          <w:rFonts w:ascii="Arial" w:hAnsi="Arial" w:cs="Arial"/>
          <w:lang w:val="vi-VN"/>
        </w:rPr>
        <w:t>12520050 – Trần Ngọc Dân</w:t>
      </w:r>
      <w:bookmarkEnd w:id="7"/>
    </w:p>
    <w:p w:rsidR="00366AC3" w:rsidRPr="00A935C5" w:rsidRDefault="00366AC3" w:rsidP="00366AC3">
      <w:pPr>
        <w:pStyle w:val="Heading2"/>
        <w:rPr>
          <w:rFonts w:ascii="Arial" w:hAnsi="Arial" w:cs="Arial"/>
        </w:rPr>
      </w:pPr>
      <w:bookmarkStart w:id="8" w:name="_Toc454100611"/>
      <w:r w:rsidRPr="00A935C5">
        <w:rPr>
          <w:rFonts w:ascii="Arial" w:hAnsi="Arial" w:cs="Arial"/>
        </w:rPr>
        <w:t>Danh sách chi tiết công việc</w:t>
      </w:r>
      <w:bookmarkEnd w:id="8"/>
    </w:p>
    <w:tbl>
      <w:tblPr>
        <w:tblW w:w="10095" w:type="dxa"/>
        <w:tblInd w:w="-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665"/>
        <w:gridCol w:w="2636"/>
        <w:gridCol w:w="1559"/>
        <w:gridCol w:w="1560"/>
        <w:gridCol w:w="992"/>
        <w:gridCol w:w="918"/>
      </w:tblGrid>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STT</w:t>
            </w:r>
          </w:p>
        </w:tc>
        <w:tc>
          <w:tcPr>
            <w:tcW w:w="1665" w:type="dxa"/>
          </w:tcPr>
          <w:p w:rsidR="00DF67C0" w:rsidRPr="00A935C5" w:rsidRDefault="00DF67C0" w:rsidP="002E7F61">
            <w:pPr>
              <w:pStyle w:val="NoSpacing"/>
              <w:rPr>
                <w:rFonts w:ascii="Arial" w:hAnsi="Arial" w:cs="Arial"/>
              </w:rPr>
            </w:pPr>
            <w:r w:rsidRPr="00A935C5">
              <w:rPr>
                <w:rFonts w:ascii="Arial" w:hAnsi="Arial" w:cs="Arial"/>
              </w:rPr>
              <w:t>Chủ đề</w:t>
            </w:r>
          </w:p>
        </w:tc>
        <w:tc>
          <w:tcPr>
            <w:tcW w:w="2636" w:type="dxa"/>
          </w:tcPr>
          <w:p w:rsidR="00DF67C0" w:rsidRPr="00A935C5" w:rsidRDefault="00DF67C0" w:rsidP="002E7F61">
            <w:pPr>
              <w:pStyle w:val="NoSpacing"/>
              <w:rPr>
                <w:rFonts w:ascii="Arial" w:hAnsi="Arial" w:cs="Arial"/>
              </w:rPr>
            </w:pPr>
            <w:r w:rsidRPr="00A935C5">
              <w:rPr>
                <w:rFonts w:ascii="Arial" w:hAnsi="Arial" w:cs="Arial"/>
              </w:rPr>
              <w:t>Mô tả</w:t>
            </w:r>
          </w:p>
        </w:tc>
        <w:tc>
          <w:tcPr>
            <w:tcW w:w="1559" w:type="dxa"/>
          </w:tcPr>
          <w:p w:rsidR="00DF67C0" w:rsidRPr="00A935C5" w:rsidRDefault="00DF67C0" w:rsidP="002E7F61">
            <w:pPr>
              <w:pStyle w:val="NoSpacing"/>
              <w:rPr>
                <w:rFonts w:ascii="Arial" w:hAnsi="Arial" w:cs="Arial"/>
              </w:rPr>
            </w:pPr>
            <w:r w:rsidRPr="00A935C5">
              <w:rPr>
                <w:rFonts w:ascii="Arial" w:hAnsi="Arial" w:cs="Arial"/>
              </w:rPr>
              <w:t xml:space="preserve">Ngày bắt </w:t>
            </w:r>
            <w:r w:rsidRPr="00A935C5">
              <w:rPr>
                <w:rFonts w:ascii="Arial" w:hAnsi="Arial" w:cs="Arial"/>
              </w:rPr>
              <w:lastRenderedPageBreak/>
              <w:t>đầu</w:t>
            </w:r>
          </w:p>
        </w:tc>
        <w:tc>
          <w:tcPr>
            <w:tcW w:w="1560" w:type="dxa"/>
          </w:tcPr>
          <w:p w:rsidR="00DF67C0" w:rsidRPr="00A935C5" w:rsidRDefault="00DF67C0" w:rsidP="002E7F61">
            <w:pPr>
              <w:pStyle w:val="NoSpacing"/>
              <w:rPr>
                <w:rFonts w:ascii="Arial" w:hAnsi="Arial" w:cs="Arial"/>
              </w:rPr>
            </w:pPr>
            <w:r w:rsidRPr="00A935C5">
              <w:rPr>
                <w:rFonts w:ascii="Arial" w:hAnsi="Arial" w:cs="Arial"/>
              </w:rPr>
              <w:lastRenderedPageBreak/>
              <w:t xml:space="preserve">Ngày kết </w:t>
            </w:r>
            <w:r w:rsidRPr="00A935C5">
              <w:rPr>
                <w:rFonts w:ascii="Arial" w:hAnsi="Arial" w:cs="Arial"/>
              </w:rPr>
              <w:lastRenderedPageBreak/>
              <w:t>thúc</w:t>
            </w:r>
          </w:p>
        </w:tc>
        <w:tc>
          <w:tcPr>
            <w:tcW w:w="992" w:type="dxa"/>
          </w:tcPr>
          <w:p w:rsidR="00DF67C0" w:rsidRPr="00A935C5" w:rsidRDefault="00DF67C0" w:rsidP="002E7F61">
            <w:pPr>
              <w:pStyle w:val="NoSpacing"/>
              <w:rPr>
                <w:rFonts w:ascii="Arial" w:hAnsi="Arial" w:cs="Arial"/>
              </w:rPr>
            </w:pPr>
            <w:r w:rsidRPr="00A935C5">
              <w:rPr>
                <w:rFonts w:ascii="Arial" w:hAnsi="Arial" w:cs="Arial"/>
              </w:rPr>
              <w:lastRenderedPageBreak/>
              <w:t xml:space="preserve">Thời </w:t>
            </w:r>
            <w:r w:rsidRPr="00A935C5">
              <w:rPr>
                <w:rFonts w:ascii="Arial" w:hAnsi="Arial" w:cs="Arial"/>
              </w:rPr>
              <w:lastRenderedPageBreak/>
              <w:t>gian ước lượng</w:t>
            </w:r>
          </w:p>
        </w:tc>
        <w:tc>
          <w:tcPr>
            <w:tcW w:w="918" w:type="dxa"/>
          </w:tcPr>
          <w:p w:rsidR="00DF67C0" w:rsidRPr="00A935C5" w:rsidRDefault="00DF67C0" w:rsidP="002E7F61">
            <w:pPr>
              <w:pStyle w:val="NoSpacing"/>
              <w:rPr>
                <w:rFonts w:ascii="Arial" w:hAnsi="Arial" w:cs="Arial"/>
              </w:rPr>
            </w:pPr>
            <w:r w:rsidRPr="00A935C5">
              <w:rPr>
                <w:rFonts w:ascii="Arial" w:hAnsi="Arial" w:cs="Arial"/>
              </w:rPr>
              <w:lastRenderedPageBreak/>
              <w:t xml:space="preserve">Mực </w:t>
            </w:r>
            <w:r w:rsidRPr="00A935C5">
              <w:rPr>
                <w:rFonts w:ascii="Arial" w:hAnsi="Arial" w:cs="Arial"/>
              </w:rPr>
              <w:lastRenderedPageBreak/>
              <w:t>độ hoàn thành</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lastRenderedPageBreak/>
              <w:t>1</w:t>
            </w:r>
          </w:p>
        </w:tc>
        <w:tc>
          <w:tcPr>
            <w:tcW w:w="1665" w:type="dxa"/>
          </w:tcPr>
          <w:p w:rsidR="00DF67C0" w:rsidRPr="00A935C5" w:rsidRDefault="00DF67C0" w:rsidP="002E7F61">
            <w:pPr>
              <w:pStyle w:val="NoSpacing"/>
              <w:rPr>
                <w:rFonts w:ascii="Arial" w:hAnsi="Arial" w:cs="Arial"/>
              </w:rPr>
            </w:pPr>
            <w:r w:rsidRPr="00A935C5">
              <w:rPr>
                <w:rFonts w:ascii="Arial" w:hAnsi="Arial" w:cs="Arial"/>
              </w:rPr>
              <w:t>Phân tích nghiệp vụ</w:t>
            </w:r>
          </w:p>
        </w:tc>
        <w:tc>
          <w:tcPr>
            <w:tcW w:w="2636" w:type="dxa"/>
          </w:tcPr>
          <w:p w:rsidR="00DF67C0" w:rsidRPr="00A935C5" w:rsidRDefault="00DF67C0" w:rsidP="002E7F61">
            <w:pPr>
              <w:pStyle w:val="NoSpacing"/>
              <w:rPr>
                <w:rFonts w:ascii="Arial" w:hAnsi="Arial" w:cs="Arial"/>
              </w:rPr>
            </w:pPr>
            <w:r w:rsidRPr="00A935C5">
              <w:rPr>
                <w:rFonts w:ascii="Arial" w:hAnsi="Arial" w:cs="Arial"/>
              </w:rPr>
              <w:t>Đọc bản mô tả và vẽ sơ đồ mô hình hóa mức logic</w:t>
            </w:r>
          </w:p>
        </w:tc>
        <w:tc>
          <w:tcPr>
            <w:tcW w:w="1559" w:type="dxa"/>
          </w:tcPr>
          <w:p w:rsidR="00DF67C0" w:rsidRPr="00A935C5" w:rsidRDefault="00DF67C0" w:rsidP="002E7F61">
            <w:pPr>
              <w:pStyle w:val="NoSpacing"/>
              <w:rPr>
                <w:rFonts w:ascii="Arial" w:hAnsi="Arial" w:cs="Arial"/>
              </w:rPr>
            </w:pPr>
            <w:r w:rsidRPr="00A935C5">
              <w:rPr>
                <w:rFonts w:ascii="Arial" w:hAnsi="Arial" w:cs="Arial"/>
              </w:rPr>
              <w:t>12/4/2016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14/4/2016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3 ngày</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2</w:t>
            </w:r>
          </w:p>
        </w:tc>
        <w:tc>
          <w:tcPr>
            <w:tcW w:w="1665" w:type="dxa"/>
          </w:tcPr>
          <w:p w:rsidR="00DF67C0" w:rsidRPr="00A935C5" w:rsidRDefault="00DF67C0" w:rsidP="002E7F61">
            <w:pPr>
              <w:pStyle w:val="NoSpacing"/>
              <w:rPr>
                <w:rFonts w:ascii="Arial" w:hAnsi="Arial" w:cs="Arial"/>
              </w:rPr>
            </w:pPr>
            <w:r w:rsidRPr="00A935C5">
              <w:rPr>
                <w:rFonts w:ascii="Arial" w:hAnsi="Arial" w:cs="Arial"/>
              </w:rPr>
              <w:t>Tìm hiểu mô hình MVVM</w:t>
            </w:r>
          </w:p>
        </w:tc>
        <w:tc>
          <w:tcPr>
            <w:tcW w:w="2636" w:type="dxa"/>
          </w:tcPr>
          <w:p w:rsidR="00DF67C0" w:rsidRPr="00A935C5" w:rsidRDefault="00DF67C0" w:rsidP="002E7F61">
            <w:pPr>
              <w:pStyle w:val="NoSpacing"/>
              <w:rPr>
                <w:rFonts w:ascii="Arial" w:hAnsi="Arial" w:cs="Arial"/>
              </w:rPr>
            </w:pPr>
            <w:r w:rsidRPr="00A935C5">
              <w:rPr>
                <w:rFonts w:ascii="Arial" w:hAnsi="Arial" w:cs="Arial"/>
              </w:rPr>
              <w:t>Cách mô hình hoạt động, và cách sử dụng MVVM trong framework</w:t>
            </w:r>
          </w:p>
        </w:tc>
        <w:tc>
          <w:tcPr>
            <w:tcW w:w="1559" w:type="dxa"/>
          </w:tcPr>
          <w:p w:rsidR="00DF67C0" w:rsidRPr="00A935C5" w:rsidRDefault="00DF67C0" w:rsidP="002E7F61">
            <w:pPr>
              <w:pStyle w:val="NoSpacing"/>
              <w:rPr>
                <w:rFonts w:ascii="Arial" w:hAnsi="Arial" w:cs="Arial"/>
              </w:rPr>
            </w:pPr>
            <w:r w:rsidRPr="00A935C5">
              <w:rPr>
                <w:rFonts w:ascii="Arial" w:hAnsi="Arial" w:cs="Arial"/>
              </w:rPr>
              <w:t>16/4/2016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18/4/2016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2 ngày</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3</w:t>
            </w:r>
          </w:p>
        </w:tc>
        <w:tc>
          <w:tcPr>
            <w:tcW w:w="1665" w:type="dxa"/>
          </w:tcPr>
          <w:p w:rsidR="00DF67C0" w:rsidRPr="00A935C5" w:rsidRDefault="00DF67C0" w:rsidP="002E7F61">
            <w:pPr>
              <w:pStyle w:val="NoSpacing"/>
              <w:rPr>
                <w:rFonts w:ascii="Arial" w:hAnsi="Arial" w:cs="Arial"/>
              </w:rPr>
            </w:pPr>
            <w:r w:rsidRPr="00A935C5">
              <w:rPr>
                <w:rFonts w:ascii="Arial" w:hAnsi="Arial" w:cs="Arial"/>
              </w:rPr>
              <w:t>Tìm hiểu về silverlight</w:t>
            </w:r>
          </w:p>
        </w:tc>
        <w:tc>
          <w:tcPr>
            <w:tcW w:w="2636" w:type="dxa"/>
          </w:tcPr>
          <w:p w:rsidR="00DF67C0" w:rsidRPr="00A935C5" w:rsidRDefault="00DF67C0" w:rsidP="002E7F61">
            <w:pPr>
              <w:pStyle w:val="NoSpacing"/>
              <w:rPr>
                <w:rFonts w:ascii="Arial" w:hAnsi="Arial" w:cs="Arial"/>
              </w:rPr>
            </w:pPr>
            <w:r w:rsidRPr="00A935C5">
              <w:rPr>
                <w:rFonts w:ascii="Arial" w:hAnsi="Arial" w:cs="Arial"/>
              </w:rPr>
              <w:t>Cách sử dụng silverlight, cài đặt, config</w:t>
            </w:r>
          </w:p>
        </w:tc>
        <w:tc>
          <w:tcPr>
            <w:tcW w:w="1559" w:type="dxa"/>
          </w:tcPr>
          <w:p w:rsidR="00DF67C0" w:rsidRPr="00A935C5" w:rsidRDefault="00DF67C0" w:rsidP="002E7F61">
            <w:pPr>
              <w:pStyle w:val="NoSpacing"/>
              <w:rPr>
                <w:rFonts w:ascii="Arial" w:hAnsi="Arial" w:cs="Arial"/>
              </w:rPr>
            </w:pPr>
            <w:r w:rsidRPr="00A935C5">
              <w:rPr>
                <w:rFonts w:ascii="Arial" w:hAnsi="Arial" w:cs="Arial"/>
              </w:rPr>
              <w:t>19/4/2016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20/4/2016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2 ngày</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4</w:t>
            </w:r>
          </w:p>
        </w:tc>
        <w:tc>
          <w:tcPr>
            <w:tcW w:w="1665" w:type="dxa"/>
          </w:tcPr>
          <w:p w:rsidR="00DF67C0" w:rsidRPr="00A935C5" w:rsidRDefault="00DF67C0" w:rsidP="002E7F61">
            <w:pPr>
              <w:pStyle w:val="NoSpacing"/>
              <w:rPr>
                <w:rFonts w:ascii="Arial" w:hAnsi="Arial" w:cs="Arial"/>
              </w:rPr>
            </w:pPr>
            <w:r w:rsidRPr="00A935C5">
              <w:rPr>
                <w:rFonts w:ascii="Arial" w:hAnsi="Arial" w:cs="Arial"/>
              </w:rPr>
              <w:t>Config github, làm quen với công cụ quản lý source code</w:t>
            </w:r>
          </w:p>
        </w:tc>
        <w:tc>
          <w:tcPr>
            <w:tcW w:w="2636" w:type="dxa"/>
          </w:tcPr>
          <w:p w:rsidR="00DF67C0" w:rsidRPr="00A935C5" w:rsidRDefault="00DF67C0" w:rsidP="002E7F61">
            <w:pPr>
              <w:pStyle w:val="NoSpacing"/>
              <w:rPr>
                <w:rFonts w:ascii="Arial" w:hAnsi="Arial" w:cs="Arial"/>
              </w:rPr>
            </w:pPr>
            <w:r w:rsidRPr="00A935C5">
              <w:rPr>
                <w:rFonts w:ascii="Arial" w:hAnsi="Arial" w:cs="Arial"/>
              </w:rPr>
              <w:t>Kết nối VPN, cài đặt công cụ quản lý source code</w:t>
            </w:r>
          </w:p>
        </w:tc>
        <w:tc>
          <w:tcPr>
            <w:tcW w:w="1559" w:type="dxa"/>
          </w:tcPr>
          <w:p w:rsidR="00DF67C0" w:rsidRPr="00A935C5" w:rsidRDefault="00DF67C0" w:rsidP="002E7F61">
            <w:pPr>
              <w:pStyle w:val="NoSpacing"/>
              <w:rPr>
                <w:rFonts w:ascii="Arial" w:hAnsi="Arial" w:cs="Arial"/>
              </w:rPr>
            </w:pPr>
            <w:r w:rsidRPr="00A935C5">
              <w:rPr>
                <w:rFonts w:ascii="Arial" w:hAnsi="Arial" w:cs="Arial"/>
              </w:rPr>
              <w:t>21/4/2016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21/4/2016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4h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5</w:t>
            </w:r>
          </w:p>
        </w:tc>
        <w:tc>
          <w:tcPr>
            <w:tcW w:w="1665" w:type="dxa"/>
          </w:tcPr>
          <w:p w:rsidR="00DF67C0" w:rsidRPr="00A935C5" w:rsidRDefault="00DF67C0" w:rsidP="002E7F61">
            <w:pPr>
              <w:pStyle w:val="NoSpacing"/>
              <w:rPr>
                <w:rFonts w:ascii="Arial" w:hAnsi="Arial" w:cs="Arial"/>
              </w:rPr>
            </w:pPr>
            <w:r w:rsidRPr="00A935C5">
              <w:rPr>
                <w:rFonts w:ascii="Arial" w:hAnsi="Arial" w:cs="Arial"/>
              </w:rPr>
              <w:t>Làm quen với Bitrix, redmine</w:t>
            </w:r>
          </w:p>
        </w:tc>
        <w:tc>
          <w:tcPr>
            <w:tcW w:w="2636" w:type="dxa"/>
          </w:tcPr>
          <w:p w:rsidR="00DF67C0" w:rsidRPr="00A935C5" w:rsidRDefault="00DF67C0" w:rsidP="002E7F61">
            <w:pPr>
              <w:pStyle w:val="NoSpacing"/>
              <w:rPr>
                <w:rFonts w:ascii="Arial" w:hAnsi="Arial" w:cs="Arial"/>
              </w:rPr>
            </w:pPr>
            <w:r w:rsidRPr="00A935C5">
              <w:rPr>
                <w:rFonts w:ascii="Arial" w:hAnsi="Arial" w:cs="Arial"/>
              </w:rPr>
              <w:t>Tạo tài hoản bitrix, redmine</w:t>
            </w:r>
          </w:p>
        </w:tc>
        <w:tc>
          <w:tcPr>
            <w:tcW w:w="1559" w:type="dxa"/>
          </w:tcPr>
          <w:p w:rsidR="00DF67C0" w:rsidRPr="00A935C5" w:rsidRDefault="00DF67C0" w:rsidP="002E7F61">
            <w:pPr>
              <w:pStyle w:val="NoSpacing"/>
              <w:rPr>
                <w:rFonts w:ascii="Arial" w:hAnsi="Arial" w:cs="Arial"/>
              </w:rPr>
            </w:pPr>
            <w:r w:rsidRPr="00A935C5">
              <w:rPr>
                <w:rFonts w:ascii="Arial" w:hAnsi="Arial" w:cs="Arial"/>
              </w:rPr>
              <w:t>21/4/2016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21/4/2016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4h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6</w:t>
            </w:r>
          </w:p>
        </w:tc>
        <w:tc>
          <w:tcPr>
            <w:tcW w:w="1665" w:type="dxa"/>
          </w:tcPr>
          <w:p w:rsidR="00DF67C0" w:rsidRPr="00A935C5" w:rsidRDefault="00DF67C0" w:rsidP="002E7F61">
            <w:pPr>
              <w:pStyle w:val="NoSpacing"/>
              <w:rPr>
                <w:rFonts w:ascii="Arial" w:hAnsi="Arial" w:cs="Arial"/>
              </w:rPr>
            </w:pPr>
            <w:r w:rsidRPr="00A935C5">
              <w:rPr>
                <w:rFonts w:ascii="Arial" w:hAnsi="Arial" w:cs="Arial"/>
              </w:rPr>
              <w:t>Tìm hiểu framework, chạy project</w:t>
            </w:r>
          </w:p>
        </w:tc>
        <w:tc>
          <w:tcPr>
            <w:tcW w:w="2636" w:type="dxa"/>
          </w:tcPr>
          <w:p w:rsidR="00DF67C0" w:rsidRPr="00A935C5" w:rsidRDefault="00DF67C0" w:rsidP="002E7F61">
            <w:pPr>
              <w:pStyle w:val="NoSpacing"/>
              <w:rPr>
                <w:rFonts w:ascii="Arial" w:hAnsi="Arial" w:cs="Arial"/>
              </w:rPr>
            </w:pPr>
            <w:r w:rsidRPr="00A935C5">
              <w:rPr>
                <w:rFonts w:ascii="Arial" w:hAnsi="Arial" w:cs="Arial"/>
              </w:rPr>
              <w:t>Download framework, restore database</w:t>
            </w:r>
          </w:p>
        </w:tc>
        <w:tc>
          <w:tcPr>
            <w:tcW w:w="1559" w:type="dxa"/>
          </w:tcPr>
          <w:p w:rsidR="00DF67C0" w:rsidRPr="00A935C5" w:rsidRDefault="00DF67C0" w:rsidP="002E7F61">
            <w:pPr>
              <w:pStyle w:val="NoSpacing"/>
              <w:rPr>
                <w:rFonts w:ascii="Arial" w:hAnsi="Arial" w:cs="Arial"/>
              </w:rPr>
            </w:pPr>
            <w:r w:rsidRPr="00A935C5">
              <w:rPr>
                <w:rFonts w:ascii="Arial" w:hAnsi="Arial" w:cs="Arial"/>
              </w:rPr>
              <w:t>23/4/2016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23/4/2016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1 ngày</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7</w:t>
            </w:r>
          </w:p>
        </w:tc>
        <w:tc>
          <w:tcPr>
            <w:tcW w:w="1665" w:type="dxa"/>
          </w:tcPr>
          <w:p w:rsidR="00DF67C0" w:rsidRPr="00A935C5" w:rsidRDefault="00DF67C0" w:rsidP="002E7F61">
            <w:pPr>
              <w:pStyle w:val="NoSpacing"/>
              <w:rPr>
                <w:rFonts w:ascii="Arial" w:hAnsi="Arial" w:cs="Arial"/>
              </w:rPr>
            </w:pPr>
            <w:r w:rsidRPr="00A935C5">
              <w:rPr>
                <w:rFonts w:ascii="Arial" w:hAnsi="Arial" w:cs="Arial"/>
              </w:rPr>
              <w:t>Thiết kế database</w:t>
            </w:r>
          </w:p>
        </w:tc>
        <w:tc>
          <w:tcPr>
            <w:tcW w:w="2636" w:type="dxa"/>
          </w:tcPr>
          <w:p w:rsidR="00DF67C0" w:rsidRPr="00A935C5" w:rsidRDefault="00DF67C0" w:rsidP="002E7F61">
            <w:pPr>
              <w:pStyle w:val="NoSpacing"/>
              <w:rPr>
                <w:rFonts w:ascii="Arial" w:hAnsi="Arial" w:cs="Arial"/>
              </w:rPr>
            </w:pPr>
            <w:r w:rsidRPr="00A935C5">
              <w:rPr>
                <w:rFonts w:ascii="Arial" w:hAnsi="Arial" w:cs="Arial"/>
              </w:rPr>
              <w:t>Tạo các bảng cơ sở dữ liệu mức vật lý</w:t>
            </w:r>
          </w:p>
        </w:tc>
        <w:tc>
          <w:tcPr>
            <w:tcW w:w="1559" w:type="dxa"/>
          </w:tcPr>
          <w:p w:rsidR="00DF67C0" w:rsidRPr="00A935C5" w:rsidRDefault="00DF67C0" w:rsidP="002E7F61">
            <w:pPr>
              <w:pStyle w:val="NoSpacing"/>
              <w:rPr>
                <w:rFonts w:ascii="Arial" w:hAnsi="Arial" w:cs="Arial"/>
              </w:rPr>
            </w:pPr>
            <w:r w:rsidRPr="00A935C5">
              <w:rPr>
                <w:rFonts w:ascii="Arial" w:hAnsi="Arial" w:cs="Arial"/>
              </w:rPr>
              <w:t>24/4/2016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25/4/2016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2 ngày</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8</w:t>
            </w:r>
          </w:p>
        </w:tc>
        <w:tc>
          <w:tcPr>
            <w:tcW w:w="1665" w:type="dxa"/>
          </w:tcPr>
          <w:p w:rsidR="00DF67C0" w:rsidRPr="00A935C5" w:rsidRDefault="00DF67C0" w:rsidP="002E7F61">
            <w:pPr>
              <w:pStyle w:val="NoSpacing"/>
              <w:rPr>
                <w:rFonts w:ascii="Arial" w:hAnsi="Arial" w:cs="Arial"/>
              </w:rPr>
            </w:pPr>
            <w:r w:rsidRPr="00A935C5">
              <w:rPr>
                <w:rFonts w:ascii="Arial" w:hAnsi="Arial" w:cs="Arial"/>
              </w:rPr>
              <w:t>Sử dụng Bitrix</w:t>
            </w:r>
          </w:p>
        </w:tc>
        <w:tc>
          <w:tcPr>
            <w:tcW w:w="2636" w:type="dxa"/>
          </w:tcPr>
          <w:p w:rsidR="00DF67C0" w:rsidRPr="00A935C5" w:rsidRDefault="00DF67C0" w:rsidP="002E7F61">
            <w:pPr>
              <w:pStyle w:val="NoSpacing"/>
              <w:rPr>
                <w:rFonts w:ascii="Arial" w:hAnsi="Arial" w:cs="Arial"/>
              </w:rPr>
            </w:pPr>
            <w:r w:rsidRPr="00A935C5">
              <w:rPr>
                <w:rFonts w:ascii="Arial" w:hAnsi="Arial" w:cs="Arial"/>
              </w:rPr>
              <w:t>Làm quen và sử dụng Bitrix</w:t>
            </w:r>
          </w:p>
        </w:tc>
        <w:tc>
          <w:tcPr>
            <w:tcW w:w="1559" w:type="dxa"/>
          </w:tcPr>
          <w:p w:rsidR="00DF67C0" w:rsidRPr="00A935C5" w:rsidRDefault="00DF67C0" w:rsidP="002E7F61">
            <w:pPr>
              <w:pStyle w:val="NoSpacing"/>
              <w:rPr>
                <w:rFonts w:ascii="Arial" w:hAnsi="Arial" w:cs="Arial"/>
              </w:rPr>
            </w:pPr>
            <w:r w:rsidRPr="00A935C5">
              <w:rPr>
                <w:rFonts w:ascii="Arial" w:hAnsi="Arial" w:cs="Arial"/>
              </w:rPr>
              <w:t>25/4/2016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26/4/2016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1h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9</w:t>
            </w:r>
          </w:p>
        </w:tc>
        <w:tc>
          <w:tcPr>
            <w:tcW w:w="1665" w:type="dxa"/>
          </w:tcPr>
          <w:p w:rsidR="00DF67C0" w:rsidRPr="00A935C5" w:rsidRDefault="00DF67C0" w:rsidP="002E7F61">
            <w:pPr>
              <w:pStyle w:val="NoSpacing"/>
              <w:rPr>
                <w:rFonts w:ascii="Arial" w:hAnsi="Arial" w:cs="Arial"/>
              </w:rPr>
            </w:pPr>
            <w:r w:rsidRPr="00A935C5">
              <w:rPr>
                <w:rFonts w:ascii="Arial" w:hAnsi="Arial" w:cs="Arial"/>
              </w:rPr>
              <w:t>Thiết kế giao diện cho chức chăng xem danh sách kho</w:t>
            </w:r>
          </w:p>
        </w:tc>
        <w:tc>
          <w:tcPr>
            <w:tcW w:w="2636" w:type="dxa"/>
          </w:tcPr>
          <w:p w:rsidR="00DF67C0" w:rsidRPr="00A935C5" w:rsidRDefault="00DF67C0" w:rsidP="002E7F61">
            <w:pPr>
              <w:pStyle w:val="NoSpacing"/>
              <w:rPr>
                <w:rFonts w:ascii="Arial" w:hAnsi="Arial" w:cs="Arial"/>
              </w:rPr>
            </w:pPr>
            <w:r w:rsidRPr="00A935C5">
              <w:rPr>
                <w:rFonts w:ascii="Arial" w:hAnsi="Arial" w:cs="Arial"/>
              </w:rPr>
              <w:t>Thiết kế giao diện cho chức năng xem danh sách kho</w:t>
            </w:r>
          </w:p>
        </w:tc>
        <w:tc>
          <w:tcPr>
            <w:tcW w:w="1559" w:type="dxa"/>
          </w:tcPr>
          <w:p w:rsidR="00DF67C0" w:rsidRPr="00A935C5" w:rsidRDefault="00DF67C0" w:rsidP="002E7F61">
            <w:pPr>
              <w:pStyle w:val="NoSpacing"/>
              <w:rPr>
                <w:rFonts w:ascii="Arial" w:hAnsi="Arial" w:cs="Arial"/>
              </w:rPr>
            </w:pPr>
            <w:r w:rsidRPr="00A935C5">
              <w:rPr>
                <w:rFonts w:ascii="Arial" w:hAnsi="Arial" w:cs="Arial"/>
              </w:rPr>
              <w:t>29/4/2016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29/4/2016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4h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10</w:t>
            </w:r>
          </w:p>
        </w:tc>
        <w:tc>
          <w:tcPr>
            <w:tcW w:w="1665" w:type="dxa"/>
          </w:tcPr>
          <w:p w:rsidR="00DF67C0" w:rsidRPr="00A935C5" w:rsidRDefault="00DF67C0" w:rsidP="002E7F61">
            <w:pPr>
              <w:pStyle w:val="NoSpacing"/>
              <w:rPr>
                <w:rFonts w:ascii="Arial" w:hAnsi="Arial" w:cs="Arial"/>
              </w:rPr>
            </w:pPr>
            <w:bookmarkStart w:id="9" w:name="h.oup2c3nzk26n" w:colFirst="0" w:colLast="0"/>
            <w:bookmarkEnd w:id="9"/>
            <w:r w:rsidRPr="00A935C5">
              <w:rPr>
                <w:rFonts w:ascii="Arial" w:hAnsi="Arial" w:cs="Arial"/>
              </w:rPr>
              <w:t>Thiết kế giao diện cho chức năng thêm và sửa kho</w:t>
            </w:r>
          </w:p>
          <w:p w:rsidR="00DF67C0" w:rsidRPr="00A935C5" w:rsidRDefault="00DF67C0" w:rsidP="002E7F61">
            <w:pPr>
              <w:pStyle w:val="NoSpacing"/>
              <w:rPr>
                <w:rFonts w:ascii="Arial" w:hAnsi="Arial" w:cs="Arial"/>
              </w:rPr>
            </w:pPr>
          </w:p>
        </w:tc>
        <w:tc>
          <w:tcPr>
            <w:tcW w:w="2636" w:type="dxa"/>
          </w:tcPr>
          <w:p w:rsidR="00DF67C0" w:rsidRPr="00A935C5" w:rsidRDefault="00DF67C0" w:rsidP="002E7F61">
            <w:pPr>
              <w:pStyle w:val="NoSpacing"/>
              <w:rPr>
                <w:rFonts w:ascii="Arial" w:hAnsi="Arial" w:cs="Arial"/>
              </w:rPr>
            </w:pPr>
            <w:bookmarkStart w:id="10" w:name="h.m2l4n5wj380k" w:colFirst="0" w:colLast="0"/>
            <w:bookmarkEnd w:id="10"/>
            <w:r w:rsidRPr="00A935C5">
              <w:rPr>
                <w:rFonts w:ascii="Arial" w:hAnsi="Arial" w:cs="Arial"/>
              </w:rPr>
              <w:t>Thiết kế giao diện cho chức năng thêm và sửa kho</w:t>
            </w:r>
          </w:p>
          <w:p w:rsidR="00DF67C0" w:rsidRPr="00A935C5" w:rsidRDefault="00DF67C0" w:rsidP="002E7F61">
            <w:pPr>
              <w:pStyle w:val="NoSpacing"/>
              <w:rPr>
                <w:rFonts w:ascii="Arial" w:hAnsi="Arial" w:cs="Arial"/>
              </w:rPr>
            </w:pPr>
          </w:p>
        </w:tc>
        <w:tc>
          <w:tcPr>
            <w:tcW w:w="1559" w:type="dxa"/>
          </w:tcPr>
          <w:p w:rsidR="00DF67C0" w:rsidRPr="00A935C5" w:rsidRDefault="00DF67C0" w:rsidP="002E7F61">
            <w:pPr>
              <w:pStyle w:val="NoSpacing"/>
              <w:rPr>
                <w:rFonts w:ascii="Arial" w:hAnsi="Arial" w:cs="Arial"/>
              </w:rPr>
            </w:pPr>
            <w:r w:rsidRPr="00A935C5">
              <w:rPr>
                <w:rFonts w:ascii="Arial" w:hAnsi="Arial" w:cs="Arial"/>
              </w:rPr>
              <w:t>4/5/2016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4/5/2016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3h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11</w:t>
            </w:r>
          </w:p>
        </w:tc>
        <w:tc>
          <w:tcPr>
            <w:tcW w:w="1665" w:type="dxa"/>
          </w:tcPr>
          <w:p w:rsidR="00DF67C0" w:rsidRPr="00A935C5" w:rsidRDefault="00DF67C0" w:rsidP="002E7F61">
            <w:pPr>
              <w:pStyle w:val="NoSpacing"/>
              <w:rPr>
                <w:rFonts w:ascii="Arial" w:hAnsi="Arial" w:cs="Arial"/>
              </w:rPr>
            </w:pPr>
            <w:bookmarkStart w:id="11" w:name="h.oy2zyp6g6pqp" w:colFirst="0" w:colLast="0"/>
            <w:bookmarkEnd w:id="11"/>
            <w:r w:rsidRPr="00A935C5">
              <w:rPr>
                <w:rFonts w:ascii="Arial" w:hAnsi="Arial" w:cs="Arial"/>
              </w:rPr>
              <w:t xml:space="preserve">Viết viewmodel </w:t>
            </w:r>
            <w:r w:rsidRPr="00A935C5">
              <w:rPr>
                <w:rFonts w:ascii="Arial" w:hAnsi="Arial" w:cs="Arial"/>
              </w:rPr>
              <w:lastRenderedPageBreak/>
              <w:t>chức năng thêm kho</w:t>
            </w:r>
          </w:p>
        </w:tc>
        <w:tc>
          <w:tcPr>
            <w:tcW w:w="2636" w:type="dxa"/>
          </w:tcPr>
          <w:p w:rsidR="00DF67C0" w:rsidRPr="00A935C5" w:rsidRDefault="00DF67C0" w:rsidP="002E7F61">
            <w:pPr>
              <w:pStyle w:val="NoSpacing"/>
              <w:rPr>
                <w:rFonts w:ascii="Arial" w:hAnsi="Arial" w:cs="Arial"/>
              </w:rPr>
            </w:pPr>
            <w:bookmarkStart w:id="12" w:name="h.m7yozu7sbl28" w:colFirst="0" w:colLast="0"/>
            <w:bookmarkEnd w:id="12"/>
            <w:r w:rsidRPr="00A935C5">
              <w:rPr>
                <w:rFonts w:ascii="Arial" w:hAnsi="Arial" w:cs="Arial"/>
              </w:rPr>
              <w:lastRenderedPageBreak/>
              <w:t>Viết viewmodel chức năng thêm kho</w:t>
            </w:r>
          </w:p>
        </w:tc>
        <w:tc>
          <w:tcPr>
            <w:tcW w:w="1559" w:type="dxa"/>
          </w:tcPr>
          <w:p w:rsidR="00DF67C0" w:rsidRPr="00A935C5" w:rsidRDefault="00DF67C0" w:rsidP="002E7F61">
            <w:pPr>
              <w:pStyle w:val="NoSpacing"/>
              <w:rPr>
                <w:rFonts w:ascii="Arial" w:hAnsi="Arial" w:cs="Arial"/>
              </w:rPr>
            </w:pPr>
            <w:r w:rsidRPr="00A935C5">
              <w:rPr>
                <w:rFonts w:ascii="Arial" w:hAnsi="Arial" w:cs="Arial"/>
              </w:rPr>
              <w:t>5/5/2016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5/5/2016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4h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12</w:t>
            </w:r>
          </w:p>
        </w:tc>
        <w:tc>
          <w:tcPr>
            <w:tcW w:w="1665" w:type="dxa"/>
          </w:tcPr>
          <w:p w:rsidR="00DF67C0" w:rsidRPr="00A935C5" w:rsidRDefault="00DF67C0" w:rsidP="002E7F61">
            <w:pPr>
              <w:pStyle w:val="NoSpacing"/>
              <w:rPr>
                <w:rFonts w:ascii="Arial" w:hAnsi="Arial" w:cs="Arial"/>
              </w:rPr>
            </w:pPr>
            <w:bookmarkStart w:id="13" w:name="h.rzkhiuizfw0t" w:colFirst="0" w:colLast="0"/>
            <w:bookmarkEnd w:id="13"/>
            <w:r w:rsidRPr="00A935C5">
              <w:rPr>
                <w:rFonts w:ascii="Arial" w:hAnsi="Arial" w:cs="Arial"/>
              </w:rPr>
              <w:t>Viết viewmodel và service cho chức năng thêm lô kho</w:t>
            </w:r>
          </w:p>
          <w:p w:rsidR="00DF67C0" w:rsidRPr="00A935C5" w:rsidRDefault="00DF67C0" w:rsidP="002E7F61">
            <w:pPr>
              <w:pStyle w:val="NoSpacing"/>
              <w:rPr>
                <w:rFonts w:ascii="Arial" w:hAnsi="Arial" w:cs="Arial"/>
              </w:rPr>
            </w:pPr>
            <w:bookmarkStart w:id="14" w:name="h.g6yl306i9d43" w:colFirst="0" w:colLast="0"/>
            <w:bookmarkEnd w:id="14"/>
          </w:p>
        </w:tc>
        <w:tc>
          <w:tcPr>
            <w:tcW w:w="2636" w:type="dxa"/>
          </w:tcPr>
          <w:p w:rsidR="00DF67C0" w:rsidRPr="00A935C5" w:rsidRDefault="00DF67C0" w:rsidP="002E7F61">
            <w:pPr>
              <w:pStyle w:val="NoSpacing"/>
              <w:rPr>
                <w:rFonts w:ascii="Arial" w:hAnsi="Arial" w:cs="Arial"/>
              </w:rPr>
            </w:pPr>
            <w:bookmarkStart w:id="15" w:name="h.z2v2h13yf3g7" w:colFirst="0" w:colLast="0"/>
            <w:bookmarkEnd w:id="15"/>
            <w:r w:rsidRPr="00A935C5">
              <w:rPr>
                <w:rFonts w:ascii="Arial" w:hAnsi="Arial" w:cs="Arial"/>
              </w:rPr>
              <w:t>Viết viewmodel và service cho chức năng thêm lô kho</w:t>
            </w:r>
          </w:p>
          <w:p w:rsidR="00DF67C0" w:rsidRPr="00A935C5" w:rsidRDefault="00DF67C0" w:rsidP="002E7F61">
            <w:pPr>
              <w:pStyle w:val="NoSpacing"/>
              <w:rPr>
                <w:rFonts w:ascii="Arial" w:hAnsi="Arial" w:cs="Arial"/>
              </w:rPr>
            </w:pPr>
            <w:bookmarkStart w:id="16" w:name="h.mtoimubryb6y" w:colFirst="0" w:colLast="0"/>
            <w:bookmarkEnd w:id="16"/>
          </w:p>
        </w:tc>
        <w:tc>
          <w:tcPr>
            <w:tcW w:w="1559" w:type="dxa"/>
          </w:tcPr>
          <w:p w:rsidR="00DF67C0" w:rsidRPr="00A935C5" w:rsidRDefault="00DF67C0" w:rsidP="002E7F61">
            <w:pPr>
              <w:pStyle w:val="NoSpacing"/>
              <w:rPr>
                <w:rFonts w:ascii="Arial" w:hAnsi="Arial" w:cs="Arial"/>
              </w:rPr>
            </w:pPr>
            <w:r w:rsidRPr="00A935C5">
              <w:rPr>
                <w:rFonts w:ascii="Arial" w:hAnsi="Arial" w:cs="Arial"/>
              </w:rPr>
              <w:t>10/5/2016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10/5/2016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8h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13</w:t>
            </w:r>
          </w:p>
        </w:tc>
        <w:tc>
          <w:tcPr>
            <w:tcW w:w="1665" w:type="dxa"/>
          </w:tcPr>
          <w:p w:rsidR="00DF67C0" w:rsidRPr="00A935C5" w:rsidRDefault="00DF67C0" w:rsidP="002E7F61">
            <w:pPr>
              <w:pStyle w:val="NoSpacing"/>
              <w:rPr>
                <w:rFonts w:ascii="Arial" w:hAnsi="Arial" w:cs="Arial"/>
              </w:rPr>
            </w:pPr>
            <w:bookmarkStart w:id="17" w:name="h.6ndbtxwnc6vj" w:colFirst="0" w:colLast="0"/>
            <w:bookmarkEnd w:id="17"/>
            <w:r w:rsidRPr="00A935C5">
              <w:rPr>
                <w:rFonts w:ascii="Arial" w:hAnsi="Arial" w:cs="Arial"/>
              </w:rPr>
              <w:t>Thiết kế giao diện cho chức năng thêm và sửa lô kho</w:t>
            </w:r>
          </w:p>
        </w:tc>
        <w:tc>
          <w:tcPr>
            <w:tcW w:w="2636" w:type="dxa"/>
          </w:tcPr>
          <w:p w:rsidR="00DF67C0" w:rsidRPr="00A935C5" w:rsidRDefault="00DF67C0" w:rsidP="002E7F61">
            <w:pPr>
              <w:pStyle w:val="NoSpacing"/>
              <w:rPr>
                <w:rFonts w:ascii="Arial" w:hAnsi="Arial" w:cs="Arial"/>
              </w:rPr>
            </w:pPr>
            <w:bookmarkStart w:id="18" w:name="h.5dhl8lu5x12w" w:colFirst="0" w:colLast="0"/>
            <w:bookmarkEnd w:id="18"/>
            <w:r w:rsidRPr="00A935C5">
              <w:rPr>
                <w:rFonts w:ascii="Arial" w:hAnsi="Arial" w:cs="Arial"/>
              </w:rPr>
              <w:t>Thiết kế giao diện cho chức năng thêm và sửa lô kho</w:t>
            </w:r>
          </w:p>
        </w:tc>
        <w:tc>
          <w:tcPr>
            <w:tcW w:w="1559" w:type="dxa"/>
          </w:tcPr>
          <w:p w:rsidR="00DF67C0" w:rsidRPr="00A935C5" w:rsidRDefault="00DF67C0" w:rsidP="002E7F61">
            <w:pPr>
              <w:pStyle w:val="NoSpacing"/>
              <w:rPr>
                <w:rFonts w:ascii="Arial" w:hAnsi="Arial" w:cs="Arial"/>
              </w:rPr>
            </w:pPr>
            <w:r w:rsidRPr="00A935C5">
              <w:rPr>
                <w:rFonts w:ascii="Arial" w:hAnsi="Arial" w:cs="Arial"/>
              </w:rPr>
              <w:t>11/5/2016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11/5/2016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4h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rPr>
          <w:trHeight w:val="240"/>
        </w:trPr>
        <w:tc>
          <w:tcPr>
            <w:tcW w:w="765" w:type="dxa"/>
          </w:tcPr>
          <w:p w:rsidR="00DF67C0" w:rsidRPr="00A935C5" w:rsidRDefault="00DF67C0" w:rsidP="002E7F61">
            <w:pPr>
              <w:pStyle w:val="NoSpacing"/>
              <w:rPr>
                <w:rFonts w:ascii="Arial" w:hAnsi="Arial" w:cs="Arial"/>
              </w:rPr>
            </w:pPr>
            <w:r w:rsidRPr="00A935C5">
              <w:rPr>
                <w:rFonts w:ascii="Arial" w:hAnsi="Arial" w:cs="Arial"/>
              </w:rPr>
              <w:t>14</w:t>
            </w:r>
          </w:p>
        </w:tc>
        <w:tc>
          <w:tcPr>
            <w:tcW w:w="1665" w:type="dxa"/>
          </w:tcPr>
          <w:p w:rsidR="00DF67C0" w:rsidRPr="00A935C5" w:rsidRDefault="00DF67C0" w:rsidP="002E7F61">
            <w:pPr>
              <w:pStyle w:val="NoSpacing"/>
              <w:rPr>
                <w:rFonts w:ascii="Arial" w:hAnsi="Arial" w:cs="Arial"/>
              </w:rPr>
            </w:pPr>
            <w:bookmarkStart w:id="19" w:name="h.7vsr2bsaq51n" w:colFirst="0" w:colLast="0"/>
            <w:bookmarkEnd w:id="19"/>
            <w:r w:rsidRPr="00A935C5">
              <w:rPr>
                <w:rFonts w:ascii="Arial" w:hAnsi="Arial" w:cs="Arial"/>
              </w:rPr>
              <w:t>Viết viewModel chức năng xóa thông tin lô kho</w:t>
            </w:r>
          </w:p>
          <w:p w:rsidR="00DF67C0" w:rsidRPr="00A935C5" w:rsidRDefault="00DF67C0" w:rsidP="002E7F61">
            <w:pPr>
              <w:pStyle w:val="NoSpacing"/>
              <w:rPr>
                <w:rFonts w:ascii="Arial" w:hAnsi="Arial" w:cs="Arial"/>
              </w:rPr>
            </w:pPr>
          </w:p>
        </w:tc>
        <w:tc>
          <w:tcPr>
            <w:tcW w:w="2636" w:type="dxa"/>
          </w:tcPr>
          <w:p w:rsidR="00DF67C0" w:rsidRPr="00A935C5" w:rsidRDefault="00DF67C0" w:rsidP="002E7F61">
            <w:pPr>
              <w:pStyle w:val="NoSpacing"/>
              <w:rPr>
                <w:rFonts w:ascii="Arial" w:hAnsi="Arial" w:cs="Arial"/>
              </w:rPr>
            </w:pPr>
            <w:bookmarkStart w:id="20" w:name="h.sfavjq4xbz70" w:colFirst="0" w:colLast="0"/>
            <w:bookmarkEnd w:id="20"/>
            <w:r w:rsidRPr="00A935C5">
              <w:rPr>
                <w:rFonts w:ascii="Arial" w:hAnsi="Arial" w:cs="Arial"/>
              </w:rPr>
              <w:t>Viết viewModel chức năng xóa thông tin lô kho</w:t>
            </w:r>
          </w:p>
          <w:p w:rsidR="00DF67C0" w:rsidRPr="00A935C5" w:rsidRDefault="00DF67C0" w:rsidP="002E7F61">
            <w:pPr>
              <w:pStyle w:val="NoSpacing"/>
              <w:rPr>
                <w:rFonts w:ascii="Arial" w:hAnsi="Arial" w:cs="Arial"/>
              </w:rPr>
            </w:pPr>
          </w:p>
        </w:tc>
        <w:tc>
          <w:tcPr>
            <w:tcW w:w="1559" w:type="dxa"/>
          </w:tcPr>
          <w:p w:rsidR="00DF67C0" w:rsidRPr="00A935C5" w:rsidRDefault="00DF67C0" w:rsidP="002E7F61">
            <w:pPr>
              <w:pStyle w:val="NoSpacing"/>
              <w:rPr>
                <w:rFonts w:ascii="Arial" w:hAnsi="Arial" w:cs="Arial"/>
              </w:rPr>
            </w:pPr>
            <w:r w:rsidRPr="00A935C5">
              <w:rPr>
                <w:rFonts w:ascii="Arial" w:hAnsi="Arial" w:cs="Arial"/>
              </w:rPr>
              <w:t>13/5/2016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13/5/2016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3h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15</w:t>
            </w:r>
          </w:p>
        </w:tc>
        <w:tc>
          <w:tcPr>
            <w:tcW w:w="1665" w:type="dxa"/>
          </w:tcPr>
          <w:p w:rsidR="00DF67C0" w:rsidRPr="00A935C5" w:rsidRDefault="00DF67C0" w:rsidP="002E7F61">
            <w:pPr>
              <w:pStyle w:val="NoSpacing"/>
              <w:rPr>
                <w:rFonts w:ascii="Arial" w:hAnsi="Arial" w:cs="Arial"/>
              </w:rPr>
            </w:pPr>
            <w:bookmarkStart w:id="21" w:name="h.jtu5mn3q1ncg" w:colFirst="0" w:colLast="0"/>
            <w:bookmarkEnd w:id="21"/>
            <w:r w:rsidRPr="00A935C5">
              <w:rPr>
                <w:rFonts w:ascii="Arial" w:hAnsi="Arial" w:cs="Arial"/>
              </w:rPr>
              <w:t>Sửa lỗi và hoàn thiện chức năng quản lý lô kho</w:t>
            </w:r>
          </w:p>
          <w:p w:rsidR="00DF67C0" w:rsidRPr="00A935C5" w:rsidRDefault="00DF67C0" w:rsidP="002E7F61">
            <w:pPr>
              <w:pStyle w:val="NoSpacing"/>
              <w:rPr>
                <w:rFonts w:ascii="Arial" w:hAnsi="Arial" w:cs="Arial"/>
              </w:rPr>
            </w:pPr>
          </w:p>
        </w:tc>
        <w:tc>
          <w:tcPr>
            <w:tcW w:w="2636" w:type="dxa"/>
          </w:tcPr>
          <w:p w:rsidR="00DF67C0" w:rsidRPr="00A935C5" w:rsidRDefault="00DF67C0" w:rsidP="002E7F61">
            <w:pPr>
              <w:pStyle w:val="NoSpacing"/>
              <w:rPr>
                <w:rFonts w:ascii="Arial" w:hAnsi="Arial" w:cs="Arial"/>
              </w:rPr>
            </w:pPr>
            <w:bookmarkStart w:id="22" w:name="h.a8utm3ondqwp" w:colFirst="0" w:colLast="0"/>
            <w:bookmarkEnd w:id="22"/>
            <w:r w:rsidRPr="00A935C5">
              <w:rPr>
                <w:rFonts w:ascii="Arial" w:hAnsi="Arial" w:cs="Arial"/>
              </w:rPr>
              <w:t>Sửa lỗi và hoàn thiện chức năng quản lý lô kho</w:t>
            </w:r>
          </w:p>
          <w:p w:rsidR="00DF67C0" w:rsidRPr="00A935C5" w:rsidRDefault="00DF67C0" w:rsidP="002E7F61">
            <w:pPr>
              <w:pStyle w:val="NoSpacing"/>
              <w:rPr>
                <w:rFonts w:ascii="Arial" w:hAnsi="Arial" w:cs="Arial"/>
              </w:rPr>
            </w:pPr>
          </w:p>
        </w:tc>
        <w:tc>
          <w:tcPr>
            <w:tcW w:w="1559" w:type="dxa"/>
          </w:tcPr>
          <w:p w:rsidR="00DF67C0" w:rsidRPr="00A935C5" w:rsidRDefault="00DF67C0" w:rsidP="002E7F61">
            <w:pPr>
              <w:pStyle w:val="NoSpacing"/>
              <w:rPr>
                <w:rFonts w:ascii="Arial" w:hAnsi="Arial" w:cs="Arial"/>
              </w:rPr>
            </w:pPr>
            <w:r w:rsidRPr="00A935C5">
              <w:rPr>
                <w:rFonts w:ascii="Arial" w:hAnsi="Arial" w:cs="Arial"/>
              </w:rPr>
              <w:t>15/5/2016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15/5/2106</w:t>
            </w:r>
          </w:p>
        </w:tc>
        <w:tc>
          <w:tcPr>
            <w:tcW w:w="992" w:type="dxa"/>
          </w:tcPr>
          <w:p w:rsidR="00DF67C0" w:rsidRPr="00A935C5" w:rsidRDefault="00DF67C0" w:rsidP="002E7F61">
            <w:pPr>
              <w:pStyle w:val="NoSpacing"/>
              <w:rPr>
                <w:rFonts w:ascii="Arial" w:hAnsi="Arial" w:cs="Arial"/>
              </w:rPr>
            </w:pPr>
            <w:r w:rsidRPr="00A935C5">
              <w:rPr>
                <w:rFonts w:ascii="Arial" w:hAnsi="Arial" w:cs="Arial"/>
              </w:rPr>
              <w:t>8h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16</w:t>
            </w:r>
          </w:p>
        </w:tc>
        <w:tc>
          <w:tcPr>
            <w:tcW w:w="1665" w:type="dxa"/>
          </w:tcPr>
          <w:p w:rsidR="00DF67C0" w:rsidRPr="00A935C5" w:rsidRDefault="00DF67C0" w:rsidP="002E7F61">
            <w:pPr>
              <w:pStyle w:val="NoSpacing"/>
              <w:rPr>
                <w:rFonts w:ascii="Arial" w:hAnsi="Arial" w:cs="Arial"/>
              </w:rPr>
            </w:pPr>
            <w:bookmarkStart w:id="23" w:name="h.w6b4o23aptvs" w:colFirst="0" w:colLast="0"/>
            <w:bookmarkEnd w:id="23"/>
            <w:r w:rsidRPr="00A935C5">
              <w:rPr>
                <w:rFonts w:ascii="Arial" w:hAnsi="Arial" w:cs="Arial"/>
              </w:rPr>
              <w:t>Viết viewModel chức năng thêm hợp đồng cho thuê kho</w:t>
            </w:r>
          </w:p>
          <w:p w:rsidR="00DF67C0" w:rsidRPr="00A935C5" w:rsidRDefault="00DF67C0" w:rsidP="002E7F61">
            <w:pPr>
              <w:pStyle w:val="NoSpacing"/>
              <w:rPr>
                <w:rFonts w:ascii="Arial" w:hAnsi="Arial" w:cs="Arial"/>
              </w:rPr>
            </w:pPr>
          </w:p>
        </w:tc>
        <w:tc>
          <w:tcPr>
            <w:tcW w:w="2636" w:type="dxa"/>
          </w:tcPr>
          <w:p w:rsidR="00DF67C0" w:rsidRPr="00A935C5" w:rsidRDefault="00DF67C0" w:rsidP="002E7F61">
            <w:pPr>
              <w:pStyle w:val="NoSpacing"/>
              <w:rPr>
                <w:rFonts w:ascii="Arial" w:hAnsi="Arial" w:cs="Arial"/>
              </w:rPr>
            </w:pPr>
            <w:bookmarkStart w:id="24" w:name="h.3ypdv1em1g3g" w:colFirst="0" w:colLast="0"/>
            <w:bookmarkEnd w:id="24"/>
            <w:r w:rsidRPr="00A935C5">
              <w:rPr>
                <w:rFonts w:ascii="Arial" w:hAnsi="Arial" w:cs="Arial"/>
              </w:rPr>
              <w:t>Viết viewModel chức năng thêm hợp đồng cho thuê kho</w:t>
            </w:r>
          </w:p>
          <w:p w:rsidR="00DF67C0" w:rsidRPr="00A935C5" w:rsidRDefault="00DF67C0" w:rsidP="002E7F61">
            <w:pPr>
              <w:pStyle w:val="NoSpacing"/>
              <w:rPr>
                <w:rFonts w:ascii="Arial" w:hAnsi="Arial" w:cs="Arial"/>
              </w:rPr>
            </w:pPr>
          </w:p>
        </w:tc>
        <w:tc>
          <w:tcPr>
            <w:tcW w:w="1559" w:type="dxa"/>
          </w:tcPr>
          <w:p w:rsidR="00DF67C0" w:rsidRPr="00A935C5" w:rsidRDefault="00DF67C0" w:rsidP="002E7F61">
            <w:pPr>
              <w:pStyle w:val="NoSpacing"/>
              <w:rPr>
                <w:rFonts w:ascii="Arial" w:hAnsi="Arial" w:cs="Arial"/>
              </w:rPr>
            </w:pPr>
            <w:r w:rsidRPr="00A935C5">
              <w:rPr>
                <w:rFonts w:ascii="Arial" w:hAnsi="Arial" w:cs="Arial"/>
              </w:rPr>
              <w:t>17/5/2016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17/5/2016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3h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r w:rsidR="00DF67C0" w:rsidRPr="00A935C5" w:rsidTr="00DF67C0">
        <w:tc>
          <w:tcPr>
            <w:tcW w:w="765" w:type="dxa"/>
          </w:tcPr>
          <w:p w:rsidR="00DF67C0" w:rsidRPr="00A935C5" w:rsidRDefault="00DF67C0" w:rsidP="002E7F61">
            <w:pPr>
              <w:pStyle w:val="NoSpacing"/>
              <w:rPr>
                <w:rFonts w:ascii="Arial" w:hAnsi="Arial" w:cs="Arial"/>
              </w:rPr>
            </w:pPr>
            <w:r w:rsidRPr="00A935C5">
              <w:rPr>
                <w:rFonts w:ascii="Arial" w:hAnsi="Arial" w:cs="Arial"/>
              </w:rPr>
              <w:t>17</w:t>
            </w:r>
          </w:p>
        </w:tc>
        <w:tc>
          <w:tcPr>
            <w:tcW w:w="1665" w:type="dxa"/>
          </w:tcPr>
          <w:p w:rsidR="00DF67C0" w:rsidRPr="00A935C5" w:rsidRDefault="00DF67C0" w:rsidP="002E7F61">
            <w:pPr>
              <w:pStyle w:val="NoSpacing"/>
              <w:rPr>
                <w:rFonts w:ascii="Arial" w:hAnsi="Arial" w:cs="Arial"/>
              </w:rPr>
            </w:pPr>
            <w:r w:rsidRPr="00A935C5">
              <w:rPr>
                <w:rFonts w:ascii="Arial" w:hAnsi="Arial" w:cs="Arial"/>
              </w:rPr>
              <w:t>Fix bug và hoàn thiện các chức năng.</w:t>
            </w:r>
          </w:p>
        </w:tc>
        <w:tc>
          <w:tcPr>
            <w:tcW w:w="2636" w:type="dxa"/>
          </w:tcPr>
          <w:p w:rsidR="00DF67C0" w:rsidRPr="00A935C5" w:rsidRDefault="00DF67C0" w:rsidP="002E7F61">
            <w:pPr>
              <w:pStyle w:val="NoSpacing"/>
              <w:rPr>
                <w:rFonts w:ascii="Arial" w:hAnsi="Arial" w:cs="Arial"/>
              </w:rPr>
            </w:pPr>
            <w:r w:rsidRPr="00A935C5">
              <w:rPr>
                <w:rFonts w:ascii="Arial" w:hAnsi="Arial" w:cs="Arial"/>
              </w:rPr>
              <w:t>Fix bug và hoàn thiện các chức năng quản lý kho, lô kho và hợp đồng thuê kho.</w:t>
            </w:r>
          </w:p>
        </w:tc>
        <w:tc>
          <w:tcPr>
            <w:tcW w:w="1559" w:type="dxa"/>
          </w:tcPr>
          <w:p w:rsidR="00DF67C0" w:rsidRPr="00A935C5" w:rsidRDefault="00DF67C0" w:rsidP="002E7F61">
            <w:pPr>
              <w:pStyle w:val="NoSpacing"/>
              <w:rPr>
                <w:rFonts w:ascii="Arial" w:hAnsi="Arial" w:cs="Arial"/>
              </w:rPr>
            </w:pPr>
            <w:r w:rsidRPr="00A935C5">
              <w:rPr>
                <w:rFonts w:ascii="Arial" w:hAnsi="Arial" w:cs="Arial"/>
              </w:rPr>
              <w:t>18/5/2016</w:t>
            </w:r>
          </w:p>
        </w:tc>
        <w:tc>
          <w:tcPr>
            <w:tcW w:w="1560" w:type="dxa"/>
          </w:tcPr>
          <w:p w:rsidR="00DF67C0" w:rsidRPr="00A935C5" w:rsidRDefault="00DF67C0" w:rsidP="002E7F61">
            <w:pPr>
              <w:pStyle w:val="NoSpacing"/>
              <w:rPr>
                <w:rFonts w:ascii="Arial" w:hAnsi="Arial" w:cs="Arial"/>
              </w:rPr>
            </w:pPr>
            <w:r w:rsidRPr="00A935C5">
              <w:rPr>
                <w:rFonts w:ascii="Arial" w:hAnsi="Arial" w:cs="Arial"/>
              </w:rPr>
              <w:t>18/5/2016</w:t>
            </w:r>
          </w:p>
        </w:tc>
        <w:tc>
          <w:tcPr>
            <w:tcW w:w="992" w:type="dxa"/>
          </w:tcPr>
          <w:p w:rsidR="00DF67C0" w:rsidRPr="00A935C5" w:rsidRDefault="00DF67C0" w:rsidP="002E7F61">
            <w:pPr>
              <w:pStyle w:val="NoSpacing"/>
              <w:rPr>
                <w:rFonts w:ascii="Arial" w:hAnsi="Arial" w:cs="Arial"/>
              </w:rPr>
            </w:pPr>
            <w:r w:rsidRPr="00A935C5">
              <w:rPr>
                <w:rFonts w:ascii="Arial" w:hAnsi="Arial" w:cs="Arial"/>
              </w:rPr>
              <w:t>8h</w:t>
            </w:r>
          </w:p>
        </w:tc>
        <w:tc>
          <w:tcPr>
            <w:tcW w:w="918" w:type="dxa"/>
          </w:tcPr>
          <w:p w:rsidR="00DF67C0" w:rsidRPr="00A935C5" w:rsidRDefault="00DF67C0" w:rsidP="002E7F61">
            <w:pPr>
              <w:pStyle w:val="NoSpacing"/>
              <w:rPr>
                <w:rFonts w:ascii="Arial" w:hAnsi="Arial" w:cs="Arial"/>
              </w:rPr>
            </w:pPr>
            <w:r w:rsidRPr="00A935C5">
              <w:rPr>
                <w:rFonts w:ascii="Arial" w:hAnsi="Arial" w:cs="Arial"/>
              </w:rPr>
              <w:t>100%</w:t>
            </w:r>
          </w:p>
        </w:tc>
      </w:tr>
    </w:tbl>
    <w:p w:rsidR="00366AC3" w:rsidRPr="00A935C5" w:rsidRDefault="00366AC3" w:rsidP="00366AC3">
      <w:pPr>
        <w:rPr>
          <w:rFonts w:ascii="Arial" w:hAnsi="Arial" w:cs="Arial"/>
        </w:rPr>
      </w:pPr>
    </w:p>
    <w:p w:rsidR="00366AC3" w:rsidRPr="00A935C5" w:rsidRDefault="00366AC3" w:rsidP="00366AC3">
      <w:pPr>
        <w:pStyle w:val="Heading2"/>
        <w:rPr>
          <w:rFonts w:ascii="Arial" w:hAnsi="Arial" w:cs="Arial"/>
        </w:rPr>
      </w:pPr>
      <w:bookmarkStart w:id="25" w:name="_Toc454100612"/>
      <w:r w:rsidRPr="00A935C5">
        <w:rPr>
          <w:rFonts w:ascii="Arial" w:hAnsi="Arial" w:cs="Arial"/>
        </w:rPr>
        <w:lastRenderedPageBreak/>
        <w:t>Những điều đã học được từ đồ án</w:t>
      </w:r>
      <w:bookmarkEnd w:id="25"/>
    </w:p>
    <w:p w:rsidR="00A27643" w:rsidRPr="00A935C5" w:rsidRDefault="00A27643" w:rsidP="00A4202A">
      <w:pPr>
        <w:numPr>
          <w:ilvl w:val="0"/>
          <w:numId w:val="4"/>
        </w:numPr>
        <w:spacing w:after="160" w:line="259" w:lineRule="auto"/>
        <w:ind w:hanging="360"/>
        <w:contextualSpacing/>
        <w:rPr>
          <w:rFonts w:ascii="Arial" w:eastAsia="Times New Roman" w:hAnsi="Arial" w:cs="Arial"/>
          <w:szCs w:val="26"/>
        </w:rPr>
      </w:pPr>
      <w:r w:rsidRPr="00A935C5">
        <w:rPr>
          <w:rFonts w:ascii="Arial" w:eastAsia="Times New Roman" w:hAnsi="Arial" w:cs="Arial"/>
          <w:szCs w:val="26"/>
        </w:rPr>
        <w:t>Học được quy trình làm việc của dự án theo mô hình Agile.</w:t>
      </w:r>
    </w:p>
    <w:p w:rsidR="00A27643" w:rsidRPr="00A935C5" w:rsidRDefault="00A27643" w:rsidP="00A4202A">
      <w:pPr>
        <w:numPr>
          <w:ilvl w:val="0"/>
          <w:numId w:val="4"/>
        </w:numPr>
        <w:spacing w:after="160" w:line="259" w:lineRule="auto"/>
        <w:ind w:hanging="360"/>
        <w:contextualSpacing/>
        <w:rPr>
          <w:rFonts w:ascii="Arial" w:eastAsia="Times New Roman" w:hAnsi="Arial" w:cs="Arial"/>
          <w:szCs w:val="26"/>
        </w:rPr>
      </w:pPr>
      <w:r w:rsidRPr="00A935C5">
        <w:rPr>
          <w:rFonts w:ascii="Arial" w:eastAsia="Times New Roman" w:hAnsi="Arial" w:cs="Arial"/>
          <w:szCs w:val="26"/>
        </w:rPr>
        <w:t>Học được cách sử dụng các công cụ quản lý cấu hình: redmine, bitrix, Git.</w:t>
      </w:r>
    </w:p>
    <w:p w:rsidR="00A27643" w:rsidRPr="00A935C5" w:rsidRDefault="00A27643" w:rsidP="00A4202A">
      <w:pPr>
        <w:numPr>
          <w:ilvl w:val="0"/>
          <w:numId w:val="4"/>
        </w:numPr>
        <w:spacing w:after="160" w:line="259" w:lineRule="auto"/>
        <w:ind w:hanging="360"/>
        <w:contextualSpacing/>
        <w:rPr>
          <w:rFonts w:ascii="Arial" w:eastAsia="Times New Roman" w:hAnsi="Arial" w:cs="Arial"/>
          <w:szCs w:val="26"/>
        </w:rPr>
      </w:pPr>
      <w:r w:rsidRPr="00A935C5">
        <w:rPr>
          <w:rFonts w:ascii="Arial" w:eastAsia="Times New Roman" w:hAnsi="Arial" w:cs="Arial"/>
          <w:szCs w:val="26"/>
        </w:rPr>
        <w:t>Tìm hiểu được các công nghệ mới: SilverLight, MVVM framework, WPF.</w:t>
      </w:r>
    </w:p>
    <w:p w:rsidR="00A27643" w:rsidRPr="00A935C5" w:rsidRDefault="00A27643" w:rsidP="00A4202A">
      <w:pPr>
        <w:numPr>
          <w:ilvl w:val="0"/>
          <w:numId w:val="4"/>
        </w:numPr>
        <w:spacing w:after="160" w:line="259" w:lineRule="auto"/>
        <w:ind w:hanging="360"/>
        <w:contextualSpacing/>
        <w:rPr>
          <w:rFonts w:ascii="Arial" w:eastAsia="Times New Roman" w:hAnsi="Arial" w:cs="Arial"/>
          <w:szCs w:val="26"/>
        </w:rPr>
      </w:pPr>
      <w:r w:rsidRPr="00A935C5">
        <w:rPr>
          <w:rFonts w:ascii="Arial" w:eastAsia="Times New Roman" w:hAnsi="Arial" w:cs="Arial"/>
          <w:szCs w:val="26"/>
        </w:rPr>
        <w:t>Nâng cao kĩ năng làm việc nhóm cũng như làm việc độc lập.</w:t>
      </w:r>
    </w:p>
    <w:p w:rsidR="00A27643" w:rsidRPr="00A935C5" w:rsidRDefault="00A27643" w:rsidP="00A4202A">
      <w:pPr>
        <w:numPr>
          <w:ilvl w:val="0"/>
          <w:numId w:val="4"/>
        </w:numPr>
        <w:spacing w:after="160" w:line="259" w:lineRule="auto"/>
        <w:ind w:hanging="360"/>
        <w:contextualSpacing/>
        <w:rPr>
          <w:rFonts w:ascii="Arial" w:eastAsia="Times New Roman" w:hAnsi="Arial" w:cs="Arial"/>
          <w:szCs w:val="26"/>
        </w:rPr>
      </w:pPr>
      <w:r w:rsidRPr="00A935C5">
        <w:rPr>
          <w:rFonts w:ascii="Arial" w:eastAsia="Times New Roman" w:hAnsi="Arial" w:cs="Arial"/>
          <w:szCs w:val="26"/>
        </w:rPr>
        <w:t>Hiểu thêm về một nghiệp vụ cho thuê kho khoán.</w:t>
      </w:r>
    </w:p>
    <w:p w:rsidR="003E7841" w:rsidRPr="00A935C5" w:rsidRDefault="00A27643" w:rsidP="00A4202A">
      <w:pPr>
        <w:numPr>
          <w:ilvl w:val="0"/>
          <w:numId w:val="4"/>
        </w:numPr>
        <w:spacing w:after="160" w:line="259" w:lineRule="auto"/>
        <w:ind w:hanging="360"/>
        <w:contextualSpacing/>
        <w:rPr>
          <w:rFonts w:ascii="Arial" w:eastAsia="Times New Roman" w:hAnsi="Arial" w:cs="Arial"/>
          <w:szCs w:val="26"/>
        </w:rPr>
      </w:pPr>
      <w:r w:rsidRPr="00A935C5">
        <w:rPr>
          <w:rFonts w:ascii="Arial" w:eastAsia="Times New Roman" w:hAnsi="Arial" w:cs="Arial"/>
          <w:szCs w:val="26"/>
        </w:rPr>
        <w:t>Học được cách phân chia công việc và quản lý thời gian làm việc hợp lý.</w:t>
      </w:r>
    </w:p>
    <w:p w:rsidR="007002BD" w:rsidRPr="00A935C5" w:rsidRDefault="007002BD" w:rsidP="000A79D2">
      <w:pPr>
        <w:pStyle w:val="Heading1"/>
        <w:rPr>
          <w:rFonts w:ascii="Arial" w:hAnsi="Arial" w:cs="Arial"/>
          <w:lang w:val="vi-VN"/>
        </w:rPr>
      </w:pPr>
      <w:bookmarkStart w:id="26" w:name="_Toc454100613"/>
      <w:r w:rsidRPr="00A935C5">
        <w:rPr>
          <w:rFonts w:ascii="Arial" w:hAnsi="Arial" w:cs="Arial"/>
          <w:lang w:val="vi-VN"/>
        </w:rPr>
        <w:t>12520063 – Quang Tuấn Đạt</w:t>
      </w:r>
      <w:bookmarkEnd w:id="26"/>
    </w:p>
    <w:p w:rsidR="00366AC3" w:rsidRPr="00A935C5" w:rsidRDefault="00366AC3" w:rsidP="00366AC3">
      <w:pPr>
        <w:pStyle w:val="Heading2"/>
        <w:rPr>
          <w:rFonts w:ascii="Arial" w:hAnsi="Arial" w:cs="Arial"/>
        </w:rPr>
      </w:pPr>
      <w:bookmarkStart w:id="27" w:name="_Toc454100614"/>
      <w:r w:rsidRPr="00A935C5">
        <w:rPr>
          <w:rFonts w:ascii="Arial" w:hAnsi="Arial" w:cs="Arial"/>
        </w:rPr>
        <w:t>Danh sách chi tiết công việc</w:t>
      </w:r>
      <w:bookmarkEnd w:id="27"/>
    </w:p>
    <w:tbl>
      <w:tblPr>
        <w:tblStyle w:val="TableGrid"/>
        <w:tblW w:w="0" w:type="auto"/>
        <w:tblLook w:val="04A0" w:firstRow="1" w:lastRow="0" w:firstColumn="1" w:lastColumn="0" w:noHBand="0" w:noVBand="1"/>
      </w:tblPr>
      <w:tblGrid>
        <w:gridCol w:w="708"/>
        <w:gridCol w:w="1609"/>
        <w:gridCol w:w="1682"/>
        <w:gridCol w:w="1518"/>
        <w:gridCol w:w="1569"/>
        <w:gridCol w:w="995"/>
        <w:gridCol w:w="922"/>
      </w:tblGrid>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STT</w:t>
            </w:r>
          </w:p>
        </w:tc>
        <w:tc>
          <w:tcPr>
            <w:tcW w:w="1637" w:type="dxa"/>
          </w:tcPr>
          <w:p w:rsidR="001A3302" w:rsidRPr="00A935C5" w:rsidRDefault="001A3302" w:rsidP="00DB2A92">
            <w:pPr>
              <w:pStyle w:val="NoSpacing"/>
              <w:rPr>
                <w:rFonts w:ascii="Arial" w:hAnsi="Arial" w:cs="Arial"/>
              </w:rPr>
            </w:pPr>
            <w:r w:rsidRPr="00A935C5">
              <w:rPr>
                <w:rFonts w:ascii="Arial" w:hAnsi="Arial" w:cs="Arial"/>
              </w:rPr>
              <w:t>Chủ đề</w:t>
            </w:r>
          </w:p>
        </w:tc>
        <w:tc>
          <w:tcPr>
            <w:tcW w:w="1727" w:type="dxa"/>
          </w:tcPr>
          <w:p w:rsidR="001A3302" w:rsidRPr="00A935C5" w:rsidRDefault="001A3302" w:rsidP="00DB2A92">
            <w:pPr>
              <w:pStyle w:val="NoSpacing"/>
              <w:rPr>
                <w:rFonts w:ascii="Arial" w:hAnsi="Arial" w:cs="Arial"/>
              </w:rPr>
            </w:pPr>
            <w:r w:rsidRPr="00A935C5">
              <w:rPr>
                <w:rFonts w:ascii="Arial" w:hAnsi="Arial" w:cs="Arial"/>
              </w:rPr>
              <w:t>Mô tả</w:t>
            </w:r>
          </w:p>
        </w:tc>
        <w:tc>
          <w:tcPr>
            <w:tcW w:w="1401" w:type="dxa"/>
          </w:tcPr>
          <w:p w:rsidR="001A3302" w:rsidRPr="00A935C5" w:rsidRDefault="001A3302" w:rsidP="00DB2A92">
            <w:pPr>
              <w:pStyle w:val="NoSpacing"/>
              <w:rPr>
                <w:rFonts w:ascii="Arial" w:hAnsi="Arial" w:cs="Arial"/>
              </w:rPr>
            </w:pPr>
            <w:r w:rsidRPr="00A935C5">
              <w:rPr>
                <w:rFonts w:ascii="Arial" w:hAnsi="Arial" w:cs="Arial"/>
              </w:rPr>
              <w:t>Ngày bắt đầu</w:t>
            </w:r>
          </w:p>
        </w:tc>
        <w:tc>
          <w:tcPr>
            <w:tcW w:w="1582" w:type="dxa"/>
          </w:tcPr>
          <w:p w:rsidR="001A3302" w:rsidRPr="00A935C5" w:rsidRDefault="001A3302" w:rsidP="00DB2A92">
            <w:pPr>
              <w:pStyle w:val="NoSpacing"/>
              <w:rPr>
                <w:rFonts w:ascii="Arial" w:hAnsi="Arial" w:cs="Arial"/>
              </w:rPr>
            </w:pPr>
            <w:r w:rsidRPr="00A935C5">
              <w:rPr>
                <w:rFonts w:ascii="Arial" w:hAnsi="Arial" w:cs="Arial"/>
              </w:rPr>
              <w:t>Ngày kết thúc</w:t>
            </w:r>
          </w:p>
        </w:tc>
        <w:tc>
          <w:tcPr>
            <w:tcW w:w="1017" w:type="dxa"/>
          </w:tcPr>
          <w:p w:rsidR="001A3302" w:rsidRPr="00A935C5" w:rsidRDefault="001A3302" w:rsidP="00DB2A92">
            <w:pPr>
              <w:pStyle w:val="NoSpacing"/>
              <w:rPr>
                <w:rFonts w:ascii="Arial" w:hAnsi="Arial" w:cs="Arial"/>
              </w:rPr>
            </w:pPr>
            <w:r w:rsidRPr="00A935C5">
              <w:rPr>
                <w:rFonts w:ascii="Arial" w:hAnsi="Arial" w:cs="Arial"/>
              </w:rPr>
              <w:t>Thời gian ước lượng</w:t>
            </w:r>
          </w:p>
        </w:tc>
        <w:tc>
          <w:tcPr>
            <w:tcW w:w="932" w:type="dxa"/>
          </w:tcPr>
          <w:p w:rsidR="001A3302" w:rsidRPr="00A935C5" w:rsidRDefault="001A3302" w:rsidP="00DB2A92">
            <w:pPr>
              <w:pStyle w:val="NoSpacing"/>
              <w:rPr>
                <w:rFonts w:ascii="Arial" w:hAnsi="Arial" w:cs="Arial"/>
              </w:rPr>
            </w:pPr>
            <w:r w:rsidRPr="00A935C5">
              <w:rPr>
                <w:rFonts w:ascii="Arial" w:hAnsi="Arial" w:cs="Arial"/>
              </w:rPr>
              <w:t>Mức độ hoàn thành</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w:t>
            </w:r>
          </w:p>
        </w:tc>
        <w:tc>
          <w:tcPr>
            <w:tcW w:w="1637" w:type="dxa"/>
          </w:tcPr>
          <w:p w:rsidR="001A3302" w:rsidRPr="00A935C5" w:rsidRDefault="001A3302" w:rsidP="00DB2A92">
            <w:pPr>
              <w:pStyle w:val="NoSpacing"/>
              <w:rPr>
                <w:rFonts w:ascii="Arial" w:hAnsi="Arial" w:cs="Arial"/>
              </w:rPr>
            </w:pPr>
            <w:r w:rsidRPr="00A935C5">
              <w:rPr>
                <w:rFonts w:ascii="Arial" w:hAnsi="Arial" w:cs="Arial"/>
              </w:rPr>
              <w:t>Đọc tài liệu và phân tích nghiệp vụ</w:t>
            </w:r>
          </w:p>
        </w:tc>
        <w:tc>
          <w:tcPr>
            <w:tcW w:w="1727" w:type="dxa"/>
          </w:tcPr>
          <w:p w:rsidR="001A3302" w:rsidRPr="00A935C5" w:rsidRDefault="001A3302" w:rsidP="00DB2A92">
            <w:pPr>
              <w:pStyle w:val="NoSpacing"/>
              <w:rPr>
                <w:rFonts w:ascii="Arial" w:hAnsi="Arial" w:cs="Arial"/>
              </w:rPr>
            </w:pPr>
            <w:r w:rsidRPr="00A935C5">
              <w:rPr>
                <w:rFonts w:ascii="Arial" w:hAnsi="Arial" w:cs="Arial"/>
              </w:rPr>
              <w:t>Đọc tài liệu mô tả và vẽ sơ đồ mô hình hóa mức logic</w:t>
            </w:r>
          </w:p>
        </w:tc>
        <w:tc>
          <w:tcPr>
            <w:tcW w:w="1401" w:type="dxa"/>
          </w:tcPr>
          <w:p w:rsidR="001A3302" w:rsidRPr="00A935C5" w:rsidRDefault="001A3302" w:rsidP="00DB2A92">
            <w:pPr>
              <w:pStyle w:val="NoSpacing"/>
              <w:rPr>
                <w:rFonts w:ascii="Arial" w:hAnsi="Arial" w:cs="Arial"/>
              </w:rPr>
            </w:pPr>
            <w:r w:rsidRPr="00A935C5">
              <w:rPr>
                <w:rFonts w:ascii="Arial" w:hAnsi="Arial" w:cs="Arial"/>
              </w:rPr>
              <w:t>01/04/2016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12/04/2016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10h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2</w:t>
            </w:r>
          </w:p>
        </w:tc>
        <w:tc>
          <w:tcPr>
            <w:tcW w:w="1637" w:type="dxa"/>
          </w:tcPr>
          <w:p w:rsidR="001A3302" w:rsidRPr="00A935C5" w:rsidRDefault="001A3302" w:rsidP="00DB2A92">
            <w:pPr>
              <w:pStyle w:val="NoSpacing"/>
              <w:rPr>
                <w:rFonts w:ascii="Arial" w:hAnsi="Arial" w:cs="Arial"/>
              </w:rPr>
            </w:pPr>
            <w:r w:rsidRPr="00A935C5">
              <w:rPr>
                <w:rFonts w:ascii="Arial" w:hAnsi="Arial" w:cs="Arial"/>
              </w:rPr>
              <w:t>Config github, làm quen với công cụ quản lý source code</w:t>
            </w:r>
          </w:p>
        </w:tc>
        <w:tc>
          <w:tcPr>
            <w:tcW w:w="1727" w:type="dxa"/>
          </w:tcPr>
          <w:p w:rsidR="001A3302" w:rsidRPr="00A935C5" w:rsidRDefault="001A3302" w:rsidP="00DB2A92">
            <w:pPr>
              <w:pStyle w:val="NoSpacing"/>
              <w:rPr>
                <w:rFonts w:ascii="Arial" w:hAnsi="Arial" w:cs="Arial"/>
              </w:rPr>
            </w:pPr>
            <w:r w:rsidRPr="00A935C5">
              <w:rPr>
                <w:rFonts w:ascii="Arial" w:hAnsi="Arial" w:cs="Arial"/>
              </w:rPr>
              <w:t>Kết nối VPN, cài đặt công cụ quản lý source code</w:t>
            </w:r>
          </w:p>
        </w:tc>
        <w:tc>
          <w:tcPr>
            <w:tcW w:w="1401" w:type="dxa"/>
          </w:tcPr>
          <w:p w:rsidR="001A3302" w:rsidRPr="00A935C5" w:rsidRDefault="001A3302" w:rsidP="00DB2A92">
            <w:pPr>
              <w:pStyle w:val="NoSpacing"/>
              <w:rPr>
                <w:rFonts w:ascii="Arial" w:hAnsi="Arial" w:cs="Arial"/>
              </w:rPr>
            </w:pPr>
            <w:r w:rsidRPr="00A935C5">
              <w:rPr>
                <w:rFonts w:ascii="Arial" w:hAnsi="Arial" w:cs="Arial"/>
              </w:rPr>
              <w:t>01/04/2016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12/04/2016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 xml:space="preserve">4h </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3</w:t>
            </w:r>
          </w:p>
        </w:tc>
        <w:tc>
          <w:tcPr>
            <w:tcW w:w="1637" w:type="dxa"/>
          </w:tcPr>
          <w:p w:rsidR="001A3302" w:rsidRPr="00A935C5" w:rsidRDefault="001A3302" w:rsidP="00DB2A92">
            <w:pPr>
              <w:pStyle w:val="NoSpacing"/>
              <w:rPr>
                <w:rFonts w:ascii="Arial" w:hAnsi="Arial" w:cs="Arial"/>
              </w:rPr>
            </w:pPr>
            <w:r w:rsidRPr="00A935C5">
              <w:rPr>
                <w:rFonts w:ascii="Arial" w:hAnsi="Arial" w:cs="Arial"/>
              </w:rPr>
              <w:t>Tìm hiểu mô hình MVVM</w:t>
            </w:r>
          </w:p>
          <w:p w:rsidR="001A3302" w:rsidRPr="00A935C5" w:rsidRDefault="001A3302" w:rsidP="00DB2A92">
            <w:pPr>
              <w:pStyle w:val="NoSpacing"/>
              <w:rPr>
                <w:rFonts w:ascii="Arial" w:hAnsi="Arial" w:cs="Arial"/>
              </w:rPr>
            </w:pPr>
          </w:p>
        </w:tc>
        <w:tc>
          <w:tcPr>
            <w:tcW w:w="1727" w:type="dxa"/>
          </w:tcPr>
          <w:p w:rsidR="001A3302" w:rsidRPr="00A935C5" w:rsidRDefault="001A3302" w:rsidP="00DB2A92">
            <w:pPr>
              <w:pStyle w:val="NoSpacing"/>
              <w:rPr>
                <w:rFonts w:ascii="Arial" w:hAnsi="Arial" w:cs="Arial"/>
              </w:rPr>
            </w:pPr>
            <w:r w:rsidRPr="00A935C5">
              <w:rPr>
                <w:rFonts w:ascii="Arial" w:hAnsi="Arial" w:cs="Arial"/>
              </w:rPr>
              <w:t>Cách mô hình hoạt động, và cách sử dụng MVVM trong framework</w:t>
            </w:r>
          </w:p>
        </w:tc>
        <w:tc>
          <w:tcPr>
            <w:tcW w:w="1401" w:type="dxa"/>
          </w:tcPr>
          <w:p w:rsidR="001A3302" w:rsidRPr="00A935C5" w:rsidRDefault="001A3302" w:rsidP="00DB2A92">
            <w:pPr>
              <w:pStyle w:val="NoSpacing"/>
              <w:rPr>
                <w:rFonts w:ascii="Arial" w:hAnsi="Arial" w:cs="Arial"/>
              </w:rPr>
            </w:pPr>
            <w:r w:rsidRPr="00A935C5">
              <w:rPr>
                <w:rFonts w:ascii="Arial" w:hAnsi="Arial" w:cs="Arial"/>
              </w:rPr>
              <w:t>01/04/2016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12/04/2016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5h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4</w:t>
            </w:r>
          </w:p>
        </w:tc>
        <w:tc>
          <w:tcPr>
            <w:tcW w:w="1637" w:type="dxa"/>
          </w:tcPr>
          <w:p w:rsidR="001A3302" w:rsidRPr="00A935C5" w:rsidRDefault="001A3302" w:rsidP="00DB2A92">
            <w:pPr>
              <w:pStyle w:val="NoSpacing"/>
              <w:rPr>
                <w:rFonts w:ascii="Arial" w:hAnsi="Arial" w:cs="Arial"/>
              </w:rPr>
            </w:pPr>
            <w:r w:rsidRPr="00A935C5">
              <w:rPr>
                <w:rFonts w:ascii="Arial" w:hAnsi="Arial" w:cs="Arial"/>
              </w:rPr>
              <w:t>Tìm hiểu về silverlight, cài đặt các công cụ.</w:t>
            </w:r>
          </w:p>
        </w:tc>
        <w:tc>
          <w:tcPr>
            <w:tcW w:w="1727" w:type="dxa"/>
          </w:tcPr>
          <w:p w:rsidR="001A3302" w:rsidRPr="00A935C5" w:rsidRDefault="001A3302" w:rsidP="00DB2A92">
            <w:pPr>
              <w:pStyle w:val="NoSpacing"/>
              <w:rPr>
                <w:rFonts w:ascii="Arial" w:hAnsi="Arial" w:cs="Arial"/>
              </w:rPr>
            </w:pPr>
            <w:r w:rsidRPr="00A935C5">
              <w:rPr>
                <w:rFonts w:ascii="Arial" w:hAnsi="Arial" w:cs="Arial"/>
              </w:rPr>
              <w:t xml:space="preserve">Cách sử dụng silverlight, cài đặt, </w:t>
            </w:r>
            <w:r w:rsidRPr="00A935C5">
              <w:rPr>
                <w:rFonts w:ascii="Arial" w:hAnsi="Arial" w:cs="Arial"/>
              </w:rPr>
              <w:lastRenderedPageBreak/>
              <w:t>config</w:t>
            </w:r>
          </w:p>
        </w:tc>
        <w:tc>
          <w:tcPr>
            <w:tcW w:w="1401" w:type="dxa"/>
          </w:tcPr>
          <w:p w:rsidR="001A3302" w:rsidRPr="00A935C5" w:rsidRDefault="001A3302" w:rsidP="00DB2A92">
            <w:pPr>
              <w:pStyle w:val="NoSpacing"/>
              <w:rPr>
                <w:rFonts w:ascii="Arial" w:hAnsi="Arial" w:cs="Arial"/>
              </w:rPr>
            </w:pPr>
            <w:r w:rsidRPr="00A935C5">
              <w:rPr>
                <w:rFonts w:ascii="Arial" w:hAnsi="Arial" w:cs="Arial"/>
              </w:rPr>
              <w:lastRenderedPageBreak/>
              <w:t>01/04/2016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12/04/2016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6h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5</w:t>
            </w:r>
          </w:p>
        </w:tc>
        <w:tc>
          <w:tcPr>
            <w:tcW w:w="1637" w:type="dxa"/>
          </w:tcPr>
          <w:p w:rsidR="001A3302" w:rsidRPr="00A935C5" w:rsidRDefault="001A3302" w:rsidP="00DB2A92">
            <w:pPr>
              <w:pStyle w:val="NoSpacing"/>
              <w:rPr>
                <w:rFonts w:ascii="Arial" w:hAnsi="Arial" w:cs="Arial"/>
              </w:rPr>
            </w:pPr>
            <w:r w:rsidRPr="00A935C5">
              <w:rPr>
                <w:rFonts w:ascii="Arial" w:hAnsi="Arial" w:cs="Arial"/>
              </w:rPr>
              <w:t>Tìm hiểu framework, chạy project</w:t>
            </w:r>
          </w:p>
          <w:p w:rsidR="001A3302" w:rsidRPr="00A935C5" w:rsidRDefault="001A3302" w:rsidP="00DB2A92">
            <w:pPr>
              <w:pStyle w:val="NoSpacing"/>
              <w:rPr>
                <w:rFonts w:ascii="Arial" w:hAnsi="Arial" w:cs="Arial"/>
              </w:rPr>
            </w:pPr>
          </w:p>
        </w:tc>
        <w:tc>
          <w:tcPr>
            <w:tcW w:w="1727" w:type="dxa"/>
          </w:tcPr>
          <w:p w:rsidR="001A3302" w:rsidRPr="00A935C5" w:rsidRDefault="001A3302" w:rsidP="00DB2A92">
            <w:pPr>
              <w:pStyle w:val="NoSpacing"/>
              <w:rPr>
                <w:rFonts w:ascii="Arial" w:hAnsi="Arial" w:cs="Arial"/>
              </w:rPr>
            </w:pPr>
            <w:r w:rsidRPr="00A935C5">
              <w:rPr>
                <w:rFonts w:ascii="Arial" w:hAnsi="Arial" w:cs="Arial"/>
              </w:rPr>
              <w:t>Download framework, restore database</w:t>
            </w:r>
            <w:r w:rsidRPr="00A935C5">
              <w:rPr>
                <w:rFonts w:ascii="Arial" w:hAnsi="Arial" w:cs="Arial"/>
              </w:rPr>
              <w:br/>
              <w:t>Đọc hiểu cấu trúc framework</w:t>
            </w:r>
            <w:r w:rsidRPr="00A935C5">
              <w:rPr>
                <w:rFonts w:ascii="Arial" w:hAnsi="Arial" w:cs="Arial"/>
              </w:rPr>
              <w:br/>
              <w:t>Code demo</w:t>
            </w:r>
          </w:p>
        </w:tc>
        <w:tc>
          <w:tcPr>
            <w:tcW w:w="1401" w:type="dxa"/>
          </w:tcPr>
          <w:p w:rsidR="001A3302" w:rsidRPr="00A935C5" w:rsidRDefault="001A3302" w:rsidP="00DB2A92">
            <w:pPr>
              <w:pStyle w:val="NoSpacing"/>
              <w:rPr>
                <w:rFonts w:ascii="Arial" w:hAnsi="Arial" w:cs="Arial"/>
              </w:rPr>
            </w:pPr>
            <w:r w:rsidRPr="00A935C5">
              <w:rPr>
                <w:rFonts w:ascii="Arial" w:hAnsi="Arial" w:cs="Arial"/>
              </w:rPr>
              <w:t>13/04/2016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15/04/2016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10h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6</w:t>
            </w:r>
          </w:p>
        </w:tc>
        <w:tc>
          <w:tcPr>
            <w:tcW w:w="1637" w:type="dxa"/>
          </w:tcPr>
          <w:p w:rsidR="001A3302" w:rsidRPr="00A935C5" w:rsidRDefault="001A3302" w:rsidP="00DB2A92">
            <w:pPr>
              <w:pStyle w:val="NoSpacing"/>
              <w:rPr>
                <w:rFonts w:ascii="Arial" w:hAnsi="Arial" w:cs="Arial"/>
              </w:rPr>
            </w:pPr>
            <w:r w:rsidRPr="00A935C5">
              <w:rPr>
                <w:rFonts w:ascii="Arial" w:hAnsi="Arial" w:cs="Arial"/>
              </w:rPr>
              <w:t>Phân tích và thiết kế database</w:t>
            </w:r>
          </w:p>
        </w:tc>
        <w:tc>
          <w:tcPr>
            <w:tcW w:w="1727" w:type="dxa"/>
          </w:tcPr>
          <w:p w:rsidR="001A3302" w:rsidRPr="00A935C5" w:rsidRDefault="001A3302" w:rsidP="00DB2A92">
            <w:pPr>
              <w:pStyle w:val="NoSpacing"/>
              <w:rPr>
                <w:rFonts w:ascii="Arial" w:hAnsi="Arial" w:cs="Arial"/>
              </w:rPr>
            </w:pPr>
            <w:r w:rsidRPr="00A935C5">
              <w:rPr>
                <w:rFonts w:ascii="Arial" w:hAnsi="Arial" w:cs="Arial"/>
              </w:rPr>
              <w:t>Phân tích và thiết kế database</w:t>
            </w:r>
          </w:p>
        </w:tc>
        <w:tc>
          <w:tcPr>
            <w:tcW w:w="1401" w:type="dxa"/>
          </w:tcPr>
          <w:p w:rsidR="001A3302" w:rsidRPr="00A935C5" w:rsidRDefault="001A3302" w:rsidP="00DB2A92">
            <w:pPr>
              <w:pStyle w:val="NoSpacing"/>
              <w:rPr>
                <w:rFonts w:ascii="Arial" w:hAnsi="Arial" w:cs="Arial"/>
              </w:rPr>
            </w:pPr>
            <w:r w:rsidRPr="00A935C5">
              <w:rPr>
                <w:rFonts w:ascii="Arial" w:hAnsi="Arial" w:cs="Arial"/>
              </w:rPr>
              <w:t>16/04/2016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18/04/2016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4h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7</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xem danh sách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xem danh sách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19/04/2016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29/04/2016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5h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8</w:t>
            </w:r>
          </w:p>
        </w:tc>
        <w:tc>
          <w:tcPr>
            <w:tcW w:w="1637" w:type="dxa"/>
          </w:tcPr>
          <w:p w:rsidR="001A3302" w:rsidRPr="00A935C5" w:rsidRDefault="001A3302" w:rsidP="00DB2A92">
            <w:pPr>
              <w:pStyle w:val="NoSpacing"/>
              <w:rPr>
                <w:rFonts w:ascii="Arial" w:hAnsi="Arial" w:cs="Arial"/>
              </w:rPr>
            </w:pPr>
            <w:r w:rsidRPr="00A935C5">
              <w:rPr>
                <w:rFonts w:ascii="Arial" w:hAnsi="Arial" w:cs="Arial"/>
              </w:rPr>
              <w:t>Sử dụng Bitrix</w:t>
            </w:r>
          </w:p>
        </w:tc>
        <w:tc>
          <w:tcPr>
            <w:tcW w:w="1727" w:type="dxa"/>
          </w:tcPr>
          <w:p w:rsidR="001A3302" w:rsidRPr="00A935C5" w:rsidRDefault="001A3302" w:rsidP="00DB2A92">
            <w:pPr>
              <w:pStyle w:val="NoSpacing"/>
              <w:rPr>
                <w:rFonts w:ascii="Arial" w:hAnsi="Arial" w:cs="Arial"/>
              </w:rPr>
            </w:pPr>
            <w:r w:rsidRPr="00A935C5">
              <w:rPr>
                <w:rFonts w:ascii="Arial" w:hAnsi="Arial" w:cs="Arial"/>
              </w:rPr>
              <w:t>Làm quen và sử dụng bitrix</w:t>
            </w:r>
          </w:p>
        </w:tc>
        <w:tc>
          <w:tcPr>
            <w:tcW w:w="1401" w:type="dxa"/>
          </w:tcPr>
          <w:p w:rsidR="001A3302" w:rsidRPr="00A935C5" w:rsidRDefault="001A3302" w:rsidP="00DB2A92">
            <w:pPr>
              <w:pStyle w:val="NoSpacing"/>
              <w:rPr>
                <w:rFonts w:ascii="Arial" w:hAnsi="Arial" w:cs="Arial"/>
              </w:rPr>
            </w:pPr>
            <w:r w:rsidRPr="00A935C5">
              <w:rPr>
                <w:rFonts w:ascii="Arial" w:hAnsi="Arial" w:cs="Arial"/>
              </w:rPr>
              <w:t>25/04/2016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26/04/2016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1 h</w:t>
            </w:r>
          </w:p>
        </w:tc>
        <w:tc>
          <w:tcPr>
            <w:tcW w:w="932" w:type="dxa"/>
          </w:tcPr>
          <w:p w:rsidR="001A3302" w:rsidRPr="00A935C5" w:rsidRDefault="001A3302" w:rsidP="00DB2A92">
            <w:pPr>
              <w:pStyle w:val="NoSpacing"/>
              <w:rPr>
                <w:rFonts w:ascii="Arial" w:hAnsi="Arial" w:cs="Arial"/>
              </w:rPr>
            </w:pPr>
            <w:r w:rsidRPr="00A935C5">
              <w:rPr>
                <w:rFonts w:ascii="Arial" w:hAnsi="Arial" w:cs="Arial"/>
              </w:rPr>
              <w:t>90%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9</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thêm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thêm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04/05/2016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04/05/2016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4h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10</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sửa thông tin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sửa thông tin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06/05/2016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06/05/2016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3h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11</w:t>
            </w:r>
          </w:p>
        </w:tc>
        <w:tc>
          <w:tcPr>
            <w:tcW w:w="1637" w:type="dxa"/>
          </w:tcPr>
          <w:p w:rsidR="001A3302" w:rsidRPr="00A935C5" w:rsidRDefault="001A3302" w:rsidP="00DB2A92">
            <w:pPr>
              <w:pStyle w:val="NoSpacing"/>
              <w:rPr>
                <w:rFonts w:ascii="Arial" w:hAnsi="Arial" w:cs="Arial"/>
              </w:rPr>
            </w:pPr>
            <w:r w:rsidRPr="00A935C5">
              <w:rPr>
                <w:rFonts w:ascii="Arial" w:hAnsi="Arial" w:cs="Arial"/>
              </w:rPr>
              <w:t>Sửa lỗi và hoàn thiện chức năng quản lý lô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Sửa lỗi và hoàn thiện chức năng quản lý lô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06/05/2016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06/05/2016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2h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12</w:t>
            </w:r>
          </w:p>
        </w:tc>
        <w:tc>
          <w:tcPr>
            <w:tcW w:w="1637" w:type="dxa"/>
          </w:tcPr>
          <w:p w:rsidR="001A3302" w:rsidRPr="00A935C5" w:rsidRDefault="001A3302" w:rsidP="00DB2A92">
            <w:pPr>
              <w:pStyle w:val="NoSpacing"/>
              <w:rPr>
                <w:rFonts w:ascii="Arial" w:hAnsi="Arial" w:cs="Arial"/>
              </w:rPr>
            </w:pPr>
            <w:r w:rsidRPr="00A935C5">
              <w:rPr>
                <w:rFonts w:ascii="Arial" w:hAnsi="Arial" w:cs="Arial"/>
              </w:rPr>
              <w:t>Hoàn thiện và validate phân hệ quản lý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Hoàn thiện và validate phân hệ quản lý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07/05/2016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07/05/2016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2 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13</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xem thông tin lô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 model cho chức năng xem thông tin lô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09/05/2016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09/05/2016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4h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lastRenderedPageBreak/>
              <w:t>14</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viewModel cho chức năng thêm thông tin lô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viewModel cho chức năng thêm thông tin lô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10/05/2016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10/05/2016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4h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15</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viewModel cho chức năng sửa thông tin lô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viewModel cho chức năng sửa thông tin lô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11/05/2016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11/05/2016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4h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16</w:t>
            </w:r>
          </w:p>
        </w:tc>
        <w:tc>
          <w:tcPr>
            <w:tcW w:w="1637" w:type="dxa"/>
          </w:tcPr>
          <w:p w:rsidR="001A3302" w:rsidRPr="00A935C5" w:rsidRDefault="001A3302" w:rsidP="00DB2A92">
            <w:pPr>
              <w:pStyle w:val="NoSpacing"/>
              <w:rPr>
                <w:rFonts w:ascii="Arial" w:hAnsi="Arial" w:cs="Arial"/>
              </w:rPr>
            </w:pPr>
            <w:r w:rsidRPr="00A935C5">
              <w:rPr>
                <w:rFonts w:ascii="Arial" w:hAnsi="Arial" w:cs="Arial"/>
              </w:rPr>
              <w:t>Thiết kế giao diện chức năng xóa thông tin lô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Thiết kế giao diện chức năng xóa thông tin lô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13/05/2016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13/05/2016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3h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r w:rsidR="00F51B98" w:rsidRPr="00A935C5" w:rsidTr="001A3302">
        <w:tc>
          <w:tcPr>
            <w:tcW w:w="707" w:type="dxa"/>
          </w:tcPr>
          <w:p w:rsidR="001A3302" w:rsidRPr="00A935C5" w:rsidRDefault="001A3302" w:rsidP="00DB2A92">
            <w:pPr>
              <w:pStyle w:val="NoSpacing"/>
              <w:rPr>
                <w:rFonts w:ascii="Arial" w:hAnsi="Arial" w:cs="Arial"/>
              </w:rPr>
            </w:pPr>
            <w:r w:rsidRPr="00A935C5">
              <w:rPr>
                <w:rFonts w:ascii="Arial" w:hAnsi="Arial" w:cs="Arial"/>
              </w:rPr>
              <w:t>17</w:t>
            </w:r>
          </w:p>
        </w:tc>
        <w:tc>
          <w:tcPr>
            <w:tcW w:w="1637" w:type="dxa"/>
          </w:tcPr>
          <w:p w:rsidR="001A3302" w:rsidRPr="00A935C5" w:rsidRDefault="001A3302" w:rsidP="00DB2A92">
            <w:pPr>
              <w:pStyle w:val="NoSpacing"/>
              <w:rPr>
                <w:rFonts w:ascii="Arial" w:hAnsi="Arial" w:cs="Arial"/>
              </w:rPr>
            </w:pPr>
            <w:r w:rsidRPr="00A935C5">
              <w:rPr>
                <w:rFonts w:ascii="Arial" w:hAnsi="Arial" w:cs="Arial"/>
              </w:rPr>
              <w:t>Viết viewModel chức năng thêm hợp đồng cho thuê kho</w:t>
            </w:r>
          </w:p>
        </w:tc>
        <w:tc>
          <w:tcPr>
            <w:tcW w:w="1727" w:type="dxa"/>
          </w:tcPr>
          <w:p w:rsidR="001A3302" w:rsidRPr="00A935C5" w:rsidRDefault="001A3302" w:rsidP="00DB2A92">
            <w:pPr>
              <w:pStyle w:val="NoSpacing"/>
              <w:rPr>
                <w:rFonts w:ascii="Arial" w:hAnsi="Arial" w:cs="Arial"/>
              </w:rPr>
            </w:pPr>
            <w:r w:rsidRPr="00A935C5">
              <w:rPr>
                <w:rFonts w:ascii="Arial" w:hAnsi="Arial" w:cs="Arial"/>
              </w:rPr>
              <w:t>Viết viewModel chức năng thêm hợp đồng cho thuê kho</w:t>
            </w:r>
          </w:p>
        </w:tc>
        <w:tc>
          <w:tcPr>
            <w:tcW w:w="1401" w:type="dxa"/>
          </w:tcPr>
          <w:p w:rsidR="001A3302" w:rsidRPr="00A935C5" w:rsidRDefault="001A3302" w:rsidP="00DB2A92">
            <w:pPr>
              <w:pStyle w:val="NoSpacing"/>
              <w:rPr>
                <w:rFonts w:ascii="Arial" w:hAnsi="Arial" w:cs="Arial"/>
              </w:rPr>
            </w:pPr>
            <w:r w:rsidRPr="00A935C5">
              <w:rPr>
                <w:rFonts w:ascii="Arial" w:hAnsi="Arial" w:cs="Arial"/>
              </w:rPr>
              <w:t>18/05/2016</w:t>
            </w:r>
          </w:p>
        </w:tc>
        <w:tc>
          <w:tcPr>
            <w:tcW w:w="1582" w:type="dxa"/>
          </w:tcPr>
          <w:p w:rsidR="001A3302" w:rsidRPr="00A935C5" w:rsidRDefault="001A3302" w:rsidP="00DB2A92">
            <w:pPr>
              <w:pStyle w:val="NoSpacing"/>
              <w:rPr>
                <w:rFonts w:ascii="Arial" w:hAnsi="Arial" w:cs="Arial"/>
              </w:rPr>
            </w:pPr>
            <w:r w:rsidRPr="00A935C5">
              <w:rPr>
                <w:rFonts w:ascii="Arial" w:hAnsi="Arial" w:cs="Arial"/>
              </w:rPr>
              <w:t>18/05/2016</w:t>
            </w:r>
          </w:p>
        </w:tc>
        <w:tc>
          <w:tcPr>
            <w:tcW w:w="1017" w:type="dxa"/>
          </w:tcPr>
          <w:p w:rsidR="001A3302" w:rsidRPr="00A935C5" w:rsidRDefault="001A3302" w:rsidP="00DB2A92">
            <w:pPr>
              <w:pStyle w:val="NoSpacing"/>
              <w:rPr>
                <w:rFonts w:ascii="Arial" w:hAnsi="Arial" w:cs="Arial"/>
              </w:rPr>
            </w:pPr>
            <w:r w:rsidRPr="00A935C5">
              <w:rPr>
                <w:rFonts w:ascii="Arial" w:hAnsi="Arial" w:cs="Arial"/>
              </w:rPr>
              <w:t>4h</w:t>
            </w:r>
          </w:p>
        </w:tc>
        <w:tc>
          <w:tcPr>
            <w:tcW w:w="932" w:type="dxa"/>
          </w:tcPr>
          <w:p w:rsidR="001A3302" w:rsidRPr="00A935C5" w:rsidRDefault="001A3302" w:rsidP="00DB2A92">
            <w:pPr>
              <w:pStyle w:val="NoSpacing"/>
              <w:rPr>
                <w:rFonts w:ascii="Arial" w:hAnsi="Arial" w:cs="Arial"/>
              </w:rPr>
            </w:pPr>
            <w:r w:rsidRPr="00A935C5">
              <w:rPr>
                <w:rFonts w:ascii="Arial" w:hAnsi="Arial" w:cs="Arial"/>
              </w:rPr>
              <w:t>100%</w:t>
            </w:r>
          </w:p>
        </w:tc>
      </w:tr>
    </w:tbl>
    <w:p w:rsidR="00366AC3" w:rsidRPr="00A935C5" w:rsidRDefault="00366AC3" w:rsidP="00366AC3">
      <w:pPr>
        <w:rPr>
          <w:rFonts w:ascii="Arial" w:hAnsi="Arial" w:cs="Arial"/>
        </w:rPr>
      </w:pPr>
    </w:p>
    <w:p w:rsidR="00366AC3" w:rsidRPr="00A935C5" w:rsidRDefault="00366AC3" w:rsidP="00366AC3">
      <w:pPr>
        <w:pStyle w:val="Heading2"/>
        <w:rPr>
          <w:rFonts w:ascii="Arial" w:hAnsi="Arial" w:cs="Arial"/>
        </w:rPr>
      </w:pPr>
      <w:bookmarkStart w:id="28" w:name="_Toc454100615"/>
      <w:r w:rsidRPr="00A935C5">
        <w:rPr>
          <w:rFonts w:ascii="Arial" w:hAnsi="Arial" w:cs="Arial"/>
        </w:rPr>
        <w:t>Những điều đã học được từ đồ án</w:t>
      </w:r>
      <w:bookmarkEnd w:id="28"/>
    </w:p>
    <w:p w:rsidR="00E93E65" w:rsidRPr="00A935C5" w:rsidRDefault="00E93E65" w:rsidP="00A4202A">
      <w:pPr>
        <w:pStyle w:val="ListParagraph"/>
        <w:numPr>
          <w:ilvl w:val="0"/>
          <w:numId w:val="2"/>
        </w:numPr>
        <w:rPr>
          <w:rFonts w:ascii="Arial" w:hAnsi="Arial" w:cs="Arial"/>
          <w:lang w:val="vi-VN"/>
        </w:rPr>
      </w:pPr>
      <w:r w:rsidRPr="00A935C5">
        <w:rPr>
          <w:rFonts w:ascii="Arial" w:hAnsi="Arial" w:cs="Arial"/>
          <w:lang w:val="vi-VN"/>
        </w:rPr>
        <w:t>Học được quy trình làm việc trong một dự án theo mô hình Agile</w:t>
      </w:r>
    </w:p>
    <w:p w:rsidR="00E93E65" w:rsidRPr="00A935C5" w:rsidRDefault="00E93E65" w:rsidP="00A4202A">
      <w:pPr>
        <w:pStyle w:val="ListParagraph"/>
        <w:numPr>
          <w:ilvl w:val="0"/>
          <w:numId w:val="2"/>
        </w:numPr>
        <w:rPr>
          <w:rFonts w:ascii="Arial" w:hAnsi="Arial" w:cs="Arial"/>
          <w:lang w:val="vi-VN"/>
        </w:rPr>
      </w:pPr>
      <w:r w:rsidRPr="00A935C5">
        <w:rPr>
          <w:rFonts w:ascii="Arial" w:hAnsi="Arial" w:cs="Arial"/>
          <w:lang w:val="vi-VN"/>
        </w:rPr>
        <w:t>Học được cách sử dụng các công cụ quản lý cấu hình: redmine, bitrix, Git.</w:t>
      </w:r>
    </w:p>
    <w:p w:rsidR="00E93E65" w:rsidRPr="00A935C5" w:rsidRDefault="00E93E65" w:rsidP="00A4202A">
      <w:pPr>
        <w:pStyle w:val="ListParagraph"/>
        <w:numPr>
          <w:ilvl w:val="0"/>
          <w:numId w:val="2"/>
        </w:numPr>
        <w:rPr>
          <w:rFonts w:ascii="Arial" w:hAnsi="Arial" w:cs="Arial"/>
          <w:lang w:val="vi-VN"/>
        </w:rPr>
      </w:pPr>
      <w:r w:rsidRPr="00A935C5">
        <w:rPr>
          <w:rFonts w:ascii="Arial" w:hAnsi="Arial" w:cs="Arial"/>
          <w:lang w:val="vi-VN"/>
        </w:rPr>
        <w:t>Học được công nghệ mới đối với bản thân: SilverLight, MVVM framework</w:t>
      </w:r>
    </w:p>
    <w:p w:rsidR="00E93E65" w:rsidRPr="00A935C5" w:rsidRDefault="00E93E65" w:rsidP="00A4202A">
      <w:pPr>
        <w:pStyle w:val="ListParagraph"/>
        <w:numPr>
          <w:ilvl w:val="0"/>
          <w:numId w:val="2"/>
        </w:numPr>
        <w:rPr>
          <w:rFonts w:ascii="Arial" w:hAnsi="Arial" w:cs="Arial"/>
          <w:lang w:val="vi-VN"/>
        </w:rPr>
      </w:pPr>
      <w:r w:rsidRPr="00A935C5">
        <w:rPr>
          <w:rFonts w:ascii="Arial" w:hAnsi="Arial" w:cs="Arial"/>
          <w:lang w:val="vi-VN"/>
        </w:rPr>
        <w:t>Nâng cao kĩ năng làm việc nhóm cũng như làm việc độc lập</w:t>
      </w:r>
    </w:p>
    <w:p w:rsidR="00E93E65" w:rsidRPr="00A935C5" w:rsidRDefault="00E93E65" w:rsidP="00A4202A">
      <w:pPr>
        <w:pStyle w:val="ListParagraph"/>
        <w:numPr>
          <w:ilvl w:val="0"/>
          <w:numId w:val="2"/>
        </w:numPr>
        <w:rPr>
          <w:rFonts w:ascii="Arial" w:hAnsi="Arial" w:cs="Arial"/>
          <w:lang w:val="vi-VN"/>
        </w:rPr>
      </w:pPr>
      <w:r w:rsidRPr="00A935C5">
        <w:rPr>
          <w:rFonts w:ascii="Arial" w:hAnsi="Arial" w:cs="Arial"/>
          <w:lang w:val="vi-VN"/>
        </w:rPr>
        <w:t>Biết thêm về một nghiệp vụ thực tế: Cho thuê kho.</w:t>
      </w:r>
    </w:p>
    <w:p w:rsidR="00E93E65" w:rsidRPr="00A935C5" w:rsidRDefault="00E93E65" w:rsidP="00A4202A">
      <w:pPr>
        <w:pStyle w:val="ListParagraph"/>
        <w:numPr>
          <w:ilvl w:val="0"/>
          <w:numId w:val="2"/>
        </w:numPr>
        <w:rPr>
          <w:rFonts w:ascii="Arial" w:hAnsi="Arial" w:cs="Arial"/>
          <w:lang w:val="vi-VN"/>
        </w:rPr>
      </w:pPr>
      <w:r w:rsidRPr="00A935C5">
        <w:rPr>
          <w:rFonts w:ascii="Arial" w:hAnsi="Arial" w:cs="Arial"/>
          <w:lang w:val="vi-VN"/>
        </w:rPr>
        <w:t>Học được cách phân chia công việc và quản lý thời gian làm việc hợp lý.</w:t>
      </w:r>
    </w:p>
    <w:p w:rsidR="00FF016D" w:rsidRPr="00A935C5" w:rsidRDefault="00FF016D" w:rsidP="00FF016D">
      <w:pPr>
        <w:pStyle w:val="Heading2"/>
        <w:rPr>
          <w:rFonts w:ascii="Arial" w:hAnsi="Arial" w:cs="Arial"/>
        </w:rPr>
      </w:pPr>
      <w:bookmarkStart w:id="29" w:name="_Toc454100616"/>
      <w:r w:rsidRPr="00A935C5">
        <w:rPr>
          <w:rFonts w:ascii="Arial" w:hAnsi="Arial" w:cs="Arial"/>
        </w:rPr>
        <w:t>Những thiếu sót và khó khăn đã gặp:</w:t>
      </w:r>
      <w:bookmarkEnd w:id="29"/>
    </w:p>
    <w:p w:rsidR="00985460" w:rsidRPr="00A935C5" w:rsidRDefault="00985460" w:rsidP="00A4202A">
      <w:pPr>
        <w:pStyle w:val="NoSpacing"/>
        <w:numPr>
          <w:ilvl w:val="0"/>
          <w:numId w:val="3"/>
        </w:numPr>
        <w:rPr>
          <w:rFonts w:ascii="Arial" w:hAnsi="Arial" w:cs="Arial"/>
        </w:rPr>
      </w:pPr>
      <w:r w:rsidRPr="00A935C5">
        <w:rPr>
          <w:rFonts w:ascii="Arial" w:hAnsi="Arial" w:cs="Arial"/>
        </w:rPr>
        <w:t>Cách làm việc chưa thống nhất giữa các nhóm, chưa cập nhật thông tin kịp thời, khả năng giao tiếp giữa các nhóm còn hạn chế.</w:t>
      </w:r>
    </w:p>
    <w:p w:rsidR="00985460" w:rsidRPr="00A935C5" w:rsidRDefault="00985460" w:rsidP="00A4202A">
      <w:pPr>
        <w:pStyle w:val="NoSpacing"/>
        <w:numPr>
          <w:ilvl w:val="0"/>
          <w:numId w:val="3"/>
        </w:numPr>
        <w:rPr>
          <w:rFonts w:ascii="Arial" w:hAnsi="Arial" w:cs="Arial"/>
        </w:rPr>
      </w:pPr>
      <w:r w:rsidRPr="00A935C5">
        <w:rPr>
          <w:rFonts w:ascii="Arial" w:hAnsi="Arial" w:cs="Arial"/>
        </w:rPr>
        <w:t>Một số chức năng vẫn chưa hoàn thiện như: chức năng duyệt hợp đồng cho thuê kho.</w:t>
      </w:r>
    </w:p>
    <w:p w:rsidR="00985460" w:rsidRPr="00A935C5" w:rsidRDefault="00985460" w:rsidP="00A4202A">
      <w:pPr>
        <w:pStyle w:val="NoSpacing"/>
        <w:numPr>
          <w:ilvl w:val="0"/>
          <w:numId w:val="3"/>
        </w:numPr>
        <w:rPr>
          <w:rFonts w:ascii="Arial" w:hAnsi="Arial" w:cs="Arial"/>
        </w:rPr>
      </w:pPr>
      <w:r w:rsidRPr="00A935C5">
        <w:rPr>
          <w:rFonts w:ascii="Arial" w:hAnsi="Arial" w:cs="Arial"/>
        </w:rPr>
        <w:lastRenderedPageBreak/>
        <w:t>Còn nhiều thiếu xót, hạn chế trong việc sử dụng các công cụ quản lý cấu hình, quản lý phiên bản.</w:t>
      </w:r>
    </w:p>
    <w:p w:rsidR="00985460" w:rsidRPr="00A935C5" w:rsidRDefault="00985460" w:rsidP="003E7841">
      <w:pPr>
        <w:rPr>
          <w:rFonts w:ascii="Arial" w:hAnsi="Arial" w:cs="Arial"/>
        </w:rPr>
      </w:pPr>
    </w:p>
    <w:p w:rsidR="007002BD" w:rsidRPr="00A935C5" w:rsidRDefault="007002BD" w:rsidP="000A79D2">
      <w:pPr>
        <w:pStyle w:val="Heading1"/>
        <w:rPr>
          <w:rFonts w:ascii="Arial" w:hAnsi="Arial" w:cs="Arial"/>
          <w:lang w:val="vi-VN"/>
        </w:rPr>
      </w:pPr>
      <w:bookmarkStart w:id="30" w:name="_Toc454100617"/>
      <w:r w:rsidRPr="00A935C5">
        <w:rPr>
          <w:rFonts w:ascii="Arial" w:hAnsi="Arial" w:cs="Arial"/>
          <w:lang w:val="vi-VN"/>
        </w:rPr>
        <w:t>12520083 – Lâm Quốc Dũng</w:t>
      </w:r>
      <w:bookmarkEnd w:id="30"/>
    </w:p>
    <w:p w:rsidR="00366AC3" w:rsidRPr="00A935C5" w:rsidRDefault="00366AC3" w:rsidP="00366AC3">
      <w:pPr>
        <w:pStyle w:val="Heading2"/>
        <w:rPr>
          <w:rFonts w:ascii="Arial" w:hAnsi="Arial" w:cs="Arial"/>
        </w:rPr>
      </w:pPr>
      <w:bookmarkStart w:id="31" w:name="_Toc454100618"/>
      <w:r w:rsidRPr="00A935C5">
        <w:rPr>
          <w:rFonts w:ascii="Arial" w:hAnsi="Arial" w:cs="Arial"/>
        </w:rPr>
        <w:t>Danh sách chi tiết công việc</w:t>
      </w:r>
      <w:bookmarkEnd w:id="31"/>
    </w:p>
    <w:tbl>
      <w:tblPr>
        <w:tblStyle w:val="TableGrid"/>
        <w:tblW w:w="0" w:type="auto"/>
        <w:tblLook w:val="04A0" w:firstRow="1" w:lastRow="0" w:firstColumn="1" w:lastColumn="0" w:noHBand="0" w:noVBand="1"/>
      </w:tblPr>
      <w:tblGrid>
        <w:gridCol w:w="654"/>
        <w:gridCol w:w="1650"/>
        <w:gridCol w:w="1673"/>
        <w:gridCol w:w="1518"/>
        <w:gridCol w:w="1533"/>
        <w:gridCol w:w="1031"/>
        <w:gridCol w:w="944"/>
      </w:tblGrid>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Config github, làm quen với công cụ quản lý source code.</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Kết nối VPN, cài đặt công cụ quản lý source code</w:t>
            </w: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01/04/2016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12/04/2016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Tìm hiểu về silverlight, cài đặt các công cụ.</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Cách sử dụng silverlight, cài đặt, config</w:t>
            </w: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01/04/2016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12/04/2016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6h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3</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Tìm hiểu mô hình MVVM</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Cách mô hình hoạt động, và cách sử dụng MVVM trong framework</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01/04/2016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12/04/2016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5h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Đọc tài liệu và phân tích nghiệp vụ</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Đọc tài liệu và phân tích nghiệp vụ</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01/04/2016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12/04/2016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5</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Tìm hiểu framework, chạy project</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Download framework, restore database</w:t>
            </w:r>
            <w:r w:rsidRPr="00A935C5">
              <w:rPr>
                <w:rFonts w:ascii="Arial" w:hAnsi="Arial" w:cs="Arial"/>
              </w:rPr>
              <w:br/>
              <w:t>Đọc hiểu cấu trúc framework</w:t>
            </w:r>
            <w:r w:rsidRPr="00A935C5">
              <w:rPr>
                <w:rFonts w:ascii="Arial" w:hAnsi="Arial" w:cs="Arial"/>
              </w:rPr>
              <w:br/>
              <w:t>Code demo</w:t>
            </w: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13/04/2016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15/04/2016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 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6</w:t>
            </w:r>
          </w:p>
          <w:p w:rsidR="00F776B8" w:rsidRPr="00A935C5" w:rsidRDefault="00F776B8" w:rsidP="004328D8">
            <w:pPr>
              <w:pStyle w:val="NoSpacing"/>
              <w:rPr>
                <w:rFonts w:ascii="Arial" w:hAnsi="Arial" w:cs="Arial"/>
              </w:rPr>
            </w:pP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 xml:space="preserve">Phân tích và thiết kế </w:t>
            </w:r>
            <w:r w:rsidRPr="00A935C5">
              <w:rPr>
                <w:rFonts w:ascii="Arial" w:hAnsi="Arial" w:cs="Arial"/>
              </w:rPr>
              <w:lastRenderedPageBreak/>
              <w:t>database</w:t>
            </w:r>
          </w:p>
          <w:p w:rsidR="00F776B8" w:rsidRPr="00A935C5" w:rsidRDefault="00F776B8" w:rsidP="004328D8">
            <w:pPr>
              <w:pStyle w:val="NoSpacing"/>
              <w:rPr>
                <w:rFonts w:ascii="Arial" w:hAnsi="Arial" w:cs="Arial"/>
              </w:rPr>
            </w:pP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lastRenderedPageBreak/>
              <w:t xml:space="preserve">Phân tích và thiết kế </w:t>
            </w:r>
            <w:r w:rsidRPr="00A935C5">
              <w:rPr>
                <w:rFonts w:ascii="Arial" w:hAnsi="Arial" w:cs="Arial"/>
              </w:rPr>
              <w:lastRenderedPageBreak/>
              <w:t>database</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lastRenderedPageBreak/>
              <w:t>16/04/2016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18/04/2016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7</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xem danh sách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xem danh sách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19/04/2016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29/04/2016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5h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8</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Sử dụng Bitrix</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làm quen và sử dụng Bitrix</w:t>
            </w: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25/04/2016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26/04/2016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9</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Merge code</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Merge code</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26/04/2016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thêm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thêm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04/05/2016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04/05/2016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11</w:t>
            </w:r>
          </w:p>
        </w:tc>
        <w:tc>
          <w:tcPr>
            <w:tcW w:w="1710"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Viết service cho chức năng sửa thông tin kho</w:t>
            </w:r>
          </w:p>
        </w:tc>
        <w:tc>
          <w:tcPr>
            <w:tcW w:w="1742"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Viết service cho chức năng sửa thông tin kho</w:t>
            </w: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05/05/2016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05/05/2016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12</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xóa thông tin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xóa thông tin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br/>
              <w:t>06/05/2016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br/>
              <w:t>06/05/2016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 xml:space="preserve">3h </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13</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Sửa lỗi và hoàn thiện chức năng quản lý lô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Sửa lỗi và hoàn thiện chức năng quản lý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06/05/2016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06/05/2016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14</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Hoàn thiện và validate phân hệ quản lý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Hoàn thiện và validate phân hệ quản lý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07/05/2016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07/05/2016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15</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 xml:space="preserve">Viết service cho chức </w:t>
            </w:r>
            <w:r w:rsidRPr="00A935C5">
              <w:rPr>
                <w:rFonts w:ascii="Arial" w:hAnsi="Arial" w:cs="Arial"/>
              </w:rPr>
              <w:lastRenderedPageBreak/>
              <w:t>năng xem thông tin lô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lastRenderedPageBreak/>
              <w:t xml:space="preserve">Viết service cho chức </w:t>
            </w:r>
            <w:r w:rsidRPr="00A935C5">
              <w:rPr>
                <w:rFonts w:ascii="Arial" w:hAnsi="Arial" w:cs="Arial"/>
              </w:rPr>
              <w:lastRenderedPageBreak/>
              <w:t>năng xem thông tin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lastRenderedPageBreak/>
              <w:t>09/05/2016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09/05/2016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16</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Thiết kế giao diện cho chức năng xem thông tin lô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Thiết kế giao diện cho chức năng xem thông tin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09/05/2016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09/05/2016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Thiết kế giao diện cho chức năng thêm thông tin lô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Thiết kế giao diện cho chức năng thêm thông tin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18</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thêm thông tin lô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thêm thông tin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19</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sửa thông tin lô kho</w:t>
            </w:r>
          </w:p>
          <w:p w:rsidR="00F776B8" w:rsidRPr="00A935C5" w:rsidRDefault="00F776B8" w:rsidP="004328D8">
            <w:pPr>
              <w:pStyle w:val="NoSpacing"/>
              <w:rPr>
                <w:rFonts w:ascii="Arial" w:hAnsi="Arial" w:cs="Arial"/>
              </w:rPr>
            </w:pP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cho chức năng sửa thông tin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11/05/2016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11/05/2016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20</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tìm kiếm hợp đồng cho thuê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tìm kiếm hợp đồng cho thuê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br/>
              <w:t>12/05/2016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br/>
              <w:t>12/05/2016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21</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xóa thông tin lô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xóa thông tin lô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13/05/2016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13/05/2016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3h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lastRenderedPageBreak/>
              <w:t>22</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xóa hợp đồng cho thuê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xóa hợp đồng cho thuê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14/05/2016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14/05/2016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3h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23</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Merge code</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Merge code</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24/05/2016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5 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24</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sửa thông tin hợp đồng</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sửa thông tin hợp đồng</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25</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Merge code</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Merge code</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24/05/2016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5H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r w:rsidR="00F51B98" w:rsidRPr="00A935C5" w:rsidTr="00F776B8">
        <w:tc>
          <w:tcPr>
            <w:tcW w:w="715"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26</w:t>
            </w:r>
          </w:p>
        </w:tc>
        <w:tc>
          <w:tcPr>
            <w:tcW w:w="1710"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thêm hợp đồng cho thuê kho</w:t>
            </w:r>
          </w:p>
          <w:p w:rsidR="00F776B8" w:rsidRPr="00A935C5" w:rsidRDefault="00F776B8" w:rsidP="004328D8">
            <w:pPr>
              <w:pStyle w:val="NoSpacing"/>
              <w:rPr>
                <w:rFonts w:ascii="Arial" w:hAnsi="Arial" w:cs="Arial"/>
              </w:rPr>
            </w:pPr>
          </w:p>
        </w:tc>
        <w:tc>
          <w:tcPr>
            <w:tcW w:w="1742" w:type="dxa"/>
            <w:tcBorders>
              <w:top w:val="single" w:sz="4" w:space="0" w:color="auto"/>
              <w:left w:val="single" w:sz="4" w:space="0" w:color="auto"/>
              <w:bottom w:val="single" w:sz="4" w:space="0" w:color="auto"/>
              <w:right w:val="single" w:sz="4" w:space="0" w:color="auto"/>
            </w:tcBorders>
          </w:tcPr>
          <w:p w:rsidR="00F776B8" w:rsidRPr="00A935C5" w:rsidRDefault="00F776B8" w:rsidP="004328D8">
            <w:pPr>
              <w:pStyle w:val="NoSpacing"/>
              <w:rPr>
                <w:rFonts w:ascii="Arial" w:hAnsi="Arial" w:cs="Arial"/>
              </w:rPr>
            </w:pPr>
            <w:r w:rsidRPr="00A935C5">
              <w:rPr>
                <w:rFonts w:ascii="Arial" w:hAnsi="Arial" w:cs="Arial"/>
              </w:rPr>
              <w:t>Viết service chức năng thêm hợp đồng cho thuê kho</w:t>
            </w:r>
          </w:p>
          <w:p w:rsidR="00F776B8" w:rsidRPr="00A935C5" w:rsidRDefault="00F776B8" w:rsidP="004328D8">
            <w:pPr>
              <w:pStyle w:val="NoSpacing"/>
              <w:rPr>
                <w:rFonts w:ascii="Arial" w:hAnsi="Arial" w:cs="Arial"/>
              </w:rPr>
            </w:pPr>
          </w:p>
        </w:tc>
        <w:tc>
          <w:tcPr>
            <w:tcW w:w="148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17/05/2016</w:t>
            </w:r>
          </w:p>
        </w:tc>
        <w:tc>
          <w:tcPr>
            <w:tcW w:w="153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18/05/2016</w:t>
            </w:r>
          </w:p>
        </w:tc>
        <w:tc>
          <w:tcPr>
            <w:tcW w:w="1186"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4h</w:t>
            </w:r>
          </w:p>
        </w:tc>
        <w:tc>
          <w:tcPr>
            <w:tcW w:w="969" w:type="dxa"/>
            <w:tcBorders>
              <w:top w:val="single" w:sz="4" w:space="0" w:color="auto"/>
              <w:left w:val="single" w:sz="4" w:space="0" w:color="auto"/>
              <w:bottom w:val="single" w:sz="4" w:space="0" w:color="auto"/>
              <w:right w:val="single" w:sz="4" w:space="0" w:color="auto"/>
            </w:tcBorders>
            <w:hideMark/>
          </w:tcPr>
          <w:p w:rsidR="00F776B8" w:rsidRPr="00A935C5" w:rsidRDefault="00F776B8" w:rsidP="004328D8">
            <w:pPr>
              <w:pStyle w:val="NoSpacing"/>
              <w:rPr>
                <w:rFonts w:ascii="Arial" w:hAnsi="Arial" w:cs="Arial"/>
              </w:rPr>
            </w:pPr>
            <w:r w:rsidRPr="00A935C5">
              <w:rPr>
                <w:rFonts w:ascii="Arial" w:hAnsi="Arial" w:cs="Arial"/>
              </w:rPr>
              <w:t>100%</w:t>
            </w:r>
          </w:p>
        </w:tc>
      </w:tr>
    </w:tbl>
    <w:p w:rsidR="00366AC3" w:rsidRPr="00A935C5" w:rsidRDefault="00366AC3" w:rsidP="00366AC3">
      <w:pPr>
        <w:rPr>
          <w:rFonts w:ascii="Arial" w:hAnsi="Arial" w:cs="Arial"/>
        </w:rPr>
      </w:pPr>
    </w:p>
    <w:p w:rsidR="00366AC3" w:rsidRPr="00A935C5" w:rsidRDefault="00366AC3" w:rsidP="00366AC3">
      <w:pPr>
        <w:pStyle w:val="Heading2"/>
        <w:rPr>
          <w:rFonts w:ascii="Arial" w:hAnsi="Arial" w:cs="Arial"/>
        </w:rPr>
      </w:pPr>
      <w:bookmarkStart w:id="32" w:name="_Toc454100619"/>
      <w:r w:rsidRPr="00A935C5">
        <w:rPr>
          <w:rFonts w:ascii="Arial" w:hAnsi="Arial" w:cs="Arial"/>
        </w:rPr>
        <w:t>Những điều đã học được từ đồ án</w:t>
      </w:r>
      <w:bookmarkEnd w:id="32"/>
    </w:p>
    <w:p w:rsidR="00105F56" w:rsidRPr="00A935C5" w:rsidRDefault="00105F56" w:rsidP="00A4202A">
      <w:pPr>
        <w:pStyle w:val="NoSpacing"/>
        <w:numPr>
          <w:ilvl w:val="0"/>
          <w:numId w:val="5"/>
        </w:numPr>
        <w:rPr>
          <w:rFonts w:ascii="Arial" w:hAnsi="Arial" w:cs="Arial"/>
        </w:rPr>
      </w:pPr>
      <w:r w:rsidRPr="00A935C5">
        <w:rPr>
          <w:rFonts w:ascii="Arial" w:hAnsi="Arial" w:cs="Arial"/>
        </w:rPr>
        <w:t>Học được quy trình làm việc trong một dự án theo mô hình Agile</w:t>
      </w:r>
    </w:p>
    <w:p w:rsidR="00105F56" w:rsidRPr="00A935C5" w:rsidRDefault="00105F56" w:rsidP="00A4202A">
      <w:pPr>
        <w:pStyle w:val="NoSpacing"/>
        <w:numPr>
          <w:ilvl w:val="0"/>
          <w:numId w:val="5"/>
        </w:numPr>
        <w:rPr>
          <w:rFonts w:ascii="Arial" w:hAnsi="Arial" w:cs="Arial"/>
        </w:rPr>
      </w:pPr>
      <w:r w:rsidRPr="00A935C5">
        <w:rPr>
          <w:rFonts w:ascii="Arial" w:hAnsi="Arial" w:cs="Arial"/>
        </w:rPr>
        <w:t>Học được cách sử dụng các công cụ quản lý cấu hình: redmine, bitrix, Git.</w:t>
      </w:r>
    </w:p>
    <w:p w:rsidR="00105F56" w:rsidRPr="00A935C5" w:rsidRDefault="00105F56" w:rsidP="00A4202A">
      <w:pPr>
        <w:pStyle w:val="NoSpacing"/>
        <w:numPr>
          <w:ilvl w:val="0"/>
          <w:numId w:val="5"/>
        </w:numPr>
        <w:rPr>
          <w:rFonts w:ascii="Arial" w:hAnsi="Arial" w:cs="Arial"/>
        </w:rPr>
      </w:pPr>
      <w:r w:rsidRPr="00A935C5">
        <w:rPr>
          <w:rFonts w:ascii="Arial" w:hAnsi="Arial" w:cs="Arial"/>
        </w:rPr>
        <w:t>Học được công nghệ mới đối với bản thân: SilverLight, MVVM framework</w:t>
      </w:r>
    </w:p>
    <w:p w:rsidR="00105F56" w:rsidRPr="00A935C5" w:rsidRDefault="00105F56" w:rsidP="00A4202A">
      <w:pPr>
        <w:pStyle w:val="NoSpacing"/>
        <w:numPr>
          <w:ilvl w:val="0"/>
          <w:numId w:val="5"/>
        </w:numPr>
        <w:rPr>
          <w:rFonts w:ascii="Arial" w:hAnsi="Arial" w:cs="Arial"/>
        </w:rPr>
      </w:pPr>
      <w:r w:rsidRPr="00A935C5">
        <w:rPr>
          <w:rFonts w:ascii="Arial" w:hAnsi="Arial" w:cs="Arial"/>
        </w:rPr>
        <w:t>Nâng cao kĩ năng làm việc nhóm cũng như làm việc độc lập</w:t>
      </w:r>
    </w:p>
    <w:p w:rsidR="00105F56" w:rsidRPr="00A935C5" w:rsidRDefault="00105F56" w:rsidP="00A4202A">
      <w:pPr>
        <w:pStyle w:val="NoSpacing"/>
        <w:numPr>
          <w:ilvl w:val="0"/>
          <w:numId w:val="5"/>
        </w:numPr>
        <w:rPr>
          <w:rFonts w:ascii="Arial" w:hAnsi="Arial" w:cs="Arial"/>
        </w:rPr>
      </w:pPr>
      <w:r w:rsidRPr="00A935C5">
        <w:rPr>
          <w:rFonts w:ascii="Arial" w:hAnsi="Arial" w:cs="Arial"/>
        </w:rPr>
        <w:t>Biết thêm về một nghiệp vụ thực tế: Cho thuê kho.</w:t>
      </w:r>
    </w:p>
    <w:p w:rsidR="00105F56" w:rsidRPr="00A935C5" w:rsidRDefault="00105F56" w:rsidP="00A4202A">
      <w:pPr>
        <w:pStyle w:val="NoSpacing"/>
        <w:numPr>
          <w:ilvl w:val="0"/>
          <w:numId w:val="5"/>
        </w:numPr>
        <w:rPr>
          <w:rFonts w:ascii="Arial" w:hAnsi="Arial" w:cs="Arial"/>
        </w:rPr>
      </w:pPr>
      <w:r w:rsidRPr="00A935C5">
        <w:rPr>
          <w:rFonts w:ascii="Arial" w:hAnsi="Arial" w:cs="Arial"/>
        </w:rPr>
        <w:t>Học được cách phân chia công việc và quản lý thời gian làm việc hợp lý.</w:t>
      </w:r>
    </w:p>
    <w:p w:rsidR="00105F56" w:rsidRPr="00A935C5" w:rsidRDefault="00105F56" w:rsidP="00A4202A">
      <w:pPr>
        <w:pStyle w:val="NoSpacing"/>
        <w:numPr>
          <w:ilvl w:val="0"/>
          <w:numId w:val="5"/>
        </w:numPr>
        <w:rPr>
          <w:rFonts w:ascii="Arial" w:hAnsi="Arial" w:cs="Arial"/>
        </w:rPr>
      </w:pPr>
      <w:r w:rsidRPr="00A935C5">
        <w:rPr>
          <w:rFonts w:ascii="Arial" w:hAnsi="Arial" w:cs="Arial"/>
        </w:rPr>
        <w:t>Nâng cao kỹ năng phân tích nghiệp vụ, thiết kế cơ sở dữ liệu.</w:t>
      </w:r>
    </w:p>
    <w:p w:rsidR="003E7841" w:rsidRPr="00A935C5" w:rsidRDefault="0055285D" w:rsidP="0055285D">
      <w:pPr>
        <w:pStyle w:val="Heading2"/>
        <w:rPr>
          <w:rFonts w:ascii="Arial" w:hAnsi="Arial" w:cs="Arial"/>
        </w:rPr>
      </w:pPr>
      <w:bookmarkStart w:id="33" w:name="_Toc454100620"/>
      <w:r w:rsidRPr="00A935C5">
        <w:rPr>
          <w:rFonts w:ascii="Arial" w:hAnsi="Arial" w:cs="Arial"/>
        </w:rPr>
        <w:t>Những thiếu sót và khó khăn đã gặp:</w:t>
      </w:r>
      <w:bookmarkEnd w:id="33"/>
    </w:p>
    <w:p w:rsidR="0055285D" w:rsidRPr="00A935C5" w:rsidRDefault="0055285D" w:rsidP="00A4202A">
      <w:pPr>
        <w:pStyle w:val="NoSpacing"/>
        <w:numPr>
          <w:ilvl w:val="0"/>
          <w:numId w:val="6"/>
        </w:numPr>
        <w:rPr>
          <w:rFonts w:ascii="Arial" w:hAnsi="Arial" w:cs="Arial"/>
        </w:rPr>
      </w:pPr>
      <w:r w:rsidRPr="00A935C5">
        <w:rPr>
          <w:rFonts w:ascii="Arial" w:hAnsi="Arial" w:cs="Arial"/>
        </w:rPr>
        <w:t>Cách làm việc chưa thống nhất giữa các nhóm, chưa cập nhật thông tin kịp</w:t>
      </w:r>
      <w:r w:rsidR="00E47B87" w:rsidRPr="00A935C5">
        <w:rPr>
          <w:rFonts w:ascii="Arial" w:hAnsi="Arial" w:cs="Arial"/>
        </w:rPr>
        <w:t xml:space="preserve"> t</w:t>
      </w:r>
      <w:r w:rsidRPr="00A935C5">
        <w:rPr>
          <w:rFonts w:ascii="Arial" w:hAnsi="Arial" w:cs="Arial"/>
        </w:rPr>
        <w:t xml:space="preserve">hời, khả năng giao tiếp giữa các nhóm còn hạn chế. </w:t>
      </w:r>
    </w:p>
    <w:p w:rsidR="0055285D" w:rsidRPr="00A935C5" w:rsidRDefault="0055285D" w:rsidP="00A4202A">
      <w:pPr>
        <w:pStyle w:val="NoSpacing"/>
        <w:numPr>
          <w:ilvl w:val="0"/>
          <w:numId w:val="6"/>
        </w:numPr>
        <w:rPr>
          <w:rFonts w:ascii="Arial" w:hAnsi="Arial" w:cs="Arial"/>
        </w:rPr>
      </w:pPr>
      <w:r w:rsidRPr="00A935C5">
        <w:rPr>
          <w:rFonts w:ascii="Arial" w:hAnsi="Arial" w:cs="Arial"/>
        </w:rPr>
        <w:t>Framework còn mới, mất khá nhiều thời gian tìm hiểu</w:t>
      </w:r>
    </w:p>
    <w:p w:rsidR="0055285D" w:rsidRPr="00A935C5" w:rsidRDefault="0055285D" w:rsidP="00A4202A">
      <w:pPr>
        <w:pStyle w:val="NoSpacing"/>
        <w:numPr>
          <w:ilvl w:val="0"/>
          <w:numId w:val="6"/>
        </w:numPr>
        <w:rPr>
          <w:rFonts w:ascii="Arial" w:hAnsi="Arial" w:cs="Arial"/>
        </w:rPr>
      </w:pPr>
      <w:r w:rsidRPr="00A935C5">
        <w:rPr>
          <w:rFonts w:ascii="Arial" w:hAnsi="Arial" w:cs="Arial"/>
        </w:rPr>
        <w:t>Đôi khi làm việc đi không đúng hướng</w:t>
      </w:r>
    </w:p>
    <w:p w:rsidR="0055285D" w:rsidRPr="00A935C5" w:rsidRDefault="0055285D" w:rsidP="00A4202A">
      <w:pPr>
        <w:pStyle w:val="NoSpacing"/>
        <w:numPr>
          <w:ilvl w:val="0"/>
          <w:numId w:val="6"/>
        </w:numPr>
        <w:rPr>
          <w:rFonts w:ascii="Arial" w:hAnsi="Arial" w:cs="Arial"/>
        </w:rPr>
      </w:pPr>
      <w:r w:rsidRPr="00A935C5">
        <w:rPr>
          <w:rFonts w:ascii="Arial" w:hAnsi="Arial" w:cs="Arial"/>
        </w:rPr>
        <w:lastRenderedPageBreak/>
        <w:t>Gặp khó khăn trong việc Merge code do xây dựng kiến trúc chưa hợp lý.</w:t>
      </w:r>
    </w:p>
    <w:p w:rsidR="0055285D" w:rsidRPr="00A935C5" w:rsidRDefault="0055285D" w:rsidP="00A4202A">
      <w:pPr>
        <w:pStyle w:val="NoSpacing"/>
        <w:numPr>
          <w:ilvl w:val="0"/>
          <w:numId w:val="6"/>
        </w:numPr>
        <w:rPr>
          <w:rFonts w:ascii="Arial" w:hAnsi="Arial" w:cs="Arial"/>
        </w:rPr>
      </w:pPr>
      <w:r w:rsidRPr="00A935C5">
        <w:rPr>
          <w:rFonts w:ascii="Arial" w:hAnsi="Arial" w:cs="Arial"/>
        </w:rPr>
        <w:t xml:space="preserve">Còn nhiều thiếu xót, hạn chế trong việc sử dụng các công cụ quản lý cấu hình, </w:t>
      </w:r>
    </w:p>
    <w:p w:rsidR="0055285D" w:rsidRPr="00A935C5" w:rsidRDefault="0055285D" w:rsidP="00A4202A">
      <w:pPr>
        <w:pStyle w:val="NoSpacing"/>
        <w:numPr>
          <w:ilvl w:val="0"/>
          <w:numId w:val="6"/>
        </w:numPr>
        <w:rPr>
          <w:rFonts w:ascii="Arial" w:hAnsi="Arial" w:cs="Arial"/>
        </w:rPr>
      </w:pPr>
      <w:r w:rsidRPr="00A935C5">
        <w:rPr>
          <w:rFonts w:ascii="Arial" w:hAnsi="Arial" w:cs="Arial"/>
        </w:rPr>
        <w:t>quản lý phiên bản.</w:t>
      </w:r>
    </w:p>
    <w:p w:rsidR="0055285D" w:rsidRPr="00A935C5" w:rsidRDefault="0055285D" w:rsidP="0055285D">
      <w:pPr>
        <w:rPr>
          <w:rFonts w:ascii="Arial" w:hAnsi="Arial" w:cs="Arial"/>
        </w:rPr>
      </w:pPr>
    </w:p>
    <w:p w:rsidR="007002BD" w:rsidRPr="00A935C5" w:rsidRDefault="007002BD" w:rsidP="000A79D2">
      <w:pPr>
        <w:pStyle w:val="Heading1"/>
        <w:rPr>
          <w:rFonts w:ascii="Arial" w:hAnsi="Arial" w:cs="Arial"/>
          <w:lang w:val="vi-VN"/>
        </w:rPr>
      </w:pPr>
      <w:bookmarkStart w:id="34" w:name="_Toc454100621"/>
      <w:r w:rsidRPr="00A935C5">
        <w:rPr>
          <w:rFonts w:ascii="Arial" w:hAnsi="Arial" w:cs="Arial"/>
          <w:lang w:val="vi-VN"/>
        </w:rPr>
        <w:t>12520263 – Trần Bình Minh</w:t>
      </w:r>
      <w:bookmarkEnd w:id="34"/>
    </w:p>
    <w:p w:rsidR="003E7841" w:rsidRPr="00A935C5" w:rsidRDefault="00AA3EFC" w:rsidP="00AA3EFC">
      <w:pPr>
        <w:pStyle w:val="Heading2"/>
        <w:rPr>
          <w:rFonts w:ascii="Arial" w:hAnsi="Arial" w:cs="Arial"/>
        </w:rPr>
      </w:pPr>
      <w:bookmarkStart w:id="35" w:name="_Toc454100622"/>
      <w:r w:rsidRPr="00A935C5">
        <w:rPr>
          <w:rFonts w:ascii="Arial" w:hAnsi="Arial" w:cs="Arial"/>
        </w:rPr>
        <w:t>Danh sách chi tiết công việc</w:t>
      </w:r>
      <w:bookmarkEnd w:id="35"/>
    </w:p>
    <w:tbl>
      <w:tblPr>
        <w:tblStyle w:val="TableGrid"/>
        <w:tblW w:w="0" w:type="auto"/>
        <w:jc w:val="center"/>
        <w:tblLook w:val="04A0" w:firstRow="1" w:lastRow="0" w:firstColumn="1" w:lastColumn="0" w:noHBand="0" w:noVBand="1"/>
      </w:tblPr>
      <w:tblGrid>
        <w:gridCol w:w="709"/>
        <w:gridCol w:w="1573"/>
        <w:gridCol w:w="1621"/>
        <w:gridCol w:w="1619"/>
        <w:gridCol w:w="1619"/>
        <w:gridCol w:w="955"/>
        <w:gridCol w:w="907"/>
      </w:tblGrid>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STT</w:t>
            </w:r>
          </w:p>
        </w:tc>
        <w:tc>
          <w:tcPr>
            <w:tcW w:w="1576" w:type="dxa"/>
            <w:vAlign w:val="center"/>
          </w:tcPr>
          <w:p w:rsidR="00B2134F" w:rsidRPr="00A935C5" w:rsidRDefault="00B2134F" w:rsidP="00B3582E">
            <w:pPr>
              <w:pStyle w:val="NoSpacing"/>
              <w:rPr>
                <w:rFonts w:ascii="Arial" w:hAnsi="Arial" w:cs="Arial"/>
              </w:rPr>
            </w:pPr>
            <w:r w:rsidRPr="00A935C5">
              <w:rPr>
                <w:rFonts w:ascii="Arial" w:hAnsi="Arial" w:cs="Arial"/>
              </w:rPr>
              <w:t>Chủ đề</w:t>
            </w:r>
          </w:p>
        </w:tc>
        <w:tc>
          <w:tcPr>
            <w:tcW w:w="1625" w:type="dxa"/>
            <w:vAlign w:val="center"/>
          </w:tcPr>
          <w:p w:rsidR="00B2134F" w:rsidRPr="00A935C5" w:rsidRDefault="00B2134F" w:rsidP="00B3582E">
            <w:pPr>
              <w:pStyle w:val="NoSpacing"/>
              <w:rPr>
                <w:rFonts w:ascii="Arial" w:hAnsi="Arial" w:cs="Arial"/>
              </w:rPr>
            </w:pPr>
            <w:r w:rsidRPr="00A935C5">
              <w:rPr>
                <w:rFonts w:ascii="Arial" w:hAnsi="Arial" w:cs="Arial"/>
              </w:rPr>
              <w:t>Mô tả</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Ngày bắt đầu</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Ngày kết thúc</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Thời gian ước lượng</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Mức độ hoàn thành</w:t>
            </w:r>
          </w:p>
        </w:tc>
      </w:tr>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1</w:t>
            </w:r>
          </w:p>
        </w:tc>
        <w:tc>
          <w:tcPr>
            <w:tcW w:w="1576" w:type="dxa"/>
          </w:tcPr>
          <w:p w:rsidR="00B2134F" w:rsidRPr="00A935C5" w:rsidRDefault="00B2134F" w:rsidP="00B3582E">
            <w:pPr>
              <w:pStyle w:val="NoSpacing"/>
              <w:rPr>
                <w:rFonts w:ascii="Arial" w:hAnsi="Arial" w:cs="Arial"/>
              </w:rPr>
            </w:pPr>
            <w:r w:rsidRPr="00A935C5">
              <w:rPr>
                <w:rFonts w:ascii="Arial" w:hAnsi="Arial" w:cs="Arial"/>
              </w:rPr>
              <w:t>Đọc tài liệu và phân tích nghiệp vụ</w:t>
            </w:r>
          </w:p>
        </w:tc>
        <w:tc>
          <w:tcPr>
            <w:tcW w:w="1625" w:type="dxa"/>
          </w:tcPr>
          <w:p w:rsidR="00B2134F" w:rsidRPr="00A935C5" w:rsidRDefault="00B2134F" w:rsidP="00B3582E">
            <w:pPr>
              <w:pStyle w:val="NoSpacing"/>
              <w:rPr>
                <w:rFonts w:ascii="Arial" w:hAnsi="Arial" w:cs="Arial"/>
              </w:rPr>
            </w:pPr>
            <w:r w:rsidRPr="00A935C5">
              <w:rPr>
                <w:rFonts w:ascii="Arial" w:hAnsi="Arial" w:cs="Arial"/>
              </w:rPr>
              <w:t>Đọc tài liệu mô tả và vẽ sơ đồ mô hình hóa mức logic</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01/04/2016</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12/04/2016</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10h</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2</w:t>
            </w:r>
          </w:p>
        </w:tc>
        <w:tc>
          <w:tcPr>
            <w:tcW w:w="1576" w:type="dxa"/>
          </w:tcPr>
          <w:p w:rsidR="00B2134F" w:rsidRPr="00A935C5" w:rsidRDefault="00B2134F" w:rsidP="00B3582E">
            <w:pPr>
              <w:pStyle w:val="NoSpacing"/>
              <w:rPr>
                <w:rFonts w:ascii="Arial" w:hAnsi="Arial" w:cs="Arial"/>
              </w:rPr>
            </w:pPr>
            <w:r w:rsidRPr="00A935C5">
              <w:rPr>
                <w:rFonts w:ascii="Arial" w:hAnsi="Arial" w:cs="Arial"/>
              </w:rPr>
              <w:t>Config github, làm quen với công cụ quản lý source code</w:t>
            </w:r>
          </w:p>
        </w:tc>
        <w:tc>
          <w:tcPr>
            <w:tcW w:w="1625" w:type="dxa"/>
          </w:tcPr>
          <w:p w:rsidR="00B2134F" w:rsidRPr="00A935C5" w:rsidRDefault="00B2134F" w:rsidP="00B3582E">
            <w:pPr>
              <w:pStyle w:val="NoSpacing"/>
              <w:rPr>
                <w:rFonts w:ascii="Arial" w:hAnsi="Arial" w:cs="Arial"/>
              </w:rPr>
            </w:pPr>
            <w:r w:rsidRPr="00A935C5">
              <w:rPr>
                <w:rFonts w:ascii="Arial" w:hAnsi="Arial" w:cs="Arial"/>
              </w:rPr>
              <w:t>Kết nối VPN, cài đặt công cụ quản lý source code</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01/04/2016</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12/04/2016</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4h</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3</w:t>
            </w:r>
          </w:p>
        </w:tc>
        <w:tc>
          <w:tcPr>
            <w:tcW w:w="1576" w:type="dxa"/>
          </w:tcPr>
          <w:p w:rsidR="00B2134F" w:rsidRPr="00A935C5" w:rsidRDefault="00B2134F" w:rsidP="00B3582E">
            <w:pPr>
              <w:pStyle w:val="NoSpacing"/>
              <w:rPr>
                <w:rFonts w:ascii="Arial" w:hAnsi="Arial" w:cs="Arial"/>
              </w:rPr>
            </w:pPr>
            <w:r w:rsidRPr="00A935C5">
              <w:rPr>
                <w:rFonts w:ascii="Arial" w:hAnsi="Arial" w:cs="Arial"/>
              </w:rPr>
              <w:t>Tìm hiểu mô hình MVVM</w:t>
            </w:r>
          </w:p>
          <w:p w:rsidR="00B2134F" w:rsidRPr="00A935C5" w:rsidRDefault="00B2134F" w:rsidP="00B3582E">
            <w:pPr>
              <w:pStyle w:val="NoSpacing"/>
              <w:rPr>
                <w:rFonts w:ascii="Arial" w:hAnsi="Arial" w:cs="Arial"/>
              </w:rPr>
            </w:pPr>
          </w:p>
        </w:tc>
        <w:tc>
          <w:tcPr>
            <w:tcW w:w="1625" w:type="dxa"/>
          </w:tcPr>
          <w:p w:rsidR="00B2134F" w:rsidRPr="00A935C5" w:rsidRDefault="00B2134F" w:rsidP="00B3582E">
            <w:pPr>
              <w:pStyle w:val="NoSpacing"/>
              <w:rPr>
                <w:rFonts w:ascii="Arial" w:hAnsi="Arial" w:cs="Arial"/>
              </w:rPr>
            </w:pPr>
            <w:r w:rsidRPr="00A935C5">
              <w:rPr>
                <w:rFonts w:ascii="Arial" w:hAnsi="Arial" w:cs="Arial"/>
              </w:rPr>
              <w:t>Cách mô hình hoạt động, và cách sử dụng MVVM trong framework</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01/04/2016</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12/04/2016</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5h</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4</w:t>
            </w:r>
          </w:p>
        </w:tc>
        <w:tc>
          <w:tcPr>
            <w:tcW w:w="1576" w:type="dxa"/>
          </w:tcPr>
          <w:p w:rsidR="00B2134F" w:rsidRPr="00A935C5" w:rsidRDefault="00B2134F" w:rsidP="00B3582E">
            <w:pPr>
              <w:pStyle w:val="NoSpacing"/>
              <w:rPr>
                <w:rFonts w:ascii="Arial" w:hAnsi="Arial" w:cs="Arial"/>
              </w:rPr>
            </w:pPr>
            <w:r w:rsidRPr="00A935C5">
              <w:rPr>
                <w:rFonts w:ascii="Arial" w:hAnsi="Arial" w:cs="Arial"/>
              </w:rPr>
              <w:t>Tìm hiểu về silverlight, cài đặt các công cụ.</w:t>
            </w:r>
          </w:p>
        </w:tc>
        <w:tc>
          <w:tcPr>
            <w:tcW w:w="1625" w:type="dxa"/>
          </w:tcPr>
          <w:p w:rsidR="00B2134F" w:rsidRPr="00A935C5" w:rsidRDefault="00B2134F" w:rsidP="00B3582E">
            <w:pPr>
              <w:pStyle w:val="NoSpacing"/>
              <w:rPr>
                <w:rFonts w:ascii="Arial" w:hAnsi="Arial" w:cs="Arial"/>
              </w:rPr>
            </w:pPr>
            <w:r w:rsidRPr="00A935C5">
              <w:rPr>
                <w:rFonts w:ascii="Arial" w:hAnsi="Arial" w:cs="Arial"/>
              </w:rPr>
              <w:t>Cách sử dụng silverlight, cài đặt, config</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01/04/2016</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12/04/2016</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6h</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5</w:t>
            </w:r>
          </w:p>
        </w:tc>
        <w:tc>
          <w:tcPr>
            <w:tcW w:w="1576" w:type="dxa"/>
          </w:tcPr>
          <w:p w:rsidR="00B2134F" w:rsidRPr="00A935C5" w:rsidRDefault="00B2134F" w:rsidP="00B3582E">
            <w:pPr>
              <w:pStyle w:val="NoSpacing"/>
              <w:rPr>
                <w:rFonts w:ascii="Arial" w:hAnsi="Arial" w:cs="Arial"/>
              </w:rPr>
            </w:pPr>
            <w:r w:rsidRPr="00A935C5">
              <w:rPr>
                <w:rFonts w:ascii="Arial" w:hAnsi="Arial" w:cs="Arial"/>
              </w:rPr>
              <w:t xml:space="preserve">Tìm hiểu framework, chạy </w:t>
            </w:r>
            <w:r w:rsidRPr="00A935C5">
              <w:rPr>
                <w:rFonts w:ascii="Arial" w:hAnsi="Arial" w:cs="Arial"/>
              </w:rPr>
              <w:lastRenderedPageBreak/>
              <w:t>project</w:t>
            </w:r>
          </w:p>
          <w:p w:rsidR="00B2134F" w:rsidRPr="00A935C5" w:rsidRDefault="00B2134F" w:rsidP="00B3582E">
            <w:pPr>
              <w:pStyle w:val="NoSpacing"/>
              <w:rPr>
                <w:rFonts w:ascii="Arial" w:hAnsi="Arial" w:cs="Arial"/>
              </w:rPr>
            </w:pPr>
          </w:p>
        </w:tc>
        <w:tc>
          <w:tcPr>
            <w:tcW w:w="1625" w:type="dxa"/>
          </w:tcPr>
          <w:p w:rsidR="00B2134F" w:rsidRPr="00A935C5" w:rsidRDefault="00B2134F" w:rsidP="00B3582E">
            <w:pPr>
              <w:pStyle w:val="NoSpacing"/>
              <w:rPr>
                <w:rFonts w:ascii="Arial" w:hAnsi="Arial" w:cs="Arial"/>
              </w:rPr>
            </w:pPr>
            <w:r w:rsidRPr="00A935C5">
              <w:rPr>
                <w:rFonts w:ascii="Arial" w:hAnsi="Arial" w:cs="Arial"/>
              </w:rPr>
              <w:lastRenderedPageBreak/>
              <w:t xml:space="preserve">Download framework, restore </w:t>
            </w:r>
            <w:r w:rsidRPr="00A935C5">
              <w:rPr>
                <w:rFonts w:ascii="Arial" w:hAnsi="Arial" w:cs="Arial"/>
              </w:rPr>
              <w:lastRenderedPageBreak/>
              <w:t>database</w:t>
            </w:r>
            <w:r w:rsidRPr="00A935C5">
              <w:rPr>
                <w:rFonts w:ascii="Arial" w:hAnsi="Arial" w:cs="Arial"/>
              </w:rPr>
              <w:br/>
              <w:t>Đọc hiểu cấu trúc framework</w:t>
            </w:r>
            <w:r w:rsidRPr="00A935C5">
              <w:rPr>
                <w:rFonts w:ascii="Arial" w:hAnsi="Arial" w:cs="Arial"/>
              </w:rPr>
              <w:br/>
              <w:t>Code demo</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lastRenderedPageBreak/>
              <w:t>13/04/2016</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15/04/2016</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10h</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B2134F" w:rsidRPr="00A935C5" w:rsidRDefault="00B2134F" w:rsidP="00B3582E">
            <w:pPr>
              <w:pStyle w:val="NoSpacing"/>
              <w:rPr>
                <w:rFonts w:ascii="Arial" w:hAnsi="Arial" w:cs="Arial"/>
              </w:rPr>
            </w:pPr>
            <w:r w:rsidRPr="00A935C5">
              <w:rPr>
                <w:rFonts w:ascii="Arial" w:hAnsi="Arial" w:cs="Arial"/>
              </w:rPr>
              <w:t>6</w:t>
            </w:r>
          </w:p>
        </w:tc>
        <w:tc>
          <w:tcPr>
            <w:tcW w:w="1576" w:type="dxa"/>
          </w:tcPr>
          <w:p w:rsidR="00B2134F" w:rsidRPr="00A935C5" w:rsidRDefault="00B2134F" w:rsidP="00B3582E">
            <w:pPr>
              <w:pStyle w:val="NoSpacing"/>
              <w:rPr>
                <w:rFonts w:ascii="Arial" w:hAnsi="Arial" w:cs="Arial"/>
              </w:rPr>
            </w:pPr>
            <w:r w:rsidRPr="00A935C5">
              <w:rPr>
                <w:rFonts w:ascii="Arial" w:hAnsi="Arial" w:cs="Arial"/>
              </w:rPr>
              <w:t>Phân tích và thiết kế database</w:t>
            </w:r>
          </w:p>
        </w:tc>
        <w:tc>
          <w:tcPr>
            <w:tcW w:w="1625" w:type="dxa"/>
          </w:tcPr>
          <w:p w:rsidR="00B2134F" w:rsidRPr="00A935C5" w:rsidRDefault="00B2134F" w:rsidP="00B3582E">
            <w:pPr>
              <w:pStyle w:val="NoSpacing"/>
              <w:rPr>
                <w:rFonts w:ascii="Arial" w:hAnsi="Arial" w:cs="Arial"/>
              </w:rPr>
            </w:pPr>
            <w:r w:rsidRPr="00A935C5">
              <w:rPr>
                <w:rFonts w:ascii="Arial" w:hAnsi="Arial" w:cs="Arial"/>
              </w:rPr>
              <w:t>Phân tích và thiết kế database</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16/04/2016</w:t>
            </w:r>
          </w:p>
        </w:tc>
        <w:tc>
          <w:tcPr>
            <w:tcW w:w="1623" w:type="dxa"/>
            <w:vAlign w:val="center"/>
          </w:tcPr>
          <w:p w:rsidR="00B2134F" w:rsidRPr="00A935C5" w:rsidRDefault="00B2134F" w:rsidP="00B3582E">
            <w:pPr>
              <w:pStyle w:val="NoSpacing"/>
              <w:rPr>
                <w:rFonts w:ascii="Arial" w:hAnsi="Arial" w:cs="Arial"/>
              </w:rPr>
            </w:pPr>
            <w:r w:rsidRPr="00A935C5">
              <w:rPr>
                <w:rFonts w:ascii="Arial" w:hAnsi="Arial" w:cs="Arial"/>
              </w:rPr>
              <w:t>18/04/2016</w:t>
            </w:r>
          </w:p>
        </w:tc>
        <w:tc>
          <w:tcPr>
            <w:tcW w:w="957" w:type="dxa"/>
            <w:vAlign w:val="center"/>
          </w:tcPr>
          <w:p w:rsidR="00B2134F" w:rsidRPr="00A935C5" w:rsidRDefault="00B2134F" w:rsidP="00B3582E">
            <w:pPr>
              <w:pStyle w:val="NoSpacing"/>
              <w:rPr>
                <w:rFonts w:ascii="Arial" w:hAnsi="Arial" w:cs="Arial"/>
              </w:rPr>
            </w:pPr>
            <w:r w:rsidRPr="00A935C5">
              <w:rPr>
                <w:rFonts w:ascii="Arial" w:hAnsi="Arial" w:cs="Arial"/>
              </w:rPr>
              <w:t>4h</w:t>
            </w:r>
          </w:p>
        </w:tc>
        <w:tc>
          <w:tcPr>
            <w:tcW w:w="908" w:type="dxa"/>
            <w:vAlign w:val="center"/>
          </w:tcPr>
          <w:p w:rsidR="00B2134F" w:rsidRPr="00A935C5" w:rsidRDefault="00B2134F"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993DBA" w:rsidRPr="00A935C5" w:rsidRDefault="00993DBA" w:rsidP="00B3582E">
            <w:pPr>
              <w:pStyle w:val="NoSpacing"/>
              <w:rPr>
                <w:rFonts w:ascii="Arial" w:hAnsi="Arial" w:cs="Arial"/>
              </w:rPr>
            </w:pPr>
            <w:r w:rsidRPr="00A935C5">
              <w:rPr>
                <w:rFonts w:ascii="Arial" w:hAnsi="Arial" w:cs="Arial"/>
              </w:rPr>
              <w:t>7</w:t>
            </w:r>
          </w:p>
        </w:tc>
        <w:tc>
          <w:tcPr>
            <w:tcW w:w="1576" w:type="dxa"/>
          </w:tcPr>
          <w:p w:rsidR="00993DBA" w:rsidRPr="00A935C5" w:rsidRDefault="00993DBA" w:rsidP="00B3582E">
            <w:pPr>
              <w:pStyle w:val="NoSpacing"/>
              <w:rPr>
                <w:rFonts w:ascii="Arial" w:hAnsi="Arial" w:cs="Arial"/>
              </w:rPr>
            </w:pPr>
            <w:r w:rsidRPr="00A935C5">
              <w:rPr>
                <w:rFonts w:ascii="Arial" w:hAnsi="Arial" w:cs="Arial"/>
              </w:rPr>
              <w:t>Sử dụng Bitrix</w:t>
            </w:r>
          </w:p>
        </w:tc>
        <w:tc>
          <w:tcPr>
            <w:tcW w:w="1625" w:type="dxa"/>
          </w:tcPr>
          <w:p w:rsidR="00993DBA" w:rsidRPr="00A935C5" w:rsidRDefault="00993DBA" w:rsidP="00B3582E">
            <w:pPr>
              <w:pStyle w:val="NoSpacing"/>
              <w:rPr>
                <w:rFonts w:ascii="Arial" w:hAnsi="Arial" w:cs="Arial"/>
              </w:rPr>
            </w:pPr>
            <w:r w:rsidRPr="00A935C5">
              <w:rPr>
                <w:rFonts w:ascii="Arial" w:hAnsi="Arial" w:cs="Arial"/>
              </w:rPr>
              <w:t>Làm quen và sử dụng bitrix</w:t>
            </w:r>
          </w:p>
        </w:tc>
        <w:tc>
          <w:tcPr>
            <w:tcW w:w="1623" w:type="dxa"/>
            <w:vAlign w:val="center"/>
          </w:tcPr>
          <w:p w:rsidR="00993DBA" w:rsidRPr="00A935C5" w:rsidRDefault="00993DBA" w:rsidP="00B3582E">
            <w:pPr>
              <w:pStyle w:val="NoSpacing"/>
              <w:rPr>
                <w:rFonts w:ascii="Arial" w:hAnsi="Arial" w:cs="Arial"/>
              </w:rPr>
            </w:pPr>
            <w:r w:rsidRPr="00A935C5">
              <w:rPr>
                <w:rFonts w:ascii="Arial" w:hAnsi="Arial" w:cs="Arial"/>
              </w:rPr>
              <w:t>25/04/2016</w:t>
            </w:r>
          </w:p>
        </w:tc>
        <w:tc>
          <w:tcPr>
            <w:tcW w:w="1623" w:type="dxa"/>
            <w:vAlign w:val="center"/>
          </w:tcPr>
          <w:p w:rsidR="00993DBA" w:rsidRPr="00A935C5" w:rsidRDefault="00993DBA" w:rsidP="00B3582E">
            <w:pPr>
              <w:pStyle w:val="NoSpacing"/>
              <w:rPr>
                <w:rFonts w:ascii="Arial" w:hAnsi="Arial" w:cs="Arial"/>
              </w:rPr>
            </w:pPr>
            <w:r w:rsidRPr="00A935C5">
              <w:rPr>
                <w:rFonts w:ascii="Arial" w:hAnsi="Arial" w:cs="Arial"/>
              </w:rPr>
              <w:t>26/04/2016</w:t>
            </w:r>
          </w:p>
        </w:tc>
        <w:tc>
          <w:tcPr>
            <w:tcW w:w="957" w:type="dxa"/>
            <w:vAlign w:val="center"/>
          </w:tcPr>
          <w:p w:rsidR="00993DBA" w:rsidRPr="00A935C5" w:rsidRDefault="00993DBA" w:rsidP="00B3582E">
            <w:pPr>
              <w:pStyle w:val="NoSpacing"/>
              <w:rPr>
                <w:rFonts w:ascii="Arial" w:hAnsi="Arial" w:cs="Arial"/>
              </w:rPr>
            </w:pPr>
            <w:r w:rsidRPr="00A935C5">
              <w:rPr>
                <w:rFonts w:ascii="Arial" w:hAnsi="Arial" w:cs="Arial"/>
              </w:rPr>
              <w:t>1 h</w:t>
            </w:r>
          </w:p>
        </w:tc>
        <w:tc>
          <w:tcPr>
            <w:tcW w:w="908" w:type="dxa"/>
            <w:vAlign w:val="center"/>
          </w:tcPr>
          <w:p w:rsidR="00993DBA" w:rsidRPr="00A935C5" w:rsidRDefault="00993DBA"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993DBA" w:rsidRPr="00A935C5" w:rsidRDefault="00993DBA" w:rsidP="00B3582E">
            <w:pPr>
              <w:pStyle w:val="NoSpacing"/>
              <w:rPr>
                <w:rFonts w:ascii="Arial" w:hAnsi="Arial" w:cs="Arial"/>
              </w:rPr>
            </w:pPr>
            <w:r w:rsidRPr="00A935C5">
              <w:rPr>
                <w:rFonts w:ascii="Arial" w:hAnsi="Arial" w:cs="Arial"/>
              </w:rPr>
              <w:t>8</w:t>
            </w:r>
          </w:p>
        </w:tc>
        <w:tc>
          <w:tcPr>
            <w:tcW w:w="1576" w:type="dxa"/>
          </w:tcPr>
          <w:p w:rsidR="00993DBA" w:rsidRPr="00A935C5" w:rsidRDefault="0032016D" w:rsidP="00B3582E">
            <w:pPr>
              <w:pStyle w:val="NoSpacing"/>
              <w:rPr>
                <w:rFonts w:ascii="Arial" w:hAnsi="Arial" w:cs="Arial"/>
              </w:rPr>
            </w:pPr>
            <w:r w:rsidRPr="00A935C5">
              <w:rPr>
                <w:rFonts w:ascii="Arial" w:hAnsi="Arial" w:cs="Arial"/>
              </w:rPr>
              <w:t>Chức năng xem danh sách kho</w:t>
            </w:r>
          </w:p>
        </w:tc>
        <w:tc>
          <w:tcPr>
            <w:tcW w:w="1625" w:type="dxa"/>
          </w:tcPr>
          <w:p w:rsidR="00993DBA" w:rsidRPr="00A935C5" w:rsidRDefault="0032016D" w:rsidP="00B3582E">
            <w:pPr>
              <w:pStyle w:val="NoSpacing"/>
              <w:rPr>
                <w:rFonts w:ascii="Arial" w:hAnsi="Arial" w:cs="Arial"/>
              </w:rPr>
            </w:pPr>
            <w:r w:rsidRPr="00A935C5">
              <w:rPr>
                <w:rFonts w:ascii="Arial" w:hAnsi="Arial" w:cs="Arial"/>
              </w:rPr>
              <w:t>Viết stored procedure cho chức năng xem danh sách kho</w:t>
            </w:r>
          </w:p>
        </w:tc>
        <w:tc>
          <w:tcPr>
            <w:tcW w:w="1623" w:type="dxa"/>
            <w:vAlign w:val="center"/>
          </w:tcPr>
          <w:p w:rsidR="00993DBA" w:rsidRPr="00A935C5" w:rsidRDefault="0032016D" w:rsidP="00B3582E">
            <w:pPr>
              <w:pStyle w:val="NoSpacing"/>
              <w:rPr>
                <w:rFonts w:ascii="Arial" w:hAnsi="Arial" w:cs="Arial"/>
              </w:rPr>
            </w:pPr>
            <w:r w:rsidRPr="00A935C5">
              <w:rPr>
                <w:rFonts w:ascii="Arial" w:hAnsi="Arial" w:cs="Arial"/>
              </w:rPr>
              <w:t>19/04/2016</w:t>
            </w:r>
          </w:p>
        </w:tc>
        <w:tc>
          <w:tcPr>
            <w:tcW w:w="1623" w:type="dxa"/>
            <w:vAlign w:val="center"/>
          </w:tcPr>
          <w:p w:rsidR="00993DBA" w:rsidRPr="00A935C5" w:rsidRDefault="0032016D" w:rsidP="00B3582E">
            <w:pPr>
              <w:pStyle w:val="NoSpacing"/>
              <w:rPr>
                <w:rFonts w:ascii="Arial" w:hAnsi="Arial" w:cs="Arial"/>
              </w:rPr>
            </w:pPr>
            <w:r w:rsidRPr="00A935C5">
              <w:rPr>
                <w:rFonts w:ascii="Arial" w:hAnsi="Arial" w:cs="Arial"/>
              </w:rPr>
              <w:t>29/04/2016</w:t>
            </w:r>
          </w:p>
        </w:tc>
        <w:tc>
          <w:tcPr>
            <w:tcW w:w="957" w:type="dxa"/>
            <w:vAlign w:val="center"/>
          </w:tcPr>
          <w:p w:rsidR="00993DBA" w:rsidRPr="00A935C5" w:rsidRDefault="007F4AEB" w:rsidP="00B3582E">
            <w:pPr>
              <w:pStyle w:val="NoSpacing"/>
              <w:rPr>
                <w:rFonts w:ascii="Arial" w:hAnsi="Arial" w:cs="Arial"/>
              </w:rPr>
            </w:pPr>
            <w:r w:rsidRPr="00A935C5">
              <w:rPr>
                <w:rFonts w:ascii="Arial" w:hAnsi="Arial" w:cs="Arial"/>
              </w:rPr>
              <w:t>5</w:t>
            </w:r>
            <w:r w:rsidR="0032016D" w:rsidRPr="00A935C5">
              <w:rPr>
                <w:rFonts w:ascii="Arial" w:hAnsi="Arial" w:cs="Arial"/>
              </w:rPr>
              <w:t xml:space="preserve"> h</w:t>
            </w:r>
          </w:p>
        </w:tc>
        <w:tc>
          <w:tcPr>
            <w:tcW w:w="908" w:type="dxa"/>
            <w:vAlign w:val="center"/>
          </w:tcPr>
          <w:p w:rsidR="00993DBA" w:rsidRPr="00A935C5" w:rsidRDefault="00993DBA"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993DBA" w:rsidRPr="00A935C5" w:rsidRDefault="00993DBA" w:rsidP="00B3582E">
            <w:pPr>
              <w:pStyle w:val="NoSpacing"/>
              <w:rPr>
                <w:rFonts w:ascii="Arial" w:hAnsi="Arial" w:cs="Arial"/>
              </w:rPr>
            </w:pPr>
            <w:r w:rsidRPr="00A935C5">
              <w:rPr>
                <w:rFonts w:ascii="Arial" w:hAnsi="Arial" w:cs="Arial"/>
              </w:rPr>
              <w:t>9</w:t>
            </w:r>
          </w:p>
        </w:tc>
        <w:tc>
          <w:tcPr>
            <w:tcW w:w="1576" w:type="dxa"/>
          </w:tcPr>
          <w:p w:rsidR="00993DBA" w:rsidRPr="00A935C5" w:rsidRDefault="00011370" w:rsidP="00B3582E">
            <w:pPr>
              <w:pStyle w:val="NoSpacing"/>
              <w:rPr>
                <w:rFonts w:ascii="Arial" w:hAnsi="Arial" w:cs="Arial"/>
              </w:rPr>
            </w:pPr>
            <w:r w:rsidRPr="00A935C5">
              <w:rPr>
                <w:rFonts w:ascii="Arial" w:hAnsi="Arial" w:cs="Arial"/>
              </w:rPr>
              <w:t>Chức năng sửa thông tin kho</w:t>
            </w:r>
          </w:p>
        </w:tc>
        <w:tc>
          <w:tcPr>
            <w:tcW w:w="1625" w:type="dxa"/>
          </w:tcPr>
          <w:p w:rsidR="00993DBA" w:rsidRPr="00A935C5" w:rsidRDefault="007F4AEB" w:rsidP="00B3582E">
            <w:pPr>
              <w:pStyle w:val="NoSpacing"/>
              <w:rPr>
                <w:rFonts w:ascii="Arial" w:hAnsi="Arial" w:cs="Arial"/>
              </w:rPr>
            </w:pPr>
            <w:r w:rsidRPr="00A935C5">
              <w:rPr>
                <w:rFonts w:ascii="Arial" w:hAnsi="Arial" w:cs="Arial"/>
              </w:rPr>
              <w:t>Viết stored procedure cho chức năng sửa thông tin kho</w:t>
            </w:r>
          </w:p>
        </w:tc>
        <w:tc>
          <w:tcPr>
            <w:tcW w:w="1623" w:type="dxa"/>
            <w:vAlign w:val="center"/>
          </w:tcPr>
          <w:p w:rsidR="00993DBA" w:rsidRPr="00A935C5" w:rsidRDefault="007F4AEB" w:rsidP="00B3582E">
            <w:pPr>
              <w:pStyle w:val="NoSpacing"/>
              <w:rPr>
                <w:rFonts w:ascii="Arial" w:hAnsi="Arial" w:cs="Arial"/>
              </w:rPr>
            </w:pPr>
            <w:r w:rsidRPr="00A935C5">
              <w:rPr>
                <w:rFonts w:ascii="Arial" w:hAnsi="Arial" w:cs="Arial"/>
              </w:rPr>
              <w:t>05/05/2016</w:t>
            </w:r>
          </w:p>
        </w:tc>
        <w:tc>
          <w:tcPr>
            <w:tcW w:w="1623" w:type="dxa"/>
            <w:vAlign w:val="center"/>
          </w:tcPr>
          <w:p w:rsidR="00993DBA" w:rsidRPr="00A935C5" w:rsidRDefault="007F4AEB" w:rsidP="00B3582E">
            <w:pPr>
              <w:pStyle w:val="NoSpacing"/>
              <w:rPr>
                <w:rFonts w:ascii="Arial" w:hAnsi="Arial" w:cs="Arial"/>
              </w:rPr>
            </w:pPr>
            <w:r w:rsidRPr="00A935C5">
              <w:rPr>
                <w:rFonts w:ascii="Arial" w:hAnsi="Arial" w:cs="Arial"/>
              </w:rPr>
              <w:t>05/05/2016</w:t>
            </w:r>
          </w:p>
        </w:tc>
        <w:tc>
          <w:tcPr>
            <w:tcW w:w="957" w:type="dxa"/>
            <w:vAlign w:val="center"/>
          </w:tcPr>
          <w:p w:rsidR="00993DBA" w:rsidRPr="00A935C5" w:rsidRDefault="007F4AEB" w:rsidP="00B3582E">
            <w:pPr>
              <w:pStyle w:val="NoSpacing"/>
              <w:rPr>
                <w:rFonts w:ascii="Arial" w:hAnsi="Arial" w:cs="Arial"/>
              </w:rPr>
            </w:pPr>
            <w:r w:rsidRPr="00A935C5">
              <w:rPr>
                <w:rFonts w:ascii="Arial" w:hAnsi="Arial" w:cs="Arial"/>
              </w:rPr>
              <w:t>4 h</w:t>
            </w:r>
          </w:p>
        </w:tc>
        <w:tc>
          <w:tcPr>
            <w:tcW w:w="908" w:type="dxa"/>
            <w:vAlign w:val="center"/>
          </w:tcPr>
          <w:p w:rsidR="00993DBA" w:rsidRPr="00A935C5" w:rsidRDefault="00993DBA"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993DBA" w:rsidRPr="00A935C5" w:rsidRDefault="00993DBA" w:rsidP="00B3582E">
            <w:pPr>
              <w:pStyle w:val="NoSpacing"/>
              <w:rPr>
                <w:rFonts w:ascii="Arial" w:hAnsi="Arial" w:cs="Arial"/>
              </w:rPr>
            </w:pPr>
            <w:r w:rsidRPr="00A935C5">
              <w:rPr>
                <w:rFonts w:ascii="Arial" w:hAnsi="Arial" w:cs="Arial"/>
              </w:rPr>
              <w:t>10</w:t>
            </w:r>
          </w:p>
        </w:tc>
        <w:tc>
          <w:tcPr>
            <w:tcW w:w="1576" w:type="dxa"/>
          </w:tcPr>
          <w:p w:rsidR="00993DBA" w:rsidRPr="00A935C5" w:rsidRDefault="00011370" w:rsidP="00B3582E">
            <w:pPr>
              <w:pStyle w:val="NoSpacing"/>
              <w:rPr>
                <w:rFonts w:ascii="Arial" w:hAnsi="Arial" w:cs="Arial"/>
              </w:rPr>
            </w:pPr>
            <w:r w:rsidRPr="00A935C5">
              <w:rPr>
                <w:rFonts w:ascii="Arial" w:hAnsi="Arial" w:cs="Arial"/>
              </w:rPr>
              <w:t>Chức năng xóa thông tin kho</w:t>
            </w:r>
          </w:p>
        </w:tc>
        <w:tc>
          <w:tcPr>
            <w:tcW w:w="1625" w:type="dxa"/>
          </w:tcPr>
          <w:p w:rsidR="00993DBA" w:rsidRPr="00A935C5" w:rsidRDefault="007F4AEB" w:rsidP="00B3582E">
            <w:pPr>
              <w:pStyle w:val="NoSpacing"/>
              <w:rPr>
                <w:rFonts w:ascii="Arial" w:hAnsi="Arial" w:cs="Arial"/>
              </w:rPr>
            </w:pPr>
            <w:r w:rsidRPr="00A935C5">
              <w:rPr>
                <w:rFonts w:ascii="Arial" w:hAnsi="Arial" w:cs="Arial"/>
              </w:rPr>
              <w:t>Viết stored procedure cho chức năng xóa thông tin kho</w:t>
            </w:r>
          </w:p>
        </w:tc>
        <w:tc>
          <w:tcPr>
            <w:tcW w:w="1623" w:type="dxa"/>
            <w:vAlign w:val="center"/>
          </w:tcPr>
          <w:p w:rsidR="00993DBA" w:rsidRPr="00A935C5" w:rsidRDefault="00011370" w:rsidP="00B3582E">
            <w:pPr>
              <w:pStyle w:val="NoSpacing"/>
              <w:rPr>
                <w:rFonts w:ascii="Arial" w:hAnsi="Arial" w:cs="Arial"/>
              </w:rPr>
            </w:pPr>
            <w:r w:rsidRPr="00A935C5">
              <w:rPr>
                <w:rFonts w:ascii="Arial" w:hAnsi="Arial" w:cs="Arial"/>
              </w:rPr>
              <w:t>06/05/2016</w:t>
            </w:r>
          </w:p>
        </w:tc>
        <w:tc>
          <w:tcPr>
            <w:tcW w:w="1623" w:type="dxa"/>
            <w:vAlign w:val="center"/>
          </w:tcPr>
          <w:p w:rsidR="00993DBA" w:rsidRPr="00A935C5" w:rsidRDefault="00011370" w:rsidP="00B3582E">
            <w:pPr>
              <w:pStyle w:val="NoSpacing"/>
              <w:rPr>
                <w:rFonts w:ascii="Arial" w:hAnsi="Arial" w:cs="Arial"/>
              </w:rPr>
            </w:pPr>
            <w:r w:rsidRPr="00A935C5">
              <w:rPr>
                <w:rFonts w:ascii="Arial" w:hAnsi="Arial" w:cs="Arial"/>
              </w:rPr>
              <w:t>06/05/2016</w:t>
            </w:r>
          </w:p>
        </w:tc>
        <w:tc>
          <w:tcPr>
            <w:tcW w:w="957" w:type="dxa"/>
            <w:vAlign w:val="center"/>
          </w:tcPr>
          <w:p w:rsidR="00993DBA" w:rsidRPr="00A935C5" w:rsidRDefault="00011370" w:rsidP="00B3582E">
            <w:pPr>
              <w:pStyle w:val="NoSpacing"/>
              <w:rPr>
                <w:rFonts w:ascii="Arial" w:hAnsi="Arial" w:cs="Arial"/>
              </w:rPr>
            </w:pPr>
            <w:r w:rsidRPr="00A935C5">
              <w:rPr>
                <w:rFonts w:ascii="Arial" w:hAnsi="Arial" w:cs="Arial"/>
              </w:rPr>
              <w:t>4 h</w:t>
            </w:r>
          </w:p>
        </w:tc>
        <w:tc>
          <w:tcPr>
            <w:tcW w:w="908" w:type="dxa"/>
            <w:vAlign w:val="center"/>
          </w:tcPr>
          <w:p w:rsidR="00993DBA" w:rsidRPr="00A935C5" w:rsidRDefault="00993DBA"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993DBA" w:rsidRPr="00A935C5" w:rsidRDefault="00993DBA" w:rsidP="00B3582E">
            <w:pPr>
              <w:pStyle w:val="NoSpacing"/>
              <w:rPr>
                <w:rFonts w:ascii="Arial" w:hAnsi="Arial" w:cs="Arial"/>
              </w:rPr>
            </w:pPr>
            <w:r w:rsidRPr="00A935C5">
              <w:rPr>
                <w:rFonts w:ascii="Arial" w:hAnsi="Arial" w:cs="Arial"/>
              </w:rPr>
              <w:t>11</w:t>
            </w:r>
          </w:p>
        </w:tc>
        <w:tc>
          <w:tcPr>
            <w:tcW w:w="1576" w:type="dxa"/>
          </w:tcPr>
          <w:p w:rsidR="00993DBA" w:rsidRPr="00A935C5" w:rsidRDefault="003E7F6E" w:rsidP="00B3582E">
            <w:pPr>
              <w:pStyle w:val="NoSpacing"/>
              <w:rPr>
                <w:rFonts w:ascii="Arial" w:hAnsi="Arial" w:cs="Arial"/>
              </w:rPr>
            </w:pPr>
            <w:r w:rsidRPr="00A935C5">
              <w:rPr>
                <w:rFonts w:ascii="Arial" w:hAnsi="Arial" w:cs="Arial"/>
              </w:rPr>
              <w:t>Sửa lỗi và hoàn thiện chức năng quản lý lô kho</w:t>
            </w:r>
          </w:p>
        </w:tc>
        <w:tc>
          <w:tcPr>
            <w:tcW w:w="1625" w:type="dxa"/>
          </w:tcPr>
          <w:p w:rsidR="00993DBA" w:rsidRPr="00A935C5" w:rsidRDefault="007F4AEB" w:rsidP="00B3582E">
            <w:pPr>
              <w:pStyle w:val="NoSpacing"/>
              <w:rPr>
                <w:rFonts w:ascii="Arial" w:hAnsi="Arial" w:cs="Arial"/>
              </w:rPr>
            </w:pPr>
            <w:r w:rsidRPr="00A935C5">
              <w:rPr>
                <w:rFonts w:ascii="Arial" w:hAnsi="Arial" w:cs="Arial"/>
              </w:rPr>
              <w:t>Sửa lỗi và hoàn thiện chức năng quản lý lô kho</w:t>
            </w:r>
          </w:p>
        </w:tc>
        <w:tc>
          <w:tcPr>
            <w:tcW w:w="1623" w:type="dxa"/>
            <w:vAlign w:val="center"/>
          </w:tcPr>
          <w:p w:rsidR="00993DBA" w:rsidRPr="00A935C5" w:rsidRDefault="003E7F6E" w:rsidP="00B3582E">
            <w:pPr>
              <w:pStyle w:val="NoSpacing"/>
              <w:rPr>
                <w:rFonts w:ascii="Arial" w:hAnsi="Arial" w:cs="Arial"/>
              </w:rPr>
            </w:pPr>
            <w:r w:rsidRPr="00A935C5">
              <w:rPr>
                <w:rFonts w:ascii="Arial" w:hAnsi="Arial" w:cs="Arial"/>
              </w:rPr>
              <w:t>06/05/2016</w:t>
            </w:r>
          </w:p>
        </w:tc>
        <w:tc>
          <w:tcPr>
            <w:tcW w:w="1623" w:type="dxa"/>
            <w:vAlign w:val="center"/>
          </w:tcPr>
          <w:p w:rsidR="00993DBA" w:rsidRPr="00A935C5" w:rsidRDefault="003E7F6E" w:rsidP="00B3582E">
            <w:pPr>
              <w:pStyle w:val="NoSpacing"/>
              <w:rPr>
                <w:rFonts w:ascii="Arial" w:hAnsi="Arial" w:cs="Arial"/>
              </w:rPr>
            </w:pPr>
            <w:r w:rsidRPr="00A935C5">
              <w:rPr>
                <w:rFonts w:ascii="Arial" w:hAnsi="Arial" w:cs="Arial"/>
              </w:rPr>
              <w:t>06/05/2016</w:t>
            </w:r>
          </w:p>
        </w:tc>
        <w:tc>
          <w:tcPr>
            <w:tcW w:w="957" w:type="dxa"/>
            <w:vAlign w:val="center"/>
          </w:tcPr>
          <w:p w:rsidR="00993DBA" w:rsidRPr="00A935C5" w:rsidRDefault="003E7F6E" w:rsidP="00B3582E">
            <w:pPr>
              <w:pStyle w:val="NoSpacing"/>
              <w:rPr>
                <w:rFonts w:ascii="Arial" w:hAnsi="Arial" w:cs="Arial"/>
              </w:rPr>
            </w:pPr>
            <w:r w:rsidRPr="00A935C5">
              <w:rPr>
                <w:rFonts w:ascii="Arial" w:hAnsi="Arial" w:cs="Arial"/>
              </w:rPr>
              <w:t>2 h</w:t>
            </w:r>
          </w:p>
        </w:tc>
        <w:tc>
          <w:tcPr>
            <w:tcW w:w="908" w:type="dxa"/>
            <w:vAlign w:val="center"/>
          </w:tcPr>
          <w:p w:rsidR="00993DBA" w:rsidRPr="00A935C5" w:rsidRDefault="00993DBA"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3E7F6E" w:rsidRPr="00A935C5" w:rsidRDefault="003E7F6E" w:rsidP="00B3582E">
            <w:pPr>
              <w:pStyle w:val="NoSpacing"/>
              <w:rPr>
                <w:rFonts w:ascii="Arial" w:hAnsi="Arial" w:cs="Arial"/>
              </w:rPr>
            </w:pPr>
            <w:r w:rsidRPr="00A935C5">
              <w:rPr>
                <w:rFonts w:ascii="Arial" w:hAnsi="Arial" w:cs="Arial"/>
              </w:rPr>
              <w:t>12</w:t>
            </w:r>
          </w:p>
        </w:tc>
        <w:tc>
          <w:tcPr>
            <w:tcW w:w="1576" w:type="dxa"/>
          </w:tcPr>
          <w:p w:rsidR="003E7F6E" w:rsidRPr="00A935C5" w:rsidRDefault="003E7F6E" w:rsidP="00B3582E">
            <w:pPr>
              <w:pStyle w:val="NoSpacing"/>
              <w:rPr>
                <w:rFonts w:ascii="Arial" w:hAnsi="Arial" w:cs="Arial"/>
              </w:rPr>
            </w:pPr>
            <w:r w:rsidRPr="00A935C5">
              <w:rPr>
                <w:rFonts w:ascii="Arial" w:hAnsi="Arial" w:cs="Arial"/>
              </w:rPr>
              <w:t>Hoàn thiện và validate phân hệ quản lý kho</w:t>
            </w:r>
          </w:p>
        </w:tc>
        <w:tc>
          <w:tcPr>
            <w:tcW w:w="1625" w:type="dxa"/>
          </w:tcPr>
          <w:p w:rsidR="003E7F6E" w:rsidRPr="00A935C5" w:rsidRDefault="003E7F6E" w:rsidP="00B3582E">
            <w:pPr>
              <w:pStyle w:val="NoSpacing"/>
              <w:rPr>
                <w:rFonts w:ascii="Arial" w:hAnsi="Arial" w:cs="Arial"/>
              </w:rPr>
            </w:pPr>
            <w:r w:rsidRPr="00A935C5">
              <w:rPr>
                <w:rFonts w:ascii="Arial" w:hAnsi="Arial" w:cs="Arial"/>
              </w:rPr>
              <w:t>Hoàn thiện và validate phân hệ quản lý kho</w:t>
            </w:r>
          </w:p>
        </w:tc>
        <w:tc>
          <w:tcPr>
            <w:tcW w:w="1623" w:type="dxa"/>
            <w:vAlign w:val="center"/>
          </w:tcPr>
          <w:p w:rsidR="003E7F6E" w:rsidRPr="00A935C5" w:rsidRDefault="003E7F6E" w:rsidP="00B3582E">
            <w:pPr>
              <w:pStyle w:val="NoSpacing"/>
              <w:rPr>
                <w:rFonts w:ascii="Arial" w:hAnsi="Arial" w:cs="Arial"/>
              </w:rPr>
            </w:pPr>
            <w:r w:rsidRPr="00A935C5">
              <w:rPr>
                <w:rFonts w:ascii="Arial" w:hAnsi="Arial" w:cs="Arial"/>
              </w:rPr>
              <w:t>07/05/2016</w:t>
            </w:r>
          </w:p>
        </w:tc>
        <w:tc>
          <w:tcPr>
            <w:tcW w:w="1623" w:type="dxa"/>
            <w:vAlign w:val="center"/>
          </w:tcPr>
          <w:p w:rsidR="003E7F6E" w:rsidRPr="00A935C5" w:rsidRDefault="003E7F6E" w:rsidP="00B3582E">
            <w:pPr>
              <w:pStyle w:val="NoSpacing"/>
              <w:rPr>
                <w:rFonts w:ascii="Arial" w:hAnsi="Arial" w:cs="Arial"/>
              </w:rPr>
            </w:pPr>
            <w:r w:rsidRPr="00A935C5">
              <w:rPr>
                <w:rFonts w:ascii="Arial" w:hAnsi="Arial" w:cs="Arial"/>
              </w:rPr>
              <w:t>07/05/2016</w:t>
            </w:r>
          </w:p>
        </w:tc>
        <w:tc>
          <w:tcPr>
            <w:tcW w:w="957" w:type="dxa"/>
            <w:vAlign w:val="center"/>
          </w:tcPr>
          <w:p w:rsidR="003E7F6E" w:rsidRPr="00A935C5" w:rsidRDefault="003E7F6E" w:rsidP="00B3582E">
            <w:pPr>
              <w:pStyle w:val="NoSpacing"/>
              <w:rPr>
                <w:rFonts w:ascii="Arial" w:hAnsi="Arial" w:cs="Arial"/>
              </w:rPr>
            </w:pPr>
            <w:r w:rsidRPr="00A935C5">
              <w:rPr>
                <w:rFonts w:ascii="Arial" w:hAnsi="Arial" w:cs="Arial"/>
              </w:rPr>
              <w:t>2 h</w:t>
            </w:r>
          </w:p>
        </w:tc>
        <w:tc>
          <w:tcPr>
            <w:tcW w:w="908" w:type="dxa"/>
            <w:vAlign w:val="center"/>
          </w:tcPr>
          <w:p w:rsidR="003E7F6E" w:rsidRPr="00A935C5" w:rsidRDefault="003E7F6E"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3E7F6E" w:rsidRPr="00A935C5" w:rsidRDefault="003E7F6E" w:rsidP="00B3582E">
            <w:pPr>
              <w:pStyle w:val="NoSpacing"/>
              <w:rPr>
                <w:rFonts w:ascii="Arial" w:hAnsi="Arial" w:cs="Arial"/>
              </w:rPr>
            </w:pPr>
            <w:r w:rsidRPr="00A935C5">
              <w:rPr>
                <w:rFonts w:ascii="Arial" w:hAnsi="Arial" w:cs="Arial"/>
              </w:rPr>
              <w:t>13</w:t>
            </w:r>
          </w:p>
        </w:tc>
        <w:tc>
          <w:tcPr>
            <w:tcW w:w="1576" w:type="dxa"/>
          </w:tcPr>
          <w:p w:rsidR="003E7F6E" w:rsidRPr="00A935C5" w:rsidRDefault="00771C4E" w:rsidP="00B3582E">
            <w:pPr>
              <w:pStyle w:val="NoSpacing"/>
              <w:rPr>
                <w:rFonts w:ascii="Arial" w:hAnsi="Arial" w:cs="Arial"/>
              </w:rPr>
            </w:pPr>
            <w:r w:rsidRPr="00A935C5">
              <w:rPr>
                <w:rFonts w:ascii="Arial" w:hAnsi="Arial" w:cs="Arial"/>
              </w:rPr>
              <w:t>Chức năng xem thông tin lô kho</w:t>
            </w:r>
          </w:p>
        </w:tc>
        <w:tc>
          <w:tcPr>
            <w:tcW w:w="1625" w:type="dxa"/>
          </w:tcPr>
          <w:p w:rsidR="003E7F6E" w:rsidRPr="00A935C5" w:rsidRDefault="003E7F6E" w:rsidP="00B3582E">
            <w:pPr>
              <w:pStyle w:val="NoSpacing"/>
              <w:rPr>
                <w:rFonts w:ascii="Arial" w:hAnsi="Arial" w:cs="Arial"/>
              </w:rPr>
            </w:pPr>
            <w:r w:rsidRPr="00A935C5">
              <w:rPr>
                <w:rFonts w:ascii="Arial" w:hAnsi="Arial" w:cs="Arial"/>
              </w:rPr>
              <w:t>Viết stored procedure chức năng xem thông tin lô kho</w:t>
            </w:r>
          </w:p>
        </w:tc>
        <w:tc>
          <w:tcPr>
            <w:tcW w:w="1623" w:type="dxa"/>
            <w:vAlign w:val="center"/>
          </w:tcPr>
          <w:p w:rsidR="003E7F6E" w:rsidRPr="00A935C5" w:rsidRDefault="00771C4E" w:rsidP="00B3582E">
            <w:pPr>
              <w:pStyle w:val="NoSpacing"/>
              <w:rPr>
                <w:rFonts w:ascii="Arial" w:hAnsi="Arial" w:cs="Arial"/>
              </w:rPr>
            </w:pPr>
            <w:r w:rsidRPr="00A935C5">
              <w:rPr>
                <w:rFonts w:ascii="Arial" w:hAnsi="Arial" w:cs="Arial"/>
              </w:rPr>
              <w:t>09/05/2016</w:t>
            </w:r>
          </w:p>
        </w:tc>
        <w:tc>
          <w:tcPr>
            <w:tcW w:w="1623" w:type="dxa"/>
            <w:vAlign w:val="center"/>
          </w:tcPr>
          <w:p w:rsidR="003E7F6E" w:rsidRPr="00A935C5" w:rsidRDefault="00771C4E" w:rsidP="00B3582E">
            <w:pPr>
              <w:pStyle w:val="NoSpacing"/>
              <w:rPr>
                <w:rFonts w:ascii="Arial" w:hAnsi="Arial" w:cs="Arial"/>
              </w:rPr>
            </w:pPr>
            <w:r w:rsidRPr="00A935C5">
              <w:rPr>
                <w:rFonts w:ascii="Arial" w:hAnsi="Arial" w:cs="Arial"/>
              </w:rPr>
              <w:t>09/05/2016</w:t>
            </w:r>
          </w:p>
        </w:tc>
        <w:tc>
          <w:tcPr>
            <w:tcW w:w="957" w:type="dxa"/>
            <w:vAlign w:val="center"/>
          </w:tcPr>
          <w:p w:rsidR="003E7F6E" w:rsidRPr="00A935C5" w:rsidRDefault="00771C4E" w:rsidP="00B3582E">
            <w:pPr>
              <w:pStyle w:val="NoSpacing"/>
              <w:rPr>
                <w:rFonts w:ascii="Arial" w:hAnsi="Arial" w:cs="Arial"/>
              </w:rPr>
            </w:pPr>
            <w:r w:rsidRPr="00A935C5">
              <w:rPr>
                <w:rFonts w:ascii="Arial" w:hAnsi="Arial" w:cs="Arial"/>
              </w:rPr>
              <w:t>4 h</w:t>
            </w:r>
          </w:p>
        </w:tc>
        <w:tc>
          <w:tcPr>
            <w:tcW w:w="908" w:type="dxa"/>
            <w:vAlign w:val="center"/>
          </w:tcPr>
          <w:p w:rsidR="003E7F6E" w:rsidRPr="00A935C5" w:rsidRDefault="003E7F6E"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3E7F6E" w:rsidRPr="00A935C5" w:rsidRDefault="003E7F6E" w:rsidP="00B3582E">
            <w:pPr>
              <w:pStyle w:val="NoSpacing"/>
              <w:rPr>
                <w:rFonts w:ascii="Arial" w:hAnsi="Arial" w:cs="Arial"/>
              </w:rPr>
            </w:pPr>
            <w:r w:rsidRPr="00A935C5">
              <w:rPr>
                <w:rFonts w:ascii="Arial" w:hAnsi="Arial" w:cs="Arial"/>
              </w:rPr>
              <w:lastRenderedPageBreak/>
              <w:t>14</w:t>
            </w:r>
          </w:p>
        </w:tc>
        <w:tc>
          <w:tcPr>
            <w:tcW w:w="1576" w:type="dxa"/>
          </w:tcPr>
          <w:p w:rsidR="003E7F6E" w:rsidRPr="00A935C5" w:rsidRDefault="0073619F" w:rsidP="00B3582E">
            <w:pPr>
              <w:pStyle w:val="NoSpacing"/>
              <w:rPr>
                <w:rFonts w:ascii="Arial" w:hAnsi="Arial" w:cs="Arial"/>
              </w:rPr>
            </w:pPr>
            <w:r w:rsidRPr="00A935C5">
              <w:rPr>
                <w:rFonts w:ascii="Arial" w:hAnsi="Arial" w:cs="Arial"/>
              </w:rPr>
              <w:t>Viết stored procedure chức năng thêm thông tin lô kho</w:t>
            </w:r>
          </w:p>
        </w:tc>
        <w:tc>
          <w:tcPr>
            <w:tcW w:w="1625" w:type="dxa"/>
          </w:tcPr>
          <w:p w:rsidR="003E7F6E" w:rsidRPr="00A935C5" w:rsidRDefault="0073619F" w:rsidP="00B3582E">
            <w:pPr>
              <w:pStyle w:val="NoSpacing"/>
              <w:rPr>
                <w:rFonts w:ascii="Arial" w:hAnsi="Arial" w:cs="Arial"/>
              </w:rPr>
            </w:pPr>
            <w:r w:rsidRPr="00A935C5">
              <w:rPr>
                <w:rFonts w:ascii="Arial" w:hAnsi="Arial" w:cs="Arial"/>
              </w:rPr>
              <w:t>Viết stored procedure chức năng thêm thông tin lô kho</w:t>
            </w:r>
          </w:p>
        </w:tc>
        <w:tc>
          <w:tcPr>
            <w:tcW w:w="1623" w:type="dxa"/>
            <w:vAlign w:val="center"/>
          </w:tcPr>
          <w:p w:rsidR="003E7F6E" w:rsidRPr="00A935C5" w:rsidRDefault="0073619F" w:rsidP="00B3582E">
            <w:pPr>
              <w:pStyle w:val="NoSpacing"/>
              <w:rPr>
                <w:rFonts w:ascii="Arial" w:hAnsi="Arial" w:cs="Arial"/>
              </w:rPr>
            </w:pPr>
            <w:r w:rsidRPr="00A935C5">
              <w:rPr>
                <w:rFonts w:ascii="Arial" w:hAnsi="Arial" w:cs="Arial"/>
              </w:rPr>
              <w:t>10/05/2016</w:t>
            </w:r>
          </w:p>
        </w:tc>
        <w:tc>
          <w:tcPr>
            <w:tcW w:w="1623" w:type="dxa"/>
            <w:vAlign w:val="center"/>
          </w:tcPr>
          <w:p w:rsidR="003E7F6E" w:rsidRPr="00A935C5" w:rsidRDefault="0073619F" w:rsidP="00B3582E">
            <w:pPr>
              <w:pStyle w:val="NoSpacing"/>
              <w:rPr>
                <w:rFonts w:ascii="Arial" w:hAnsi="Arial" w:cs="Arial"/>
              </w:rPr>
            </w:pPr>
            <w:r w:rsidRPr="00A935C5">
              <w:rPr>
                <w:rFonts w:ascii="Arial" w:hAnsi="Arial" w:cs="Arial"/>
              </w:rPr>
              <w:t>10/05/2016</w:t>
            </w:r>
          </w:p>
        </w:tc>
        <w:tc>
          <w:tcPr>
            <w:tcW w:w="957" w:type="dxa"/>
            <w:vAlign w:val="center"/>
          </w:tcPr>
          <w:p w:rsidR="003E7F6E" w:rsidRPr="00A935C5" w:rsidRDefault="0073619F" w:rsidP="00B3582E">
            <w:pPr>
              <w:pStyle w:val="NoSpacing"/>
              <w:rPr>
                <w:rFonts w:ascii="Arial" w:hAnsi="Arial" w:cs="Arial"/>
              </w:rPr>
            </w:pPr>
            <w:r w:rsidRPr="00A935C5">
              <w:rPr>
                <w:rFonts w:ascii="Arial" w:hAnsi="Arial" w:cs="Arial"/>
              </w:rPr>
              <w:t>4 h</w:t>
            </w:r>
          </w:p>
        </w:tc>
        <w:tc>
          <w:tcPr>
            <w:tcW w:w="908" w:type="dxa"/>
            <w:vAlign w:val="center"/>
          </w:tcPr>
          <w:p w:rsidR="003E7F6E" w:rsidRPr="00A935C5" w:rsidRDefault="003E7F6E"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3E7F6E" w:rsidRPr="00A935C5" w:rsidRDefault="003E7F6E" w:rsidP="00B3582E">
            <w:pPr>
              <w:pStyle w:val="NoSpacing"/>
              <w:rPr>
                <w:rFonts w:ascii="Arial" w:hAnsi="Arial" w:cs="Arial"/>
              </w:rPr>
            </w:pPr>
            <w:r w:rsidRPr="00A935C5">
              <w:rPr>
                <w:rFonts w:ascii="Arial" w:hAnsi="Arial" w:cs="Arial"/>
              </w:rPr>
              <w:t>15</w:t>
            </w:r>
          </w:p>
        </w:tc>
        <w:tc>
          <w:tcPr>
            <w:tcW w:w="1576" w:type="dxa"/>
          </w:tcPr>
          <w:p w:rsidR="003E7F6E" w:rsidRPr="00A935C5" w:rsidRDefault="001B3276" w:rsidP="00B3582E">
            <w:pPr>
              <w:pStyle w:val="NoSpacing"/>
              <w:rPr>
                <w:rFonts w:ascii="Arial" w:hAnsi="Arial" w:cs="Arial"/>
              </w:rPr>
            </w:pPr>
            <w:r w:rsidRPr="00A935C5">
              <w:rPr>
                <w:rFonts w:ascii="Arial" w:hAnsi="Arial" w:cs="Arial"/>
              </w:rPr>
              <w:t>Viết stored procedure chức năng sửa thông tin hợp đồng</w:t>
            </w:r>
          </w:p>
        </w:tc>
        <w:tc>
          <w:tcPr>
            <w:tcW w:w="1625" w:type="dxa"/>
          </w:tcPr>
          <w:p w:rsidR="003E7F6E" w:rsidRPr="00A935C5" w:rsidRDefault="001B3276" w:rsidP="00B3582E">
            <w:pPr>
              <w:pStyle w:val="NoSpacing"/>
              <w:rPr>
                <w:rFonts w:ascii="Arial" w:hAnsi="Arial" w:cs="Arial"/>
              </w:rPr>
            </w:pPr>
            <w:r w:rsidRPr="00A935C5">
              <w:rPr>
                <w:rFonts w:ascii="Arial" w:hAnsi="Arial" w:cs="Arial"/>
              </w:rPr>
              <w:t>Viết stored procedure chức năng sửa thông tin hợp đồng</w:t>
            </w:r>
          </w:p>
        </w:tc>
        <w:tc>
          <w:tcPr>
            <w:tcW w:w="1623" w:type="dxa"/>
            <w:vAlign w:val="center"/>
          </w:tcPr>
          <w:p w:rsidR="003E7F6E" w:rsidRPr="00A935C5" w:rsidRDefault="001B3276" w:rsidP="00B3582E">
            <w:pPr>
              <w:pStyle w:val="NoSpacing"/>
              <w:rPr>
                <w:rFonts w:ascii="Arial" w:hAnsi="Arial" w:cs="Arial"/>
              </w:rPr>
            </w:pPr>
            <w:r w:rsidRPr="00A935C5">
              <w:rPr>
                <w:rFonts w:ascii="Arial" w:hAnsi="Arial" w:cs="Arial"/>
              </w:rPr>
              <w:t>17/05/2016</w:t>
            </w:r>
          </w:p>
        </w:tc>
        <w:tc>
          <w:tcPr>
            <w:tcW w:w="1623" w:type="dxa"/>
            <w:vAlign w:val="center"/>
          </w:tcPr>
          <w:p w:rsidR="003E7F6E" w:rsidRPr="00A935C5" w:rsidRDefault="001B3276" w:rsidP="00B3582E">
            <w:pPr>
              <w:pStyle w:val="NoSpacing"/>
              <w:rPr>
                <w:rFonts w:ascii="Arial" w:hAnsi="Arial" w:cs="Arial"/>
              </w:rPr>
            </w:pPr>
            <w:r w:rsidRPr="00A935C5">
              <w:rPr>
                <w:rFonts w:ascii="Arial" w:hAnsi="Arial" w:cs="Arial"/>
              </w:rPr>
              <w:t>17/05/2016</w:t>
            </w:r>
          </w:p>
        </w:tc>
        <w:tc>
          <w:tcPr>
            <w:tcW w:w="957" w:type="dxa"/>
            <w:vAlign w:val="center"/>
          </w:tcPr>
          <w:p w:rsidR="003E7F6E" w:rsidRPr="00A935C5" w:rsidRDefault="001B3276" w:rsidP="00B3582E">
            <w:pPr>
              <w:pStyle w:val="NoSpacing"/>
              <w:rPr>
                <w:rFonts w:ascii="Arial" w:hAnsi="Arial" w:cs="Arial"/>
              </w:rPr>
            </w:pPr>
            <w:r w:rsidRPr="00A935C5">
              <w:rPr>
                <w:rFonts w:ascii="Arial" w:hAnsi="Arial" w:cs="Arial"/>
              </w:rPr>
              <w:t>4 h</w:t>
            </w:r>
          </w:p>
        </w:tc>
        <w:tc>
          <w:tcPr>
            <w:tcW w:w="908" w:type="dxa"/>
            <w:vAlign w:val="center"/>
          </w:tcPr>
          <w:p w:rsidR="003E7F6E" w:rsidRPr="00A935C5" w:rsidRDefault="003E7F6E"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3E7F6E" w:rsidRPr="00A935C5" w:rsidRDefault="003E7F6E" w:rsidP="00B3582E">
            <w:pPr>
              <w:pStyle w:val="NoSpacing"/>
              <w:rPr>
                <w:rFonts w:ascii="Arial" w:hAnsi="Arial" w:cs="Arial"/>
              </w:rPr>
            </w:pPr>
            <w:r w:rsidRPr="00A935C5">
              <w:rPr>
                <w:rFonts w:ascii="Arial" w:hAnsi="Arial" w:cs="Arial"/>
              </w:rPr>
              <w:t>16</w:t>
            </w:r>
          </w:p>
        </w:tc>
        <w:tc>
          <w:tcPr>
            <w:tcW w:w="1576" w:type="dxa"/>
          </w:tcPr>
          <w:p w:rsidR="003E7F6E" w:rsidRPr="00A935C5" w:rsidRDefault="006F5CD8" w:rsidP="00B3582E">
            <w:pPr>
              <w:pStyle w:val="NoSpacing"/>
              <w:rPr>
                <w:rFonts w:ascii="Arial" w:hAnsi="Arial" w:cs="Arial"/>
              </w:rPr>
            </w:pPr>
            <w:r w:rsidRPr="00A935C5">
              <w:rPr>
                <w:rFonts w:ascii="Arial" w:hAnsi="Arial" w:cs="Arial"/>
              </w:rPr>
              <w:t>Viết stored procedure cho chức năng sửa thông tin lô kho</w:t>
            </w:r>
          </w:p>
        </w:tc>
        <w:tc>
          <w:tcPr>
            <w:tcW w:w="1625" w:type="dxa"/>
          </w:tcPr>
          <w:p w:rsidR="003E7F6E" w:rsidRPr="00A935C5" w:rsidRDefault="006F5CD8" w:rsidP="00B3582E">
            <w:pPr>
              <w:pStyle w:val="NoSpacing"/>
              <w:rPr>
                <w:rFonts w:ascii="Arial" w:hAnsi="Arial" w:cs="Arial"/>
              </w:rPr>
            </w:pPr>
            <w:r w:rsidRPr="00A935C5">
              <w:rPr>
                <w:rFonts w:ascii="Arial" w:hAnsi="Arial" w:cs="Arial"/>
              </w:rPr>
              <w:t>Viết stored procedure cho chức năng sửa thông tin lô kho</w:t>
            </w:r>
          </w:p>
        </w:tc>
        <w:tc>
          <w:tcPr>
            <w:tcW w:w="1623" w:type="dxa"/>
            <w:vAlign w:val="center"/>
          </w:tcPr>
          <w:p w:rsidR="003E7F6E" w:rsidRPr="00A935C5" w:rsidRDefault="006F5CD8" w:rsidP="00B3582E">
            <w:pPr>
              <w:pStyle w:val="NoSpacing"/>
              <w:rPr>
                <w:rFonts w:ascii="Arial" w:hAnsi="Arial" w:cs="Arial"/>
              </w:rPr>
            </w:pPr>
            <w:r w:rsidRPr="00A935C5">
              <w:rPr>
                <w:rFonts w:ascii="Arial" w:hAnsi="Arial" w:cs="Arial"/>
              </w:rPr>
              <w:t>11/05/2016</w:t>
            </w:r>
          </w:p>
        </w:tc>
        <w:tc>
          <w:tcPr>
            <w:tcW w:w="1623" w:type="dxa"/>
            <w:vAlign w:val="center"/>
          </w:tcPr>
          <w:p w:rsidR="003E7F6E" w:rsidRPr="00A935C5" w:rsidRDefault="006F5CD8" w:rsidP="00B3582E">
            <w:pPr>
              <w:pStyle w:val="NoSpacing"/>
              <w:rPr>
                <w:rFonts w:ascii="Arial" w:hAnsi="Arial" w:cs="Arial"/>
              </w:rPr>
            </w:pPr>
            <w:r w:rsidRPr="00A935C5">
              <w:rPr>
                <w:rFonts w:ascii="Arial" w:hAnsi="Arial" w:cs="Arial"/>
              </w:rPr>
              <w:t>11/05/2016</w:t>
            </w:r>
          </w:p>
        </w:tc>
        <w:tc>
          <w:tcPr>
            <w:tcW w:w="957" w:type="dxa"/>
            <w:vAlign w:val="center"/>
          </w:tcPr>
          <w:p w:rsidR="003E7F6E" w:rsidRPr="00A935C5" w:rsidRDefault="006F5CD8" w:rsidP="00B3582E">
            <w:pPr>
              <w:pStyle w:val="NoSpacing"/>
              <w:rPr>
                <w:rFonts w:ascii="Arial" w:hAnsi="Arial" w:cs="Arial"/>
              </w:rPr>
            </w:pPr>
            <w:r w:rsidRPr="00A935C5">
              <w:rPr>
                <w:rFonts w:ascii="Arial" w:hAnsi="Arial" w:cs="Arial"/>
              </w:rPr>
              <w:t>4 h</w:t>
            </w:r>
          </w:p>
        </w:tc>
        <w:tc>
          <w:tcPr>
            <w:tcW w:w="908" w:type="dxa"/>
            <w:vAlign w:val="center"/>
          </w:tcPr>
          <w:p w:rsidR="003E7F6E" w:rsidRPr="00A935C5" w:rsidRDefault="003E7F6E"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3E7F6E" w:rsidRPr="00A935C5" w:rsidRDefault="003E7F6E" w:rsidP="00B3582E">
            <w:pPr>
              <w:pStyle w:val="NoSpacing"/>
              <w:rPr>
                <w:rFonts w:ascii="Arial" w:hAnsi="Arial" w:cs="Arial"/>
              </w:rPr>
            </w:pPr>
            <w:r w:rsidRPr="00A935C5">
              <w:rPr>
                <w:rFonts w:ascii="Arial" w:hAnsi="Arial" w:cs="Arial"/>
              </w:rPr>
              <w:t>17</w:t>
            </w:r>
          </w:p>
        </w:tc>
        <w:tc>
          <w:tcPr>
            <w:tcW w:w="1576" w:type="dxa"/>
          </w:tcPr>
          <w:p w:rsidR="003E7F6E" w:rsidRPr="00A935C5" w:rsidRDefault="0087154D" w:rsidP="00B3582E">
            <w:pPr>
              <w:pStyle w:val="NoSpacing"/>
              <w:rPr>
                <w:rFonts w:ascii="Arial" w:hAnsi="Arial" w:cs="Arial"/>
              </w:rPr>
            </w:pPr>
            <w:r w:rsidRPr="00A935C5">
              <w:rPr>
                <w:rFonts w:ascii="Arial" w:hAnsi="Arial" w:cs="Arial"/>
              </w:rPr>
              <w:t>Viết stored procedure chức năng tìm kiếm hợp đồng cho thuê kho</w:t>
            </w:r>
          </w:p>
        </w:tc>
        <w:tc>
          <w:tcPr>
            <w:tcW w:w="1625" w:type="dxa"/>
          </w:tcPr>
          <w:p w:rsidR="00A27643" w:rsidRPr="00A935C5" w:rsidRDefault="0087154D" w:rsidP="00B3582E">
            <w:pPr>
              <w:pStyle w:val="NoSpacing"/>
              <w:rPr>
                <w:rFonts w:ascii="Arial" w:hAnsi="Arial" w:cs="Arial"/>
              </w:rPr>
            </w:pPr>
            <w:r w:rsidRPr="00A935C5">
              <w:rPr>
                <w:rFonts w:ascii="Arial" w:hAnsi="Arial" w:cs="Arial"/>
              </w:rPr>
              <w:t xml:space="preserve">Viết stored procedure chức năng tìm kiếm hợp đồng </w:t>
            </w:r>
          </w:p>
          <w:p w:rsidR="00A27643" w:rsidRPr="00A935C5" w:rsidRDefault="0087154D" w:rsidP="00B3582E">
            <w:pPr>
              <w:pStyle w:val="NoSpacing"/>
              <w:rPr>
                <w:rFonts w:ascii="Arial" w:hAnsi="Arial" w:cs="Arial"/>
              </w:rPr>
            </w:pPr>
            <w:r w:rsidRPr="00A935C5">
              <w:rPr>
                <w:rFonts w:ascii="Arial" w:hAnsi="Arial" w:cs="Arial"/>
              </w:rPr>
              <w:t xml:space="preserve">cho thuê </w:t>
            </w:r>
          </w:p>
          <w:p w:rsidR="00A27643" w:rsidRPr="00A935C5" w:rsidRDefault="0087154D" w:rsidP="00B3582E">
            <w:pPr>
              <w:pStyle w:val="NoSpacing"/>
              <w:rPr>
                <w:rFonts w:ascii="Arial" w:hAnsi="Arial" w:cs="Arial"/>
              </w:rPr>
            </w:pPr>
            <w:r w:rsidRPr="00A935C5">
              <w:rPr>
                <w:rFonts w:ascii="Arial" w:hAnsi="Arial" w:cs="Arial"/>
              </w:rPr>
              <w:t>kho</w:t>
            </w:r>
          </w:p>
        </w:tc>
        <w:tc>
          <w:tcPr>
            <w:tcW w:w="1623" w:type="dxa"/>
            <w:vAlign w:val="center"/>
          </w:tcPr>
          <w:p w:rsidR="003E7F6E" w:rsidRPr="00A935C5" w:rsidRDefault="0087154D" w:rsidP="00B3582E">
            <w:pPr>
              <w:pStyle w:val="NoSpacing"/>
              <w:rPr>
                <w:rFonts w:ascii="Arial" w:hAnsi="Arial" w:cs="Arial"/>
              </w:rPr>
            </w:pPr>
            <w:r w:rsidRPr="00A935C5">
              <w:rPr>
                <w:rFonts w:ascii="Arial" w:hAnsi="Arial" w:cs="Arial"/>
              </w:rPr>
              <w:t>12/05/2016</w:t>
            </w:r>
          </w:p>
        </w:tc>
        <w:tc>
          <w:tcPr>
            <w:tcW w:w="1623" w:type="dxa"/>
            <w:vAlign w:val="center"/>
          </w:tcPr>
          <w:p w:rsidR="003E7F6E" w:rsidRPr="00A935C5" w:rsidRDefault="0087154D" w:rsidP="00B3582E">
            <w:pPr>
              <w:pStyle w:val="NoSpacing"/>
              <w:rPr>
                <w:rFonts w:ascii="Arial" w:hAnsi="Arial" w:cs="Arial"/>
              </w:rPr>
            </w:pPr>
            <w:r w:rsidRPr="00A935C5">
              <w:rPr>
                <w:rFonts w:ascii="Arial" w:hAnsi="Arial" w:cs="Arial"/>
              </w:rPr>
              <w:t>12/05/2016</w:t>
            </w:r>
          </w:p>
        </w:tc>
        <w:tc>
          <w:tcPr>
            <w:tcW w:w="957" w:type="dxa"/>
            <w:vAlign w:val="center"/>
          </w:tcPr>
          <w:p w:rsidR="003E7F6E" w:rsidRPr="00A935C5" w:rsidRDefault="0087154D" w:rsidP="00B3582E">
            <w:pPr>
              <w:pStyle w:val="NoSpacing"/>
              <w:rPr>
                <w:rFonts w:ascii="Arial" w:hAnsi="Arial" w:cs="Arial"/>
              </w:rPr>
            </w:pPr>
            <w:r w:rsidRPr="00A935C5">
              <w:rPr>
                <w:rFonts w:ascii="Arial" w:hAnsi="Arial" w:cs="Arial"/>
              </w:rPr>
              <w:t>4 h</w:t>
            </w:r>
          </w:p>
        </w:tc>
        <w:tc>
          <w:tcPr>
            <w:tcW w:w="908" w:type="dxa"/>
            <w:vAlign w:val="center"/>
          </w:tcPr>
          <w:p w:rsidR="003E7F6E" w:rsidRPr="00A935C5" w:rsidRDefault="0087154D"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A27643" w:rsidRPr="00A935C5" w:rsidRDefault="00A27643" w:rsidP="00B3582E">
            <w:pPr>
              <w:pStyle w:val="NoSpacing"/>
              <w:rPr>
                <w:rFonts w:ascii="Arial" w:hAnsi="Arial" w:cs="Arial"/>
              </w:rPr>
            </w:pPr>
            <w:r w:rsidRPr="00A935C5">
              <w:rPr>
                <w:rFonts w:ascii="Arial" w:hAnsi="Arial" w:cs="Arial"/>
              </w:rPr>
              <w:t>18</w:t>
            </w:r>
          </w:p>
        </w:tc>
        <w:tc>
          <w:tcPr>
            <w:tcW w:w="1576" w:type="dxa"/>
          </w:tcPr>
          <w:p w:rsidR="00A27643" w:rsidRPr="00A935C5" w:rsidRDefault="006416B7" w:rsidP="00B3582E">
            <w:pPr>
              <w:pStyle w:val="NoSpacing"/>
              <w:rPr>
                <w:rFonts w:ascii="Arial" w:hAnsi="Arial" w:cs="Arial"/>
              </w:rPr>
            </w:pPr>
            <w:r w:rsidRPr="00A935C5">
              <w:rPr>
                <w:rFonts w:ascii="Arial" w:hAnsi="Arial" w:cs="Arial"/>
              </w:rPr>
              <w:t>Chức năng tìm kiếm hợp đồng cho thuê kho</w:t>
            </w:r>
          </w:p>
        </w:tc>
        <w:tc>
          <w:tcPr>
            <w:tcW w:w="1625" w:type="dxa"/>
          </w:tcPr>
          <w:p w:rsidR="00A27643" w:rsidRPr="00A935C5" w:rsidRDefault="006416B7" w:rsidP="00B3582E">
            <w:pPr>
              <w:pStyle w:val="NoSpacing"/>
              <w:rPr>
                <w:rFonts w:ascii="Arial" w:hAnsi="Arial" w:cs="Arial"/>
              </w:rPr>
            </w:pPr>
            <w:r w:rsidRPr="00A935C5">
              <w:rPr>
                <w:rFonts w:ascii="Arial" w:hAnsi="Arial" w:cs="Arial"/>
              </w:rPr>
              <w:t>Thiết kế giao diện chức năng tìm kiếm hợp đồng cho thuê kho</w:t>
            </w:r>
          </w:p>
        </w:tc>
        <w:tc>
          <w:tcPr>
            <w:tcW w:w="1623" w:type="dxa"/>
            <w:vAlign w:val="center"/>
          </w:tcPr>
          <w:p w:rsidR="00A27643" w:rsidRPr="00A935C5" w:rsidRDefault="002D0820" w:rsidP="00B3582E">
            <w:pPr>
              <w:pStyle w:val="NoSpacing"/>
              <w:rPr>
                <w:rFonts w:ascii="Arial" w:hAnsi="Arial" w:cs="Arial"/>
              </w:rPr>
            </w:pPr>
            <w:r w:rsidRPr="00A935C5">
              <w:rPr>
                <w:rFonts w:ascii="Arial" w:hAnsi="Arial" w:cs="Arial"/>
              </w:rPr>
              <w:t>12/05/2016</w:t>
            </w:r>
          </w:p>
        </w:tc>
        <w:tc>
          <w:tcPr>
            <w:tcW w:w="1623" w:type="dxa"/>
            <w:vAlign w:val="center"/>
          </w:tcPr>
          <w:p w:rsidR="00A27643" w:rsidRPr="00A935C5" w:rsidRDefault="002D0820" w:rsidP="00B3582E">
            <w:pPr>
              <w:pStyle w:val="NoSpacing"/>
              <w:rPr>
                <w:rFonts w:ascii="Arial" w:hAnsi="Arial" w:cs="Arial"/>
              </w:rPr>
            </w:pPr>
            <w:r w:rsidRPr="00A935C5">
              <w:rPr>
                <w:rFonts w:ascii="Arial" w:hAnsi="Arial" w:cs="Arial"/>
              </w:rPr>
              <w:t>12/05/2016</w:t>
            </w:r>
          </w:p>
        </w:tc>
        <w:tc>
          <w:tcPr>
            <w:tcW w:w="957" w:type="dxa"/>
            <w:vAlign w:val="center"/>
          </w:tcPr>
          <w:p w:rsidR="00A27643" w:rsidRPr="00A935C5" w:rsidRDefault="002D0820" w:rsidP="00B3582E">
            <w:pPr>
              <w:pStyle w:val="NoSpacing"/>
              <w:rPr>
                <w:rFonts w:ascii="Arial" w:hAnsi="Arial" w:cs="Arial"/>
              </w:rPr>
            </w:pPr>
            <w:r w:rsidRPr="00A935C5">
              <w:rPr>
                <w:rFonts w:ascii="Arial" w:hAnsi="Arial" w:cs="Arial"/>
              </w:rPr>
              <w:t>4h</w:t>
            </w:r>
          </w:p>
        </w:tc>
        <w:tc>
          <w:tcPr>
            <w:tcW w:w="908" w:type="dxa"/>
            <w:vAlign w:val="center"/>
          </w:tcPr>
          <w:p w:rsidR="00A27643" w:rsidRPr="00A935C5" w:rsidRDefault="006416B7"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A27643" w:rsidRPr="00A935C5" w:rsidRDefault="00A27643" w:rsidP="00B3582E">
            <w:pPr>
              <w:pStyle w:val="NoSpacing"/>
              <w:rPr>
                <w:rFonts w:ascii="Arial" w:hAnsi="Arial" w:cs="Arial"/>
              </w:rPr>
            </w:pPr>
            <w:r w:rsidRPr="00A935C5">
              <w:rPr>
                <w:rFonts w:ascii="Arial" w:hAnsi="Arial" w:cs="Arial"/>
              </w:rPr>
              <w:t>19</w:t>
            </w:r>
          </w:p>
        </w:tc>
        <w:tc>
          <w:tcPr>
            <w:tcW w:w="1576" w:type="dxa"/>
          </w:tcPr>
          <w:p w:rsidR="002D0820" w:rsidRPr="00A935C5" w:rsidRDefault="002D0820" w:rsidP="00B3582E">
            <w:pPr>
              <w:pStyle w:val="NoSpacing"/>
              <w:rPr>
                <w:rFonts w:ascii="Arial" w:hAnsi="Arial" w:cs="Arial"/>
              </w:rPr>
            </w:pPr>
            <w:r w:rsidRPr="00A935C5">
              <w:rPr>
                <w:rFonts w:ascii="Arial" w:hAnsi="Arial" w:cs="Arial"/>
              </w:rPr>
              <w:t>Viết stored procedure chức năng xóa thông tin lô kho</w:t>
            </w:r>
          </w:p>
          <w:p w:rsidR="00A27643" w:rsidRPr="00A935C5" w:rsidRDefault="00A27643" w:rsidP="00B3582E">
            <w:pPr>
              <w:pStyle w:val="NoSpacing"/>
              <w:rPr>
                <w:rFonts w:ascii="Arial" w:hAnsi="Arial" w:cs="Arial"/>
              </w:rPr>
            </w:pPr>
          </w:p>
        </w:tc>
        <w:tc>
          <w:tcPr>
            <w:tcW w:w="1625" w:type="dxa"/>
          </w:tcPr>
          <w:p w:rsidR="002D0820" w:rsidRPr="00A935C5" w:rsidRDefault="002D0820" w:rsidP="00B3582E">
            <w:pPr>
              <w:pStyle w:val="NoSpacing"/>
              <w:rPr>
                <w:rFonts w:ascii="Arial" w:hAnsi="Arial" w:cs="Arial"/>
              </w:rPr>
            </w:pPr>
            <w:r w:rsidRPr="00A935C5">
              <w:rPr>
                <w:rFonts w:ascii="Arial" w:hAnsi="Arial" w:cs="Arial"/>
              </w:rPr>
              <w:t>Viết stored procedure chức năng xóa thông tin lô kho</w:t>
            </w:r>
          </w:p>
          <w:p w:rsidR="00A27643" w:rsidRPr="00A935C5" w:rsidRDefault="00A27643" w:rsidP="00B3582E">
            <w:pPr>
              <w:pStyle w:val="NoSpacing"/>
              <w:rPr>
                <w:rFonts w:ascii="Arial" w:hAnsi="Arial" w:cs="Arial"/>
              </w:rPr>
            </w:pPr>
          </w:p>
        </w:tc>
        <w:tc>
          <w:tcPr>
            <w:tcW w:w="1623" w:type="dxa"/>
            <w:vAlign w:val="center"/>
          </w:tcPr>
          <w:p w:rsidR="002D0820" w:rsidRPr="00A935C5" w:rsidRDefault="002D0820" w:rsidP="00B3582E">
            <w:pPr>
              <w:pStyle w:val="NoSpacing"/>
              <w:rPr>
                <w:rFonts w:ascii="Arial" w:hAnsi="Arial" w:cs="Arial"/>
              </w:rPr>
            </w:pPr>
            <w:r w:rsidRPr="00A935C5">
              <w:rPr>
                <w:rFonts w:ascii="Arial" w:hAnsi="Arial" w:cs="Arial"/>
              </w:rPr>
              <w:t>13/05/2016</w:t>
            </w:r>
          </w:p>
          <w:p w:rsidR="00A27643" w:rsidRPr="00A935C5" w:rsidRDefault="00A27643" w:rsidP="00B3582E">
            <w:pPr>
              <w:pStyle w:val="NoSpacing"/>
              <w:rPr>
                <w:rFonts w:ascii="Arial" w:hAnsi="Arial" w:cs="Arial"/>
              </w:rPr>
            </w:pPr>
          </w:p>
        </w:tc>
        <w:tc>
          <w:tcPr>
            <w:tcW w:w="1623" w:type="dxa"/>
            <w:vAlign w:val="center"/>
          </w:tcPr>
          <w:p w:rsidR="002D0820" w:rsidRPr="00A935C5" w:rsidRDefault="002D0820" w:rsidP="00B3582E">
            <w:pPr>
              <w:pStyle w:val="NoSpacing"/>
              <w:rPr>
                <w:rFonts w:ascii="Arial" w:hAnsi="Arial" w:cs="Arial"/>
              </w:rPr>
            </w:pPr>
            <w:r w:rsidRPr="00A935C5">
              <w:rPr>
                <w:rFonts w:ascii="Arial" w:hAnsi="Arial" w:cs="Arial"/>
              </w:rPr>
              <w:t>13/05/2016</w:t>
            </w:r>
          </w:p>
          <w:p w:rsidR="00A27643" w:rsidRPr="00A935C5" w:rsidRDefault="00A27643" w:rsidP="00B3582E">
            <w:pPr>
              <w:pStyle w:val="NoSpacing"/>
              <w:rPr>
                <w:rFonts w:ascii="Arial" w:hAnsi="Arial" w:cs="Arial"/>
              </w:rPr>
            </w:pPr>
          </w:p>
        </w:tc>
        <w:tc>
          <w:tcPr>
            <w:tcW w:w="957" w:type="dxa"/>
            <w:vAlign w:val="center"/>
          </w:tcPr>
          <w:p w:rsidR="00A27643" w:rsidRPr="00A935C5" w:rsidRDefault="002D0820" w:rsidP="00B3582E">
            <w:pPr>
              <w:pStyle w:val="NoSpacing"/>
              <w:rPr>
                <w:rFonts w:ascii="Arial" w:hAnsi="Arial" w:cs="Arial"/>
              </w:rPr>
            </w:pPr>
            <w:r w:rsidRPr="00A935C5">
              <w:rPr>
                <w:rFonts w:ascii="Arial" w:hAnsi="Arial" w:cs="Arial"/>
              </w:rPr>
              <w:t>3h</w:t>
            </w:r>
          </w:p>
        </w:tc>
        <w:tc>
          <w:tcPr>
            <w:tcW w:w="908" w:type="dxa"/>
            <w:vAlign w:val="center"/>
          </w:tcPr>
          <w:p w:rsidR="00A27643" w:rsidRPr="00A935C5" w:rsidRDefault="006416B7"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A27643" w:rsidRPr="00A935C5" w:rsidRDefault="00A27643" w:rsidP="00B3582E">
            <w:pPr>
              <w:pStyle w:val="NoSpacing"/>
              <w:rPr>
                <w:rFonts w:ascii="Arial" w:hAnsi="Arial" w:cs="Arial"/>
              </w:rPr>
            </w:pPr>
            <w:r w:rsidRPr="00A935C5">
              <w:rPr>
                <w:rFonts w:ascii="Arial" w:hAnsi="Arial" w:cs="Arial"/>
              </w:rPr>
              <w:t>20</w:t>
            </w:r>
          </w:p>
        </w:tc>
        <w:tc>
          <w:tcPr>
            <w:tcW w:w="1576" w:type="dxa"/>
          </w:tcPr>
          <w:p w:rsidR="0083699E" w:rsidRPr="00A935C5" w:rsidRDefault="0083699E" w:rsidP="00B3582E">
            <w:pPr>
              <w:pStyle w:val="NoSpacing"/>
              <w:rPr>
                <w:rFonts w:ascii="Arial" w:hAnsi="Arial" w:cs="Arial"/>
              </w:rPr>
            </w:pPr>
            <w:r w:rsidRPr="00A935C5">
              <w:rPr>
                <w:rFonts w:ascii="Arial" w:hAnsi="Arial" w:cs="Arial"/>
              </w:rPr>
              <w:t>Viết stored procedure chức năng xóa hợp đồng cho thuê kho</w:t>
            </w:r>
          </w:p>
          <w:p w:rsidR="00A27643" w:rsidRPr="00A935C5" w:rsidRDefault="00A27643" w:rsidP="00B3582E">
            <w:pPr>
              <w:pStyle w:val="NoSpacing"/>
              <w:rPr>
                <w:rFonts w:ascii="Arial" w:hAnsi="Arial" w:cs="Arial"/>
              </w:rPr>
            </w:pPr>
          </w:p>
        </w:tc>
        <w:tc>
          <w:tcPr>
            <w:tcW w:w="1625" w:type="dxa"/>
          </w:tcPr>
          <w:p w:rsidR="0083699E" w:rsidRPr="00A935C5" w:rsidRDefault="0083699E" w:rsidP="00B3582E">
            <w:pPr>
              <w:pStyle w:val="NoSpacing"/>
              <w:rPr>
                <w:rFonts w:ascii="Arial" w:hAnsi="Arial" w:cs="Arial"/>
              </w:rPr>
            </w:pPr>
            <w:r w:rsidRPr="00A935C5">
              <w:rPr>
                <w:rFonts w:ascii="Arial" w:hAnsi="Arial" w:cs="Arial"/>
              </w:rPr>
              <w:lastRenderedPageBreak/>
              <w:t>Viết stored procedure chức năng xóa hợp đồng cho thuê kho</w:t>
            </w:r>
          </w:p>
          <w:p w:rsidR="00A27643" w:rsidRPr="00A935C5" w:rsidRDefault="00A27643" w:rsidP="00B3582E">
            <w:pPr>
              <w:pStyle w:val="NoSpacing"/>
              <w:rPr>
                <w:rFonts w:ascii="Arial" w:hAnsi="Arial" w:cs="Arial"/>
              </w:rPr>
            </w:pPr>
          </w:p>
        </w:tc>
        <w:tc>
          <w:tcPr>
            <w:tcW w:w="1623" w:type="dxa"/>
            <w:vAlign w:val="center"/>
          </w:tcPr>
          <w:p w:rsidR="00A27643" w:rsidRPr="00A935C5" w:rsidRDefault="0083699E" w:rsidP="00B3582E">
            <w:pPr>
              <w:pStyle w:val="NoSpacing"/>
              <w:rPr>
                <w:rFonts w:ascii="Arial" w:hAnsi="Arial" w:cs="Arial"/>
              </w:rPr>
            </w:pPr>
            <w:r w:rsidRPr="00A935C5">
              <w:rPr>
                <w:rFonts w:ascii="Arial" w:hAnsi="Arial" w:cs="Arial"/>
              </w:rPr>
              <w:lastRenderedPageBreak/>
              <w:t>14/05/2016</w:t>
            </w:r>
          </w:p>
        </w:tc>
        <w:tc>
          <w:tcPr>
            <w:tcW w:w="1623" w:type="dxa"/>
            <w:vAlign w:val="center"/>
          </w:tcPr>
          <w:p w:rsidR="00A27643" w:rsidRPr="00A935C5" w:rsidRDefault="0083699E" w:rsidP="00B3582E">
            <w:pPr>
              <w:pStyle w:val="NoSpacing"/>
              <w:rPr>
                <w:rFonts w:ascii="Arial" w:hAnsi="Arial" w:cs="Arial"/>
              </w:rPr>
            </w:pPr>
            <w:r w:rsidRPr="00A935C5">
              <w:rPr>
                <w:rFonts w:ascii="Arial" w:hAnsi="Arial" w:cs="Arial"/>
              </w:rPr>
              <w:t>14/05/2016</w:t>
            </w:r>
          </w:p>
        </w:tc>
        <w:tc>
          <w:tcPr>
            <w:tcW w:w="957" w:type="dxa"/>
            <w:vAlign w:val="center"/>
          </w:tcPr>
          <w:p w:rsidR="00A27643" w:rsidRPr="00A935C5" w:rsidRDefault="0083699E" w:rsidP="00B3582E">
            <w:pPr>
              <w:pStyle w:val="NoSpacing"/>
              <w:rPr>
                <w:rFonts w:ascii="Arial" w:hAnsi="Arial" w:cs="Arial"/>
              </w:rPr>
            </w:pPr>
            <w:r w:rsidRPr="00A935C5">
              <w:rPr>
                <w:rFonts w:ascii="Arial" w:hAnsi="Arial" w:cs="Arial"/>
              </w:rPr>
              <w:t>3h</w:t>
            </w:r>
          </w:p>
        </w:tc>
        <w:tc>
          <w:tcPr>
            <w:tcW w:w="908" w:type="dxa"/>
            <w:vAlign w:val="center"/>
          </w:tcPr>
          <w:p w:rsidR="00A27643" w:rsidRPr="00A935C5" w:rsidRDefault="006416B7"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A27643" w:rsidRPr="00A935C5" w:rsidRDefault="00A27643" w:rsidP="00B3582E">
            <w:pPr>
              <w:pStyle w:val="NoSpacing"/>
              <w:rPr>
                <w:rFonts w:ascii="Arial" w:hAnsi="Arial" w:cs="Arial"/>
              </w:rPr>
            </w:pPr>
            <w:r w:rsidRPr="00A935C5">
              <w:rPr>
                <w:rFonts w:ascii="Arial" w:hAnsi="Arial" w:cs="Arial"/>
              </w:rPr>
              <w:t>21</w:t>
            </w:r>
          </w:p>
        </w:tc>
        <w:tc>
          <w:tcPr>
            <w:tcW w:w="1576" w:type="dxa"/>
          </w:tcPr>
          <w:p w:rsidR="0083699E" w:rsidRPr="00A935C5" w:rsidRDefault="0083699E" w:rsidP="00B3582E">
            <w:pPr>
              <w:pStyle w:val="NoSpacing"/>
              <w:rPr>
                <w:rFonts w:ascii="Arial" w:hAnsi="Arial" w:cs="Arial"/>
              </w:rPr>
            </w:pPr>
            <w:r w:rsidRPr="00A935C5">
              <w:rPr>
                <w:rFonts w:ascii="Arial" w:hAnsi="Arial" w:cs="Arial"/>
              </w:rPr>
              <w:t>Viết stored procedure chức năng thêm hợp đồng cho thuê kho</w:t>
            </w:r>
          </w:p>
          <w:p w:rsidR="00A27643" w:rsidRPr="00A935C5" w:rsidRDefault="00A27643" w:rsidP="00B3582E">
            <w:pPr>
              <w:pStyle w:val="NoSpacing"/>
              <w:rPr>
                <w:rFonts w:ascii="Arial" w:hAnsi="Arial" w:cs="Arial"/>
              </w:rPr>
            </w:pPr>
          </w:p>
        </w:tc>
        <w:tc>
          <w:tcPr>
            <w:tcW w:w="1625" w:type="dxa"/>
          </w:tcPr>
          <w:p w:rsidR="0083699E" w:rsidRPr="00A935C5" w:rsidRDefault="0083699E" w:rsidP="00B3582E">
            <w:pPr>
              <w:pStyle w:val="NoSpacing"/>
              <w:rPr>
                <w:rFonts w:ascii="Arial" w:hAnsi="Arial" w:cs="Arial"/>
              </w:rPr>
            </w:pPr>
            <w:r w:rsidRPr="00A935C5">
              <w:rPr>
                <w:rFonts w:ascii="Arial" w:hAnsi="Arial" w:cs="Arial"/>
              </w:rPr>
              <w:t>Viết stored procedure chức năng thêm hợp đồng cho thuê kho</w:t>
            </w:r>
          </w:p>
          <w:p w:rsidR="00A27643" w:rsidRPr="00A935C5" w:rsidRDefault="00A27643" w:rsidP="00B3582E">
            <w:pPr>
              <w:pStyle w:val="NoSpacing"/>
              <w:rPr>
                <w:rFonts w:ascii="Arial" w:hAnsi="Arial" w:cs="Arial"/>
              </w:rPr>
            </w:pPr>
          </w:p>
        </w:tc>
        <w:tc>
          <w:tcPr>
            <w:tcW w:w="1623" w:type="dxa"/>
            <w:vAlign w:val="center"/>
          </w:tcPr>
          <w:p w:rsidR="00A27643" w:rsidRPr="00A935C5" w:rsidRDefault="0083699E" w:rsidP="00B3582E">
            <w:pPr>
              <w:pStyle w:val="NoSpacing"/>
              <w:rPr>
                <w:rFonts w:ascii="Arial" w:hAnsi="Arial" w:cs="Arial"/>
              </w:rPr>
            </w:pPr>
            <w:r w:rsidRPr="00A935C5">
              <w:rPr>
                <w:rFonts w:ascii="Arial" w:hAnsi="Arial" w:cs="Arial"/>
              </w:rPr>
              <w:br/>
              <w:t>17/05/2016</w:t>
            </w:r>
          </w:p>
        </w:tc>
        <w:tc>
          <w:tcPr>
            <w:tcW w:w="1623" w:type="dxa"/>
            <w:vAlign w:val="center"/>
          </w:tcPr>
          <w:p w:rsidR="00A27643" w:rsidRPr="00A935C5" w:rsidRDefault="0083699E" w:rsidP="00B3582E">
            <w:pPr>
              <w:pStyle w:val="NoSpacing"/>
              <w:rPr>
                <w:rFonts w:ascii="Arial" w:hAnsi="Arial" w:cs="Arial"/>
              </w:rPr>
            </w:pPr>
            <w:r w:rsidRPr="00A935C5">
              <w:rPr>
                <w:rFonts w:ascii="Arial" w:hAnsi="Arial" w:cs="Arial"/>
              </w:rPr>
              <w:br/>
              <w:t>17/05/2016</w:t>
            </w:r>
          </w:p>
        </w:tc>
        <w:tc>
          <w:tcPr>
            <w:tcW w:w="957" w:type="dxa"/>
            <w:vAlign w:val="center"/>
          </w:tcPr>
          <w:p w:rsidR="00A27643" w:rsidRPr="00A935C5" w:rsidRDefault="0083699E" w:rsidP="00B3582E">
            <w:pPr>
              <w:pStyle w:val="NoSpacing"/>
              <w:rPr>
                <w:rFonts w:ascii="Arial" w:hAnsi="Arial" w:cs="Arial"/>
              </w:rPr>
            </w:pPr>
            <w:r w:rsidRPr="00A935C5">
              <w:rPr>
                <w:rFonts w:ascii="Arial" w:hAnsi="Arial" w:cs="Arial"/>
              </w:rPr>
              <w:t>8h</w:t>
            </w:r>
          </w:p>
        </w:tc>
        <w:tc>
          <w:tcPr>
            <w:tcW w:w="908" w:type="dxa"/>
            <w:vAlign w:val="center"/>
          </w:tcPr>
          <w:p w:rsidR="00A27643" w:rsidRPr="00A935C5" w:rsidRDefault="006416B7"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A27643" w:rsidRPr="00A935C5" w:rsidRDefault="00A27643" w:rsidP="00B3582E">
            <w:pPr>
              <w:pStyle w:val="NoSpacing"/>
              <w:rPr>
                <w:rFonts w:ascii="Arial" w:hAnsi="Arial" w:cs="Arial"/>
              </w:rPr>
            </w:pPr>
            <w:r w:rsidRPr="00A935C5">
              <w:rPr>
                <w:rFonts w:ascii="Arial" w:hAnsi="Arial" w:cs="Arial"/>
              </w:rPr>
              <w:t>22</w:t>
            </w:r>
          </w:p>
        </w:tc>
        <w:tc>
          <w:tcPr>
            <w:tcW w:w="1576" w:type="dxa"/>
          </w:tcPr>
          <w:p w:rsidR="00A27643" w:rsidRPr="00A935C5" w:rsidRDefault="006C690A" w:rsidP="00B3582E">
            <w:pPr>
              <w:pStyle w:val="NoSpacing"/>
              <w:rPr>
                <w:rFonts w:ascii="Arial" w:hAnsi="Arial" w:cs="Arial"/>
              </w:rPr>
            </w:pPr>
            <w:r w:rsidRPr="00A935C5">
              <w:rPr>
                <w:rFonts w:ascii="Arial" w:hAnsi="Arial" w:cs="Arial"/>
              </w:rPr>
              <w:t>Merge code</w:t>
            </w:r>
          </w:p>
        </w:tc>
        <w:tc>
          <w:tcPr>
            <w:tcW w:w="1625" w:type="dxa"/>
          </w:tcPr>
          <w:p w:rsidR="00A27643" w:rsidRPr="00A935C5" w:rsidRDefault="006C690A" w:rsidP="00B3582E">
            <w:pPr>
              <w:pStyle w:val="NoSpacing"/>
              <w:rPr>
                <w:rFonts w:ascii="Arial" w:hAnsi="Arial" w:cs="Arial"/>
              </w:rPr>
            </w:pPr>
            <w:r w:rsidRPr="00A935C5">
              <w:rPr>
                <w:rFonts w:ascii="Arial" w:hAnsi="Arial" w:cs="Arial"/>
              </w:rPr>
              <w:t>merge code lên master</w:t>
            </w:r>
          </w:p>
        </w:tc>
        <w:tc>
          <w:tcPr>
            <w:tcW w:w="1623" w:type="dxa"/>
            <w:vAlign w:val="center"/>
          </w:tcPr>
          <w:p w:rsidR="00A27643" w:rsidRPr="00A935C5" w:rsidRDefault="00A27643" w:rsidP="00B3582E">
            <w:pPr>
              <w:pStyle w:val="NoSpacing"/>
              <w:rPr>
                <w:rFonts w:ascii="Arial" w:hAnsi="Arial" w:cs="Arial"/>
              </w:rPr>
            </w:pPr>
          </w:p>
        </w:tc>
        <w:tc>
          <w:tcPr>
            <w:tcW w:w="1623" w:type="dxa"/>
            <w:vAlign w:val="center"/>
          </w:tcPr>
          <w:p w:rsidR="00A27643" w:rsidRPr="00A935C5" w:rsidRDefault="00A27643" w:rsidP="00B3582E">
            <w:pPr>
              <w:pStyle w:val="NoSpacing"/>
              <w:rPr>
                <w:rFonts w:ascii="Arial" w:hAnsi="Arial" w:cs="Arial"/>
              </w:rPr>
            </w:pPr>
          </w:p>
        </w:tc>
        <w:tc>
          <w:tcPr>
            <w:tcW w:w="957" w:type="dxa"/>
            <w:vAlign w:val="center"/>
          </w:tcPr>
          <w:p w:rsidR="00A27643" w:rsidRPr="00A935C5" w:rsidRDefault="00A27643" w:rsidP="00B3582E">
            <w:pPr>
              <w:pStyle w:val="NoSpacing"/>
              <w:rPr>
                <w:rFonts w:ascii="Arial" w:hAnsi="Arial" w:cs="Arial"/>
              </w:rPr>
            </w:pPr>
          </w:p>
        </w:tc>
        <w:tc>
          <w:tcPr>
            <w:tcW w:w="908" w:type="dxa"/>
            <w:vAlign w:val="center"/>
          </w:tcPr>
          <w:p w:rsidR="00A27643" w:rsidRPr="00A935C5" w:rsidRDefault="006416B7" w:rsidP="00B3582E">
            <w:pPr>
              <w:pStyle w:val="NoSpacing"/>
              <w:rPr>
                <w:rFonts w:ascii="Arial" w:hAnsi="Arial" w:cs="Arial"/>
              </w:rPr>
            </w:pPr>
            <w:r w:rsidRPr="00A935C5">
              <w:rPr>
                <w:rFonts w:ascii="Arial" w:hAnsi="Arial" w:cs="Arial"/>
              </w:rPr>
              <w:t>100%</w:t>
            </w:r>
          </w:p>
        </w:tc>
      </w:tr>
      <w:tr w:rsidR="00F51B98" w:rsidRPr="00A935C5" w:rsidTr="0016785C">
        <w:trPr>
          <w:jc w:val="center"/>
        </w:trPr>
        <w:tc>
          <w:tcPr>
            <w:tcW w:w="691" w:type="dxa"/>
            <w:vAlign w:val="center"/>
          </w:tcPr>
          <w:p w:rsidR="00A85B0C" w:rsidRPr="00A935C5" w:rsidRDefault="00A85B0C" w:rsidP="00B3582E">
            <w:pPr>
              <w:pStyle w:val="NoSpacing"/>
              <w:rPr>
                <w:rFonts w:ascii="Arial" w:hAnsi="Arial" w:cs="Arial"/>
              </w:rPr>
            </w:pPr>
            <w:r w:rsidRPr="00A935C5">
              <w:rPr>
                <w:rFonts w:ascii="Arial" w:hAnsi="Arial" w:cs="Arial"/>
              </w:rPr>
              <w:t>23</w:t>
            </w:r>
          </w:p>
        </w:tc>
        <w:tc>
          <w:tcPr>
            <w:tcW w:w="1576" w:type="dxa"/>
          </w:tcPr>
          <w:p w:rsidR="00A85B0C" w:rsidRPr="00A935C5" w:rsidRDefault="00A85B0C" w:rsidP="00B3582E">
            <w:pPr>
              <w:pStyle w:val="NoSpacing"/>
              <w:rPr>
                <w:rFonts w:ascii="Arial" w:hAnsi="Arial" w:cs="Arial"/>
              </w:rPr>
            </w:pPr>
            <w:r w:rsidRPr="00A935C5">
              <w:rPr>
                <w:rFonts w:ascii="Arial" w:hAnsi="Arial" w:cs="Arial"/>
              </w:rPr>
              <w:t xml:space="preserve">Tổ chức họp &amp; phân công công việc </w:t>
            </w:r>
          </w:p>
        </w:tc>
        <w:tc>
          <w:tcPr>
            <w:tcW w:w="1625" w:type="dxa"/>
          </w:tcPr>
          <w:p w:rsidR="00A85B0C" w:rsidRPr="00A935C5" w:rsidRDefault="00A85B0C" w:rsidP="00B3582E">
            <w:pPr>
              <w:pStyle w:val="NoSpacing"/>
              <w:rPr>
                <w:rFonts w:ascii="Arial" w:hAnsi="Arial" w:cs="Arial"/>
              </w:rPr>
            </w:pPr>
            <w:r w:rsidRPr="00A935C5">
              <w:rPr>
                <w:rFonts w:ascii="Arial" w:hAnsi="Arial" w:cs="Arial"/>
              </w:rPr>
              <w:t>Lên kế hoạch và tổ chức các cuộc họp</w:t>
            </w:r>
          </w:p>
        </w:tc>
        <w:tc>
          <w:tcPr>
            <w:tcW w:w="1623" w:type="dxa"/>
            <w:vAlign w:val="center"/>
          </w:tcPr>
          <w:p w:rsidR="00A85B0C" w:rsidRPr="00A935C5" w:rsidRDefault="006B70C3" w:rsidP="00B3582E">
            <w:pPr>
              <w:pStyle w:val="NoSpacing"/>
              <w:rPr>
                <w:rFonts w:ascii="Arial" w:hAnsi="Arial" w:cs="Arial"/>
              </w:rPr>
            </w:pPr>
            <w:r w:rsidRPr="00A935C5">
              <w:rPr>
                <w:rFonts w:ascii="Arial" w:hAnsi="Arial" w:cs="Arial"/>
              </w:rPr>
              <w:t>Trong quá trình làm đồ án</w:t>
            </w:r>
          </w:p>
        </w:tc>
        <w:tc>
          <w:tcPr>
            <w:tcW w:w="1623" w:type="dxa"/>
            <w:vAlign w:val="center"/>
          </w:tcPr>
          <w:p w:rsidR="00A85B0C" w:rsidRPr="00A935C5" w:rsidRDefault="006B70C3" w:rsidP="00B3582E">
            <w:pPr>
              <w:pStyle w:val="NoSpacing"/>
              <w:rPr>
                <w:rFonts w:ascii="Arial" w:hAnsi="Arial" w:cs="Arial"/>
              </w:rPr>
            </w:pPr>
            <w:r w:rsidRPr="00A935C5">
              <w:rPr>
                <w:rFonts w:ascii="Arial" w:hAnsi="Arial" w:cs="Arial"/>
              </w:rPr>
              <w:t>Trong quá trình làm đồ án</w:t>
            </w:r>
          </w:p>
        </w:tc>
        <w:tc>
          <w:tcPr>
            <w:tcW w:w="957" w:type="dxa"/>
            <w:vAlign w:val="center"/>
          </w:tcPr>
          <w:p w:rsidR="00A85B0C" w:rsidRPr="00A935C5" w:rsidRDefault="00A85B0C" w:rsidP="00B3582E">
            <w:pPr>
              <w:pStyle w:val="NoSpacing"/>
              <w:rPr>
                <w:rFonts w:ascii="Arial" w:hAnsi="Arial" w:cs="Arial"/>
              </w:rPr>
            </w:pPr>
          </w:p>
        </w:tc>
        <w:tc>
          <w:tcPr>
            <w:tcW w:w="908" w:type="dxa"/>
            <w:vAlign w:val="center"/>
          </w:tcPr>
          <w:p w:rsidR="00A85B0C" w:rsidRPr="00A935C5" w:rsidRDefault="00A85B0C" w:rsidP="00B3582E">
            <w:pPr>
              <w:pStyle w:val="NoSpacing"/>
              <w:rPr>
                <w:rFonts w:ascii="Arial" w:hAnsi="Arial" w:cs="Arial"/>
              </w:rPr>
            </w:pPr>
          </w:p>
        </w:tc>
      </w:tr>
    </w:tbl>
    <w:p w:rsidR="00AA3EFC" w:rsidRPr="00A935C5" w:rsidRDefault="00AA3EFC" w:rsidP="00AA3EFC">
      <w:pPr>
        <w:rPr>
          <w:rFonts w:ascii="Arial" w:hAnsi="Arial" w:cs="Arial"/>
        </w:rPr>
      </w:pPr>
    </w:p>
    <w:p w:rsidR="00AA3EFC" w:rsidRPr="00A935C5" w:rsidRDefault="00AA3EFC" w:rsidP="00423740">
      <w:pPr>
        <w:pStyle w:val="Heading2"/>
        <w:rPr>
          <w:rFonts w:ascii="Arial" w:hAnsi="Arial" w:cs="Arial"/>
        </w:rPr>
      </w:pPr>
      <w:bookmarkStart w:id="36" w:name="_Toc454100623"/>
      <w:r w:rsidRPr="00A935C5">
        <w:rPr>
          <w:rFonts w:ascii="Arial" w:hAnsi="Arial" w:cs="Arial"/>
        </w:rPr>
        <w:t xml:space="preserve">Những điều đã </w:t>
      </w:r>
      <w:r w:rsidR="00975A39" w:rsidRPr="00A935C5">
        <w:rPr>
          <w:rFonts w:ascii="Arial" w:hAnsi="Arial" w:cs="Arial"/>
        </w:rPr>
        <w:t>học được từ đồ án</w:t>
      </w:r>
      <w:bookmarkEnd w:id="36"/>
    </w:p>
    <w:p w:rsidR="002A0735" w:rsidRPr="00A935C5" w:rsidRDefault="002A0735" w:rsidP="00A4202A">
      <w:pPr>
        <w:pStyle w:val="NoSpacing"/>
        <w:numPr>
          <w:ilvl w:val="0"/>
          <w:numId w:val="5"/>
        </w:numPr>
        <w:rPr>
          <w:rFonts w:ascii="Arial" w:hAnsi="Arial" w:cs="Arial"/>
        </w:rPr>
      </w:pPr>
      <w:r w:rsidRPr="00A935C5">
        <w:rPr>
          <w:rFonts w:ascii="Arial" w:hAnsi="Arial" w:cs="Arial"/>
        </w:rPr>
        <w:t>Học được quy trình làm việc trong một dự án theo mô hình Agile</w:t>
      </w:r>
    </w:p>
    <w:p w:rsidR="002A0735" w:rsidRPr="00A935C5" w:rsidRDefault="002A0735" w:rsidP="00A4202A">
      <w:pPr>
        <w:pStyle w:val="NoSpacing"/>
        <w:numPr>
          <w:ilvl w:val="0"/>
          <w:numId w:val="5"/>
        </w:numPr>
        <w:rPr>
          <w:rFonts w:ascii="Arial" w:hAnsi="Arial" w:cs="Arial"/>
        </w:rPr>
      </w:pPr>
      <w:r w:rsidRPr="00A935C5">
        <w:rPr>
          <w:rFonts w:ascii="Arial" w:hAnsi="Arial" w:cs="Arial"/>
        </w:rPr>
        <w:t>Học được cách sử dụng các công cụ: redmine, bitrix, Git.</w:t>
      </w:r>
    </w:p>
    <w:p w:rsidR="002A0735" w:rsidRPr="00A935C5" w:rsidRDefault="002A0735" w:rsidP="00A4202A">
      <w:pPr>
        <w:pStyle w:val="NoSpacing"/>
        <w:numPr>
          <w:ilvl w:val="0"/>
          <w:numId w:val="5"/>
        </w:numPr>
        <w:rPr>
          <w:rFonts w:ascii="Arial" w:hAnsi="Arial" w:cs="Arial"/>
        </w:rPr>
      </w:pPr>
      <w:r w:rsidRPr="00A935C5">
        <w:rPr>
          <w:rFonts w:ascii="Arial" w:hAnsi="Arial" w:cs="Arial"/>
        </w:rPr>
        <w:t>Học được công nghệ mới đối với bản thân: SilverLight, MVVM framework</w:t>
      </w:r>
    </w:p>
    <w:p w:rsidR="002A0735" w:rsidRPr="00A935C5" w:rsidRDefault="002A0735" w:rsidP="00A4202A">
      <w:pPr>
        <w:pStyle w:val="NoSpacing"/>
        <w:numPr>
          <w:ilvl w:val="0"/>
          <w:numId w:val="5"/>
        </w:numPr>
        <w:rPr>
          <w:rFonts w:ascii="Arial" w:hAnsi="Arial" w:cs="Arial"/>
        </w:rPr>
      </w:pPr>
      <w:r w:rsidRPr="00A935C5">
        <w:rPr>
          <w:rFonts w:ascii="Arial" w:hAnsi="Arial" w:cs="Arial"/>
        </w:rPr>
        <w:t>Nâng cao kĩ năng làm việc nhóm cũng như làm việc độc lập</w:t>
      </w:r>
    </w:p>
    <w:p w:rsidR="002A0735" w:rsidRPr="00A935C5" w:rsidRDefault="002A0735" w:rsidP="00A4202A">
      <w:pPr>
        <w:pStyle w:val="NoSpacing"/>
        <w:numPr>
          <w:ilvl w:val="0"/>
          <w:numId w:val="5"/>
        </w:numPr>
        <w:rPr>
          <w:rFonts w:ascii="Arial" w:hAnsi="Arial" w:cs="Arial"/>
        </w:rPr>
      </w:pPr>
      <w:r w:rsidRPr="00A935C5">
        <w:rPr>
          <w:rFonts w:ascii="Arial" w:hAnsi="Arial" w:cs="Arial"/>
        </w:rPr>
        <w:t xml:space="preserve">Biết thêm về một nghiệp vụ thực tế: </w:t>
      </w:r>
      <w:r w:rsidR="00670AAE" w:rsidRPr="00A935C5">
        <w:rPr>
          <w:rFonts w:ascii="Arial" w:hAnsi="Arial" w:cs="Arial"/>
        </w:rPr>
        <w:t>cho thuê kho khoán</w:t>
      </w:r>
    </w:p>
    <w:p w:rsidR="002A0735" w:rsidRPr="00A935C5" w:rsidRDefault="002A0735" w:rsidP="00A4202A">
      <w:pPr>
        <w:pStyle w:val="NoSpacing"/>
        <w:numPr>
          <w:ilvl w:val="0"/>
          <w:numId w:val="5"/>
        </w:numPr>
        <w:rPr>
          <w:rFonts w:ascii="Arial" w:hAnsi="Arial" w:cs="Arial"/>
        </w:rPr>
      </w:pPr>
      <w:r w:rsidRPr="00A935C5">
        <w:rPr>
          <w:rFonts w:ascii="Arial" w:hAnsi="Arial" w:cs="Arial"/>
        </w:rPr>
        <w:t>Học được cách phân chia công việc và quản lý thời gian làm việc hợp lý.</w:t>
      </w:r>
    </w:p>
    <w:p w:rsidR="00AA3EFC" w:rsidRPr="00A935C5" w:rsidRDefault="002A0735" w:rsidP="00A4202A">
      <w:pPr>
        <w:pStyle w:val="ListParagraph"/>
        <w:numPr>
          <w:ilvl w:val="0"/>
          <w:numId w:val="5"/>
        </w:numPr>
        <w:rPr>
          <w:rFonts w:ascii="Arial" w:hAnsi="Arial" w:cs="Arial"/>
          <w:lang w:val="vi-VN"/>
        </w:rPr>
      </w:pPr>
      <w:r w:rsidRPr="00A935C5">
        <w:rPr>
          <w:rFonts w:ascii="Arial" w:hAnsi="Arial" w:cs="Arial"/>
          <w:lang w:val="vi-VN"/>
        </w:rPr>
        <w:t>Nâng cao kỹ năng phân tích nghiệp vụ, thiết kế cơ sở dữ liệu.</w:t>
      </w:r>
    </w:p>
    <w:p w:rsidR="00975A39" w:rsidRPr="00A935C5" w:rsidRDefault="00975A39" w:rsidP="00975A39">
      <w:pPr>
        <w:pStyle w:val="Heading2"/>
        <w:rPr>
          <w:rFonts w:ascii="Arial" w:hAnsi="Arial" w:cs="Arial"/>
        </w:rPr>
      </w:pPr>
      <w:bookmarkStart w:id="37" w:name="_Toc454100624"/>
      <w:r w:rsidRPr="00A935C5">
        <w:rPr>
          <w:rFonts w:ascii="Arial" w:hAnsi="Arial" w:cs="Arial"/>
        </w:rPr>
        <w:t>Những thiếu sót và khó khăn đã gặp:</w:t>
      </w:r>
      <w:bookmarkEnd w:id="37"/>
    </w:p>
    <w:p w:rsidR="00975A39" w:rsidRPr="00A935C5" w:rsidRDefault="00975A39" w:rsidP="00A4202A">
      <w:pPr>
        <w:pStyle w:val="NoSpacing"/>
        <w:numPr>
          <w:ilvl w:val="0"/>
          <w:numId w:val="6"/>
        </w:numPr>
        <w:rPr>
          <w:rFonts w:ascii="Arial" w:hAnsi="Arial" w:cs="Arial"/>
        </w:rPr>
      </w:pPr>
      <w:r w:rsidRPr="00A935C5">
        <w:rPr>
          <w:rFonts w:ascii="Arial" w:hAnsi="Arial" w:cs="Arial"/>
        </w:rPr>
        <w:t>Cách làm việc chưa thống nhất giữa các nhóm, chưa cập nhật thông tin kịp</w:t>
      </w:r>
      <w:r w:rsidR="00DE4F31" w:rsidRPr="00A935C5">
        <w:rPr>
          <w:rFonts w:ascii="Arial" w:hAnsi="Arial" w:cs="Arial"/>
        </w:rPr>
        <w:t xml:space="preserve"> </w:t>
      </w:r>
      <w:r w:rsidRPr="00A935C5">
        <w:rPr>
          <w:rFonts w:ascii="Arial" w:hAnsi="Arial" w:cs="Arial"/>
        </w:rPr>
        <w:t xml:space="preserve">thời, khả năng giao tiếp giữa các nhóm còn hạn chế. </w:t>
      </w:r>
    </w:p>
    <w:p w:rsidR="00975A39" w:rsidRPr="00A935C5" w:rsidRDefault="00975A39" w:rsidP="00A4202A">
      <w:pPr>
        <w:pStyle w:val="NoSpacing"/>
        <w:numPr>
          <w:ilvl w:val="0"/>
          <w:numId w:val="6"/>
        </w:numPr>
        <w:rPr>
          <w:rFonts w:ascii="Arial" w:hAnsi="Arial" w:cs="Arial"/>
        </w:rPr>
      </w:pPr>
      <w:r w:rsidRPr="00A935C5">
        <w:rPr>
          <w:rFonts w:ascii="Arial" w:hAnsi="Arial" w:cs="Arial"/>
        </w:rPr>
        <w:t>Framework còn mới, mất khá nhiều thời gian tìm hiểu</w:t>
      </w:r>
      <w:r w:rsidR="006806CC" w:rsidRPr="00A935C5">
        <w:rPr>
          <w:rFonts w:ascii="Arial" w:hAnsi="Arial" w:cs="Arial"/>
        </w:rPr>
        <w:t>.</w:t>
      </w:r>
    </w:p>
    <w:p w:rsidR="00975A39" w:rsidRPr="00A935C5" w:rsidRDefault="00975A39" w:rsidP="00A4202A">
      <w:pPr>
        <w:pStyle w:val="NoSpacing"/>
        <w:numPr>
          <w:ilvl w:val="0"/>
          <w:numId w:val="6"/>
        </w:numPr>
        <w:rPr>
          <w:rFonts w:ascii="Arial" w:hAnsi="Arial" w:cs="Arial"/>
        </w:rPr>
      </w:pPr>
      <w:r w:rsidRPr="00A935C5">
        <w:rPr>
          <w:rFonts w:ascii="Arial" w:hAnsi="Arial" w:cs="Arial"/>
        </w:rPr>
        <w:t xml:space="preserve">Đôi khi </w:t>
      </w:r>
      <w:r w:rsidR="009E43CF" w:rsidRPr="00A935C5">
        <w:rPr>
          <w:rFonts w:ascii="Arial" w:hAnsi="Arial" w:cs="Arial"/>
        </w:rPr>
        <w:t>làm việc không đúng vấn đề, sai hướng đi.</w:t>
      </w:r>
    </w:p>
    <w:p w:rsidR="00975A39" w:rsidRPr="00A935C5" w:rsidRDefault="00975A39" w:rsidP="00A4202A">
      <w:pPr>
        <w:pStyle w:val="NoSpacing"/>
        <w:numPr>
          <w:ilvl w:val="0"/>
          <w:numId w:val="6"/>
        </w:numPr>
        <w:rPr>
          <w:rFonts w:ascii="Arial" w:hAnsi="Arial" w:cs="Arial"/>
        </w:rPr>
      </w:pPr>
      <w:r w:rsidRPr="00A935C5">
        <w:rPr>
          <w:rFonts w:ascii="Arial" w:hAnsi="Arial" w:cs="Arial"/>
        </w:rPr>
        <w:t>Gặp khó khăn trong việc Merge code do xây dựng kiến trúc chưa hợp lý.</w:t>
      </w:r>
      <w:r w:rsidR="00995C35" w:rsidRPr="00A935C5">
        <w:rPr>
          <w:rFonts w:ascii="Arial" w:hAnsi="Arial" w:cs="Arial"/>
        </w:rPr>
        <w:t xml:space="preserve"> </w:t>
      </w:r>
    </w:p>
    <w:p w:rsidR="00975A39" w:rsidRPr="00A935C5" w:rsidRDefault="00975A39" w:rsidP="00A4202A">
      <w:pPr>
        <w:pStyle w:val="NoSpacing"/>
        <w:numPr>
          <w:ilvl w:val="0"/>
          <w:numId w:val="6"/>
        </w:numPr>
        <w:rPr>
          <w:rFonts w:ascii="Arial" w:hAnsi="Arial" w:cs="Arial"/>
        </w:rPr>
      </w:pPr>
      <w:r w:rsidRPr="00A935C5">
        <w:rPr>
          <w:rFonts w:ascii="Arial" w:hAnsi="Arial" w:cs="Arial"/>
        </w:rPr>
        <w:t>Còn nhiều thiếu xót, hạn chế trong việc sử dụng các công cụ</w:t>
      </w:r>
      <w:r w:rsidR="00BB640C" w:rsidRPr="00A935C5">
        <w:rPr>
          <w:rFonts w:ascii="Arial" w:hAnsi="Arial" w:cs="Arial"/>
        </w:rPr>
        <w:t xml:space="preserve"> hỗ trợ</w:t>
      </w:r>
      <w:r w:rsidRPr="00A935C5">
        <w:rPr>
          <w:rFonts w:ascii="Arial" w:hAnsi="Arial" w:cs="Arial"/>
        </w:rPr>
        <w:t>.</w:t>
      </w:r>
    </w:p>
    <w:p w:rsidR="0026531B" w:rsidRPr="00A935C5" w:rsidRDefault="0026531B">
      <w:pPr>
        <w:spacing w:after="200" w:line="276" w:lineRule="auto"/>
        <w:rPr>
          <w:rFonts w:ascii="Arial" w:hAnsi="Arial" w:cs="Arial"/>
        </w:rPr>
      </w:pPr>
      <w:r w:rsidRPr="00A935C5">
        <w:rPr>
          <w:rFonts w:ascii="Arial" w:hAnsi="Arial" w:cs="Arial"/>
        </w:rPr>
        <w:br w:type="page"/>
      </w:r>
    </w:p>
    <w:p w:rsidR="003F76F7" w:rsidRPr="003F76F7" w:rsidRDefault="003F76F7" w:rsidP="003F76F7">
      <w:pPr>
        <w:spacing w:line="240" w:lineRule="auto"/>
        <w:jc w:val="center"/>
        <w:rPr>
          <w:rFonts w:ascii="Times New Roman" w:hAnsi="Times New Roman" w:cs="Times New Roman"/>
          <w:b/>
          <w:color w:val="002060"/>
          <w:szCs w:val="26"/>
        </w:rPr>
      </w:pPr>
      <w:bookmarkStart w:id="38" w:name="_Toc454098811"/>
      <w:r w:rsidRPr="003F76F7">
        <w:rPr>
          <w:rFonts w:ascii="Times New Roman" w:hAnsi="Times New Roman" w:cs="Times New Roman"/>
          <w:b/>
          <w:color w:val="002060"/>
          <w:szCs w:val="26"/>
        </w:rPr>
        <w:lastRenderedPageBreak/>
        <w:t>QUẢN CHẤP HÀNG HÓA</w:t>
      </w:r>
    </w:p>
    <w:p w:rsidR="003F76F7" w:rsidRPr="00CB1539" w:rsidRDefault="003F76F7" w:rsidP="003F76F7">
      <w:pPr>
        <w:spacing w:line="240" w:lineRule="auto"/>
        <w:ind w:firstLine="720"/>
        <w:jc w:val="both"/>
        <w:rPr>
          <w:rFonts w:ascii="Times New Roman" w:hAnsi="Times New Roman" w:cs="Times New Roman"/>
          <w:b/>
          <w:color w:val="002060"/>
          <w:szCs w:val="26"/>
        </w:rPr>
      </w:pPr>
      <w:r w:rsidRPr="00CB1539">
        <w:rPr>
          <w:rFonts w:ascii="Times New Roman" w:hAnsi="Times New Roman" w:cs="Times New Roman"/>
          <w:b/>
          <w:color w:val="002060"/>
          <w:szCs w:val="26"/>
        </w:rPr>
        <w:t>GVHD: Phan Trung Hiếu</w:t>
      </w:r>
    </w:p>
    <w:p w:rsidR="003F76F7" w:rsidRPr="00CB1539" w:rsidRDefault="003F76F7" w:rsidP="003F76F7">
      <w:pPr>
        <w:spacing w:line="240" w:lineRule="auto"/>
        <w:ind w:firstLine="720"/>
        <w:jc w:val="both"/>
        <w:rPr>
          <w:rFonts w:ascii="Times New Roman" w:hAnsi="Times New Roman" w:cs="Times New Roman"/>
          <w:b/>
          <w:color w:val="002060"/>
          <w:szCs w:val="26"/>
        </w:rPr>
      </w:pPr>
      <w:r w:rsidRPr="00CB1539">
        <w:rPr>
          <w:rFonts w:ascii="Times New Roman" w:hAnsi="Times New Roman" w:cs="Times New Roman"/>
          <w:b/>
          <w:color w:val="002060"/>
          <w:szCs w:val="26"/>
        </w:rPr>
        <w:t>Sinh viên thực hiện:</w:t>
      </w:r>
    </w:p>
    <w:p w:rsidR="003F76F7" w:rsidRPr="00CB1539" w:rsidRDefault="003F76F7" w:rsidP="003F76F7">
      <w:pPr>
        <w:spacing w:line="240" w:lineRule="auto"/>
        <w:ind w:firstLine="720"/>
        <w:jc w:val="both"/>
        <w:rPr>
          <w:rFonts w:ascii="Times New Roman" w:hAnsi="Times New Roman" w:cs="Times New Roman"/>
          <w:b/>
          <w:color w:val="002060"/>
          <w:szCs w:val="26"/>
        </w:rPr>
      </w:pPr>
      <w:r w:rsidRPr="00CB1539">
        <w:rPr>
          <w:rFonts w:ascii="Times New Roman" w:hAnsi="Times New Roman" w:cs="Times New Roman"/>
          <w:b/>
          <w:color w:val="002060"/>
          <w:szCs w:val="26"/>
        </w:rPr>
        <w:t xml:space="preserve">Nhóm 3:  </w:t>
      </w:r>
    </w:p>
    <w:p w:rsidR="003F76F7" w:rsidRPr="00CB1539" w:rsidRDefault="003F76F7" w:rsidP="003F76F7">
      <w:pPr>
        <w:pStyle w:val="ListParagraph"/>
        <w:numPr>
          <w:ilvl w:val="0"/>
          <w:numId w:val="11"/>
        </w:numPr>
        <w:spacing w:after="160" w:line="276" w:lineRule="auto"/>
        <w:rPr>
          <w:b/>
          <w:color w:val="002060"/>
        </w:rPr>
      </w:pPr>
      <w:r w:rsidRPr="00CB1539">
        <w:rPr>
          <w:b/>
          <w:color w:val="002060"/>
        </w:rPr>
        <w:t xml:space="preserve">Nguyễn Thị Phương Mai </w:t>
      </w:r>
      <w:r w:rsidRPr="00CB1539">
        <w:rPr>
          <w:b/>
          <w:color w:val="002060"/>
        </w:rPr>
        <w:tab/>
        <w:t>12520252</w:t>
      </w:r>
    </w:p>
    <w:p w:rsidR="003F76F7" w:rsidRPr="00CB1539" w:rsidRDefault="003F76F7" w:rsidP="003F76F7">
      <w:pPr>
        <w:pStyle w:val="ListParagraph"/>
        <w:numPr>
          <w:ilvl w:val="0"/>
          <w:numId w:val="11"/>
        </w:numPr>
        <w:spacing w:after="160" w:line="276" w:lineRule="auto"/>
        <w:rPr>
          <w:b/>
          <w:color w:val="002060"/>
        </w:rPr>
      </w:pPr>
      <w:r w:rsidRPr="00CB1539">
        <w:rPr>
          <w:b/>
          <w:color w:val="002060"/>
        </w:rPr>
        <w:t>Trần Minh Cường</w:t>
      </w:r>
      <w:r>
        <w:rPr>
          <w:b/>
          <w:color w:val="002060"/>
        </w:rPr>
        <w:tab/>
      </w:r>
      <w:r>
        <w:rPr>
          <w:b/>
          <w:color w:val="002060"/>
        </w:rPr>
        <w:tab/>
        <w:t>12520044</w:t>
      </w:r>
    </w:p>
    <w:p w:rsidR="003F76F7" w:rsidRPr="00CB1539" w:rsidRDefault="003F76F7" w:rsidP="003F76F7">
      <w:pPr>
        <w:pStyle w:val="ListParagraph"/>
        <w:numPr>
          <w:ilvl w:val="0"/>
          <w:numId w:val="11"/>
        </w:numPr>
        <w:spacing w:after="160" w:line="276" w:lineRule="auto"/>
        <w:rPr>
          <w:b/>
          <w:color w:val="002060"/>
        </w:rPr>
      </w:pPr>
      <w:r w:rsidRPr="00CB1539">
        <w:rPr>
          <w:b/>
          <w:color w:val="002060"/>
        </w:rPr>
        <w:t>Nguyễn Minh Hiếu</w:t>
      </w:r>
      <w:r>
        <w:rPr>
          <w:b/>
          <w:color w:val="002060"/>
        </w:rPr>
        <w:tab/>
      </w:r>
      <w:r>
        <w:rPr>
          <w:b/>
          <w:color w:val="002060"/>
        </w:rPr>
        <w:tab/>
        <w:t>12520137</w:t>
      </w:r>
    </w:p>
    <w:p w:rsidR="003F76F7" w:rsidRPr="00CB1539" w:rsidRDefault="003F76F7" w:rsidP="003F76F7">
      <w:pPr>
        <w:pStyle w:val="ListParagraph"/>
        <w:numPr>
          <w:ilvl w:val="0"/>
          <w:numId w:val="11"/>
        </w:numPr>
        <w:spacing w:after="160" w:line="276" w:lineRule="auto"/>
        <w:rPr>
          <w:b/>
          <w:color w:val="002060"/>
        </w:rPr>
      </w:pPr>
      <w:r w:rsidRPr="00CB1539">
        <w:rPr>
          <w:b/>
          <w:color w:val="002060"/>
        </w:rPr>
        <w:t>Lê Xuân Trường</w:t>
      </w:r>
      <w:r>
        <w:rPr>
          <w:b/>
          <w:color w:val="002060"/>
        </w:rPr>
        <w:tab/>
      </w:r>
      <w:r>
        <w:rPr>
          <w:b/>
          <w:color w:val="002060"/>
        </w:rPr>
        <w:tab/>
        <w:t>12520473</w:t>
      </w:r>
      <w:r>
        <w:rPr>
          <w:b/>
          <w:color w:val="002060"/>
        </w:rPr>
        <w:tab/>
      </w:r>
    </w:p>
    <w:p w:rsidR="003F76F7" w:rsidRPr="00CB1539" w:rsidRDefault="003F76F7" w:rsidP="003F76F7">
      <w:pPr>
        <w:pStyle w:val="ListParagraph"/>
        <w:numPr>
          <w:ilvl w:val="0"/>
          <w:numId w:val="11"/>
        </w:numPr>
        <w:spacing w:after="160" w:line="276" w:lineRule="auto"/>
        <w:rPr>
          <w:b/>
          <w:color w:val="002060"/>
        </w:rPr>
      </w:pPr>
      <w:r w:rsidRPr="00CB1539">
        <w:rPr>
          <w:b/>
          <w:color w:val="002060"/>
        </w:rPr>
        <w:t>Lê Nô Hoàng Phi</w:t>
      </w:r>
      <w:r>
        <w:rPr>
          <w:b/>
          <w:color w:val="002060"/>
        </w:rPr>
        <w:tab/>
      </w:r>
      <w:r>
        <w:rPr>
          <w:b/>
          <w:color w:val="002060"/>
        </w:rPr>
        <w:tab/>
        <w:t>12520312</w:t>
      </w:r>
    </w:p>
    <w:p w:rsidR="003F76F7" w:rsidRDefault="003F76F7" w:rsidP="003F76F7">
      <w:pPr>
        <w:pStyle w:val="ListParagraph"/>
        <w:numPr>
          <w:ilvl w:val="0"/>
          <w:numId w:val="11"/>
        </w:numPr>
        <w:spacing w:after="160" w:line="276" w:lineRule="auto"/>
        <w:rPr>
          <w:b/>
          <w:color w:val="002060"/>
        </w:rPr>
      </w:pPr>
      <w:r w:rsidRPr="00CB1539">
        <w:rPr>
          <w:b/>
          <w:color w:val="002060"/>
        </w:rPr>
        <w:t>Trần Đức Vinh</w:t>
      </w:r>
      <w:r>
        <w:rPr>
          <w:b/>
          <w:color w:val="002060"/>
        </w:rPr>
        <w:tab/>
      </w:r>
      <w:r>
        <w:rPr>
          <w:b/>
          <w:color w:val="002060"/>
        </w:rPr>
        <w:tab/>
      </w:r>
      <w:r>
        <w:rPr>
          <w:b/>
          <w:color w:val="002060"/>
        </w:rPr>
        <w:tab/>
        <w:t>12520514</w:t>
      </w:r>
    </w:p>
    <w:p w:rsidR="003F76F7" w:rsidRDefault="003F76F7">
      <w:pPr>
        <w:spacing w:after="200" w:line="276" w:lineRule="auto"/>
        <w:rPr>
          <w:b/>
          <w:color w:val="002060"/>
        </w:rPr>
      </w:pPr>
      <w:r>
        <w:rPr>
          <w:b/>
          <w:color w:val="002060"/>
        </w:rPr>
        <w:br w:type="page"/>
      </w:r>
    </w:p>
    <w:p w:rsidR="003F76F7" w:rsidRPr="003F76F7" w:rsidRDefault="003F76F7" w:rsidP="003F76F7">
      <w:pPr>
        <w:spacing w:after="160" w:line="276" w:lineRule="auto"/>
        <w:rPr>
          <w:rFonts w:ascii="Times New Roman" w:hAnsi="Times New Roman" w:cs="Times New Roman"/>
          <w:b/>
          <w:color w:val="002060"/>
          <w:szCs w:val="26"/>
        </w:rPr>
      </w:pPr>
    </w:p>
    <w:sdt>
      <w:sdtPr>
        <w:rPr>
          <w:rFonts w:asciiTheme="majorHAnsi" w:eastAsiaTheme="minorEastAsia" w:hAnsiTheme="majorHAnsi" w:cstheme="minorBidi"/>
          <w:b w:val="0"/>
          <w:sz w:val="26"/>
          <w:szCs w:val="26"/>
          <w:lang w:val="vi-VN"/>
        </w:rPr>
        <w:id w:val="1443493372"/>
        <w:docPartObj>
          <w:docPartGallery w:val="Table of Contents"/>
          <w:docPartUnique/>
        </w:docPartObj>
      </w:sdtPr>
      <w:sdtEndPr>
        <w:rPr>
          <w:rFonts w:eastAsiaTheme="minorHAnsi"/>
          <w:bCs/>
          <w:noProof/>
        </w:rPr>
      </w:sdtEndPr>
      <w:sdtContent>
        <w:p w:rsidR="00A935C5" w:rsidRPr="00A935C5" w:rsidRDefault="00A935C5" w:rsidP="003F76F7">
          <w:pPr>
            <w:pStyle w:val="Heading1"/>
            <w:numPr>
              <w:ilvl w:val="0"/>
              <w:numId w:val="0"/>
            </w:numPr>
            <w:ind w:left="360" w:hanging="360"/>
            <w:rPr>
              <w:b w:val="0"/>
              <w:sz w:val="26"/>
              <w:szCs w:val="26"/>
              <w:lang w:val="vi-VN"/>
            </w:rPr>
          </w:pPr>
          <w:r w:rsidRPr="00A935C5">
            <w:rPr>
              <w:sz w:val="26"/>
              <w:szCs w:val="26"/>
              <w:lang w:val="vi-VN"/>
            </w:rPr>
            <w:t>MỤC LỤC</w:t>
          </w:r>
          <w:bookmarkEnd w:id="38"/>
        </w:p>
        <w:p w:rsidR="00A935C5" w:rsidRPr="00A935C5" w:rsidRDefault="00A935C5" w:rsidP="00A935C5">
          <w:pPr>
            <w:pStyle w:val="TOC1"/>
            <w:rPr>
              <w:rFonts w:eastAsiaTheme="minorEastAsia"/>
            </w:rPr>
          </w:pPr>
          <w:r w:rsidRPr="00A935C5">
            <w:rPr>
              <w:szCs w:val="26"/>
            </w:rPr>
            <w:fldChar w:fldCharType="begin"/>
          </w:r>
          <w:r w:rsidRPr="00A935C5">
            <w:rPr>
              <w:szCs w:val="26"/>
            </w:rPr>
            <w:instrText xml:space="preserve"> TOC \o "1-3" \h \z \u </w:instrText>
          </w:r>
          <w:r w:rsidRPr="00A935C5">
            <w:rPr>
              <w:szCs w:val="26"/>
            </w:rPr>
            <w:fldChar w:fldCharType="separate"/>
          </w:r>
          <w:hyperlink w:anchor="_Toc454098810" w:history="1">
            <w:r w:rsidRPr="00A935C5">
              <w:rPr>
                <w:rStyle w:val="Hyperlink"/>
                <w:color w:val="auto"/>
                <w:sz w:val="24"/>
              </w:rPr>
              <w:t>NHẬN XÉT CỦA GIÁO VIÊN</w:t>
            </w:r>
            <w:r w:rsidRPr="00A935C5">
              <w:rPr>
                <w:webHidden/>
              </w:rPr>
              <w:tab/>
            </w:r>
            <w:r w:rsidRPr="00A935C5">
              <w:rPr>
                <w:webHidden/>
              </w:rPr>
              <w:fldChar w:fldCharType="begin"/>
            </w:r>
            <w:r w:rsidRPr="00A935C5">
              <w:rPr>
                <w:webHidden/>
              </w:rPr>
              <w:instrText xml:space="preserve"> PAGEREF _Toc454098810 \h </w:instrText>
            </w:r>
            <w:r w:rsidRPr="00A935C5">
              <w:rPr>
                <w:webHidden/>
              </w:rPr>
            </w:r>
            <w:r w:rsidRPr="00A935C5">
              <w:rPr>
                <w:webHidden/>
              </w:rPr>
              <w:fldChar w:fldCharType="separate"/>
            </w:r>
            <w:r w:rsidRPr="00A935C5">
              <w:rPr>
                <w:webHidden/>
              </w:rPr>
              <w:t>2</w:t>
            </w:r>
            <w:r w:rsidRPr="00A935C5">
              <w:rPr>
                <w:webHidden/>
              </w:rPr>
              <w:fldChar w:fldCharType="end"/>
            </w:r>
          </w:hyperlink>
        </w:p>
        <w:p w:rsidR="00A935C5" w:rsidRPr="00A935C5" w:rsidRDefault="00847638" w:rsidP="00A935C5">
          <w:pPr>
            <w:pStyle w:val="TOC1"/>
            <w:rPr>
              <w:rFonts w:eastAsiaTheme="minorEastAsia"/>
            </w:rPr>
          </w:pPr>
          <w:hyperlink w:anchor="_Toc454098811" w:history="1">
            <w:r w:rsidR="00A935C5" w:rsidRPr="00A935C5">
              <w:rPr>
                <w:rStyle w:val="Hyperlink"/>
                <w:color w:val="auto"/>
              </w:rPr>
              <w:t>MỤC LỤC</w:t>
            </w:r>
            <w:r w:rsidR="00A935C5" w:rsidRPr="00A935C5">
              <w:rPr>
                <w:webHidden/>
              </w:rPr>
              <w:tab/>
            </w:r>
            <w:r w:rsidR="00A935C5" w:rsidRPr="00A935C5">
              <w:rPr>
                <w:webHidden/>
              </w:rPr>
              <w:fldChar w:fldCharType="begin"/>
            </w:r>
            <w:r w:rsidR="00A935C5" w:rsidRPr="00A935C5">
              <w:rPr>
                <w:webHidden/>
              </w:rPr>
              <w:instrText xml:space="preserve"> PAGEREF _Toc454098811 \h </w:instrText>
            </w:r>
            <w:r w:rsidR="00A935C5" w:rsidRPr="00A935C5">
              <w:rPr>
                <w:webHidden/>
              </w:rPr>
            </w:r>
            <w:r w:rsidR="00A935C5" w:rsidRPr="00A935C5">
              <w:rPr>
                <w:webHidden/>
              </w:rPr>
              <w:fldChar w:fldCharType="separate"/>
            </w:r>
            <w:r w:rsidR="00A935C5" w:rsidRPr="00A935C5">
              <w:rPr>
                <w:webHidden/>
              </w:rPr>
              <w:t>3</w:t>
            </w:r>
            <w:r w:rsidR="00A935C5" w:rsidRPr="00A935C5">
              <w:rPr>
                <w:webHidden/>
              </w:rPr>
              <w:fldChar w:fldCharType="end"/>
            </w:r>
          </w:hyperlink>
        </w:p>
        <w:p w:rsidR="00A935C5" w:rsidRPr="00A935C5" w:rsidRDefault="00847638" w:rsidP="00A935C5">
          <w:pPr>
            <w:pStyle w:val="TOC1"/>
            <w:rPr>
              <w:rFonts w:eastAsiaTheme="minorEastAsia"/>
            </w:rPr>
          </w:pPr>
          <w:hyperlink w:anchor="_Toc454098812" w:history="1">
            <w:r w:rsidR="00A935C5" w:rsidRPr="00A935C5">
              <w:rPr>
                <w:rStyle w:val="Hyperlink"/>
                <w:color w:val="auto"/>
                <w:sz w:val="24"/>
              </w:rPr>
              <w:t>PHẦN I: MÔ TẢ BÀI TOÁN</w:t>
            </w:r>
            <w:r w:rsidR="00A935C5" w:rsidRPr="00A935C5">
              <w:rPr>
                <w:webHidden/>
              </w:rPr>
              <w:tab/>
            </w:r>
            <w:r w:rsidR="00A935C5" w:rsidRPr="00A935C5">
              <w:rPr>
                <w:webHidden/>
              </w:rPr>
              <w:fldChar w:fldCharType="begin"/>
            </w:r>
            <w:r w:rsidR="00A935C5" w:rsidRPr="00A935C5">
              <w:rPr>
                <w:webHidden/>
              </w:rPr>
              <w:instrText xml:space="preserve"> PAGEREF _Toc454098812 \h </w:instrText>
            </w:r>
            <w:r w:rsidR="00A935C5" w:rsidRPr="00A935C5">
              <w:rPr>
                <w:webHidden/>
              </w:rPr>
            </w:r>
            <w:r w:rsidR="00A935C5" w:rsidRPr="00A935C5">
              <w:rPr>
                <w:webHidden/>
              </w:rPr>
              <w:fldChar w:fldCharType="separate"/>
            </w:r>
            <w:r w:rsidR="00A935C5" w:rsidRPr="00A935C5">
              <w:rPr>
                <w:webHidden/>
              </w:rPr>
              <w:t>5</w:t>
            </w:r>
            <w:r w:rsidR="00A935C5" w:rsidRPr="00A935C5">
              <w:rPr>
                <w:webHidden/>
              </w:rPr>
              <w:fldChar w:fldCharType="end"/>
            </w:r>
          </w:hyperlink>
        </w:p>
        <w:p w:rsidR="00A935C5" w:rsidRPr="00A935C5" w:rsidRDefault="00847638" w:rsidP="00A935C5">
          <w:pPr>
            <w:pStyle w:val="TOC1"/>
            <w:rPr>
              <w:rFonts w:eastAsiaTheme="minorEastAsia"/>
            </w:rPr>
          </w:pPr>
          <w:hyperlink w:anchor="_Toc454098813" w:history="1">
            <w:r w:rsidR="00A935C5" w:rsidRPr="00A935C5">
              <w:rPr>
                <w:rStyle w:val="Hyperlink"/>
                <w:color w:val="auto"/>
                <w:sz w:val="24"/>
              </w:rPr>
              <w:t>PHẦN II: USECASE DIAGRAM</w:t>
            </w:r>
            <w:r w:rsidR="00A935C5" w:rsidRPr="00A935C5">
              <w:rPr>
                <w:webHidden/>
              </w:rPr>
              <w:tab/>
            </w:r>
            <w:r w:rsidR="00A935C5" w:rsidRPr="00A935C5">
              <w:rPr>
                <w:webHidden/>
              </w:rPr>
              <w:fldChar w:fldCharType="begin"/>
            </w:r>
            <w:r w:rsidR="00A935C5" w:rsidRPr="00A935C5">
              <w:rPr>
                <w:webHidden/>
              </w:rPr>
              <w:instrText xml:space="preserve"> PAGEREF _Toc454098813 \h </w:instrText>
            </w:r>
            <w:r w:rsidR="00A935C5" w:rsidRPr="00A935C5">
              <w:rPr>
                <w:webHidden/>
              </w:rPr>
            </w:r>
            <w:r w:rsidR="00A935C5" w:rsidRPr="00A935C5">
              <w:rPr>
                <w:webHidden/>
              </w:rPr>
              <w:fldChar w:fldCharType="separate"/>
            </w:r>
            <w:r w:rsidR="00A935C5" w:rsidRPr="00A935C5">
              <w:rPr>
                <w:webHidden/>
              </w:rPr>
              <w:t>7</w:t>
            </w:r>
            <w:r w:rsidR="00A935C5" w:rsidRPr="00A935C5">
              <w:rPr>
                <w:webHidden/>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14" w:history="1">
            <w:r w:rsidR="00A935C5" w:rsidRPr="00A935C5">
              <w:rPr>
                <w:rStyle w:val="Hyperlink"/>
                <w:rFonts w:ascii="Times New Roman" w:hAnsi="Times New Roman" w:cs="Times New Roman"/>
                <w:noProof/>
                <w:color w:val="auto"/>
                <w:sz w:val="24"/>
              </w:rPr>
              <w:t>1.</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Usecase Diagram</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_Toc454098814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7</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15" w:history="1">
            <w:r w:rsidR="00A935C5" w:rsidRPr="00A935C5">
              <w:rPr>
                <w:rStyle w:val="Hyperlink"/>
                <w:rFonts w:ascii="Times New Roman" w:hAnsi="Times New Roman" w:cs="Times New Roman"/>
                <w:noProof/>
                <w:color w:val="auto"/>
                <w:sz w:val="24"/>
              </w:rPr>
              <w:t>2.</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Mô tả usecase</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_Toc454098815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9</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16" w:history="1">
            <w:r w:rsidR="00A935C5" w:rsidRPr="00A935C5">
              <w:rPr>
                <w:rStyle w:val="Hyperlink"/>
                <w:rFonts w:ascii="Times New Roman" w:hAnsi="Times New Roman" w:cs="Times New Roman"/>
                <w:noProof/>
                <w:color w:val="auto"/>
                <w:sz w:val="24"/>
              </w:rPr>
              <w:t>a.</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Tìm kiếm</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_Toc454098816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9</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17" w:history="1">
            <w:r w:rsidR="00A935C5" w:rsidRPr="00A935C5">
              <w:rPr>
                <w:rStyle w:val="Hyperlink"/>
                <w:rFonts w:ascii="Times New Roman" w:hAnsi="Times New Roman" w:cs="Times New Roman"/>
                <w:noProof/>
                <w:color w:val="auto"/>
                <w:sz w:val="24"/>
              </w:rPr>
              <w:t>b.</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Yêu cầu dịch vụ</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_Toc454098817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9</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18" w:history="1">
            <w:r w:rsidR="00A935C5" w:rsidRPr="00A935C5">
              <w:rPr>
                <w:rStyle w:val="Hyperlink"/>
                <w:rFonts w:ascii="Times New Roman" w:hAnsi="Times New Roman" w:cs="Times New Roman"/>
                <w:noProof/>
                <w:color w:val="auto"/>
                <w:sz w:val="24"/>
              </w:rPr>
              <w:t>c.</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Chọn khu vực</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_Toc454098818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10</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19" w:history="1">
            <w:r w:rsidR="00A935C5" w:rsidRPr="00A935C5">
              <w:rPr>
                <w:rStyle w:val="Hyperlink"/>
                <w:rFonts w:ascii="Times New Roman" w:hAnsi="Times New Roman" w:cs="Times New Roman"/>
                <w:noProof/>
                <w:color w:val="auto"/>
                <w:sz w:val="24"/>
              </w:rPr>
              <w:t>d.</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Tiếp nhận yêu cầu</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_Toc454098819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10</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20" w:history="1">
            <w:r w:rsidR="00A935C5" w:rsidRPr="00A935C5">
              <w:rPr>
                <w:rStyle w:val="Hyperlink"/>
                <w:rFonts w:ascii="Times New Roman" w:hAnsi="Times New Roman" w:cs="Times New Roman"/>
                <w:noProof/>
                <w:color w:val="auto"/>
                <w:sz w:val="24"/>
              </w:rPr>
              <w:t>e.</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Lập hợp đồng</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_Toc454098820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10</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21" w:history="1">
            <w:r w:rsidR="00A935C5" w:rsidRPr="00A935C5">
              <w:rPr>
                <w:rStyle w:val="Hyperlink"/>
                <w:rFonts w:ascii="Times New Roman" w:hAnsi="Times New Roman" w:cs="Times New Roman"/>
                <w:noProof/>
                <w:color w:val="auto"/>
                <w:sz w:val="24"/>
              </w:rPr>
              <w:t>f.</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Hủy/ Gia hạn hợp đồng</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_Toc454098821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11</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22" w:history="1">
            <w:r w:rsidR="00A935C5" w:rsidRPr="00A935C5">
              <w:rPr>
                <w:rStyle w:val="Hyperlink"/>
                <w:rFonts w:ascii="Times New Roman" w:hAnsi="Times New Roman" w:cs="Times New Roman"/>
                <w:noProof/>
                <w:color w:val="auto"/>
                <w:sz w:val="24"/>
              </w:rPr>
              <w:t>3.</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Activity Diagram</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_Toc454098822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12</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1"/>
            <w:rPr>
              <w:rFonts w:eastAsiaTheme="minorEastAsia"/>
            </w:rPr>
          </w:pPr>
          <w:hyperlink w:anchor="_Toc454098823" w:history="1">
            <w:r w:rsidR="00A935C5" w:rsidRPr="00A935C5">
              <w:rPr>
                <w:rStyle w:val="Hyperlink"/>
                <w:color w:val="auto"/>
                <w:sz w:val="24"/>
              </w:rPr>
              <w:t>PHẦN III: THIẾT KẾ DỮ LIỆU</w:t>
            </w:r>
            <w:r w:rsidR="00A935C5" w:rsidRPr="00A935C5">
              <w:rPr>
                <w:webHidden/>
              </w:rPr>
              <w:tab/>
            </w:r>
            <w:r w:rsidR="00A935C5" w:rsidRPr="00A935C5">
              <w:rPr>
                <w:webHidden/>
              </w:rPr>
              <w:fldChar w:fldCharType="begin"/>
            </w:r>
            <w:r w:rsidR="00A935C5" w:rsidRPr="00A935C5">
              <w:rPr>
                <w:webHidden/>
              </w:rPr>
              <w:instrText xml:space="preserve"> PAGEREF _Toc454098823 \h </w:instrText>
            </w:r>
            <w:r w:rsidR="00A935C5" w:rsidRPr="00A935C5">
              <w:rPr>
                <w:webHidden/>
              </w:rPr>
            </w:r>
            <w:r w:rsidR="00A935C5" w:rsidRPr="00A935C5">
              <w:rPr>
                <w:webHidden/>
              </w:rPr>
              <w:fldChar w:fldCharType="separate"/>
            </w:r>
            <w:r w:rsidR="00A935C5" w:rsidRPr="00A935C5">
              <w:rPr>
                <w:webHidden/>
              </w:rPr>
              <w:t>13</w:t>
            </w:r>
            <w:r w:rsidR="00A935C5" w:rsidRPr="00A935C5">
              <w:rPr>
                <w:webHidden/>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24" w:history="1">
            <w:r w:rsidR="00A935C5" w:rsidRPr="00A935C5">
              <w:rPr>
                <w:rStyle w:val="Hyperlink"/>
                <w:rFonts w:ascii="Times New Roman" w:hAnsi="Times New Roman" w:cs="Times New Roman"/>
                <w:noProof/>
                <w:color w:val="auto"/>
                <w:sz w:val="24"/>
              </w:rPr>
              <w:t>1.</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Sơ đồ ERD</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_Toc454098824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13</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25" w:history="1">
            <w:r w:rsidR="00A935C5" w:rsidRPr="00A935C5">
              <w:rPr>
                <w:rStyle w:val="Hyperlink"/>
                <w:rFonts w:ascii="Times New Roman" w:hAnsi="Times New Roman" w:cs="Times New Roman"/>
                <w:noProof/>
                <w:color w:val="auto"/>
                <w:sz w:val="24"/>
              </w:rPr>
              <w:t>2.</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Mô tả chi tiết dữ liệu</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_Toc454098825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14</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26" w:history="1">
            <w:r w:rsidR="00A935C5" w:rsidRPr="00A935C5">
              <w:rPr>
                <w:rStyle w:val="Hyperlink"/>
                <w:rFonts w:ascii="Times New Roman" w:hAnsi="Times New Roman" w:cs="Times New Roman"/>
                <w:noProof/>
                <w:color w:val="auto"/>
                <w:sz w:val="24"/>
              </w:rPr>
              <w:t>a.</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AC_PHIEUYEUCAU_QC</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_Toc454098826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14</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27" w:history="1">
            <w:r w:rsidR="00A935C5" w:rsidRPr="00A935C5">
              <w:rPr>
                <w:rStyle w:val="Hyperlink"/>
                <w:rFonts w:ascii="Times New Roman" w:hAnsi="Times New Roman" w:cs="Times New Roman"/>
                <w:noProof/>
                <w:color w:val="auto"/>
                <w:sz w:val="24"/>
              </w:rPr>
              <w:t>b.</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AC_PHIEUYEUCAU_QC_CT</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_Toc454098827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15</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28" w:history="1">
            <w:r w:rsidR="00A935C5" w:rsidRPr="00A935C5">
              <w:rPr>
                <w:rStyle w:val="Hyperlink"/>
                <w:rFonts w:ascii="Times New Roman" w:hAnsi="Times New Roman" w:cs="Times New Roman"/>
                <w:noProof/>
                <w:color w:val="auto"/>
                <w:sz w:val="24"/>
              </w:rPr>
              <w:t>c.</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AC_HOPDONG_QC</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_Toc454098828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17</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29" w:history="1">
            <w:r w:rsidR="00A935C5" w:rsidRPr="00A935C5">
              <w:rPr>
                <w:rStyle w:val="Hyperlink"/>
                <w:rFonts w:ascii="Times New Roman" w:hAnsi="Times New Roman" w:cs="Times New Roman"/>
                <w:noProof/>
                <w:color w:val="auto"/>
                <w:sz w:val="24"/>
              </w:rPr>
              <w:t>d.</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AC_HOPDONG_QC_CT</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_Toc454098829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18</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1"/>
            <w:rPr>
              <w:rFonts w:eastAsiaTheme="minorEastAsia"/>
            </w:rPr>
          </w:pPr>
          <w:hyperlink w:anchor="_Toc454098830" w:history="1">
            <w:r w:rsidR="00A935C5" w:rsidRPr="00A935C5">
              <w:rPr>
                <w:rStyle w:val="Hyperlink"/>
                <w:color w:val="auto"/>
                <w:sz w:val="24"/>
              </w:rPr>
              <w:t>PHẦN V: GIAO DIỆN CỦA CHỨC NĂNG</w:t>
            </w:r>
            <w:r w:rsidR="00A935C5" w:rsidRPr="00A935C5">
              <w:rPr>
                <w:webHidden/>
              </w:rPr>
              <w:tab/>
            </w:r>
            <w:r w:rsidR="00A935C5" w:rsidRPr="00A935C5">
              <w:rPr>
                <w:webHidden/>
              </w:rPr>
              <w:fldChar w:fldCharType="begin"/>
            </w:r>
            <w:r w:rsidR="00A935C5" w:rsidRPr="00A935C5">
              <w:rPr>
                <w:webHidden/>
              </w:rPr>
              <w:instrText xml:space="preserve"> PAGEREF _Toc454098830 \h </w:instrText>
            </w:r>
            <w:r w:rsidR="00A935C5" w:rsidRPr="00A935C5">
              <w:rPr>
                <w:webHidden/>
              </w:rPr>
            </w:r>
            <w:r w:rsidR="00A935C5" w:rsidRPr="00A935C5">
              <w:rPr>
                <w:webHidden/>
              </w:rPr>
              <w:fldChar w:fldCharType="separate"/>
            </w:r>
            <w:r w:rsidR="00A935C5" w:rsidRPr="00A935C5">
              <w:rPr>
                <w:webHidden/>
              </w:rPr>
              <w:t>20</w:t>
            </w:r>
            <w:r w:rsidR="00A935C5" w:rsidRPr="00A935C5">
              <w:rPr>
                <w:webHidden/>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1" w:history="1">
            <w:r w:rsidR="00A935C5" w:rsidRPr="00A935C5">
              <w:rPr>
                <w:rStyle w:val="Hyperlink"/>
                <w:rFonts w:ascii="Times New Roman" w:hAnsi="Times New Roman" w:cs="Times New Roman"/>
                <w:noProof/>
                <w:color w:val="auto"/>
                <w:sz w:val="24"/>
              </w:rPr>
              <w:t>1.</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Phiếu yêu cầu</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_Toc454098831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20</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2" w:history="1">
            <w:r w:rsidR="00A935C5" w:rsidRPr="00A935C5">
              <w:rPr>
                <w:rStyle w:val="Hyperlink"/>
                <w:rFonts w:ascii="Times New Roman" w:hAnsi="Times New Roman" w:cs="Times New Roman"/>
                <w:noProof/>
                <w:color w:val="auto"/>
                <w:sz w:val="24"/>
              </w:rPr>
              <w:t>2.</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Tìm kiếm phiếu yêu cầu</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_Toc454098832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20</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3" w:history="1">
            <w:r w:rsidR="00A935C5" w:rsidRPr="00A935C5">
              <w:rPr>
                <w:rStyle w:val="Hyperlink"/>
                <w:rFonts w:ascii="Times New Roman" w:hAnsi="Times New Roman" w:cs="Times New Roman"/>
                <w:noProof/>
                <w:color w:val="auto"/>
                <w:sz w:val="24"/>
              </w:rPr>
              <w:t>3.</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Duyệt phiếu yêu cầu</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_Toc454098833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20</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4" w:history="1">
            <w:r w:rsidR="00A935C5" w:rsidRPr="00A935C5">
              <w:rPr>
                <w:rStyle w:val="Hyperlink"/>
                <w:rFonts w:ascii="Times New Roman" w:hAnsi="Times New Roman" w:cs="Times New Roman"/>
                <w:noProof/>
                <w:color w:val="auto"/>
                <w:sz w:val="24"/>
              </w:rPr>
              <w:t>4.</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Hợp đồng quản chấp</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_Toc454098834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21</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5" w:history="1">
            <w:r w:rsidR="00A935C5" w:rsidRPr="00A935C5">
              <w:rPr>
                <w:rStyle w:val="Hyperlink"/>
                <w:rFonts w:ascii="Times New Roman" w:hAnsi="Times New Roman" w:cs="Times New Roman"/>
                <w:noProof/>
                <w:color w:val="auto"/>
                <w:sz w:val="24"/>
              </w:rPr>
              <w:t>5.</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Tìm kiếm hợp đồng quản chấp</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_Toc454098835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21</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1"/>
            <w:rPr>
              <w:rFonts w:eastAsiaTheme="minorEastAsia"/>
            </w:rPr>
          </w:pPr>
          <w:hyperlink w:anchor="_Toc454098836" w:history="1">
            <w:r w:rsidR="00A935C5" w:rsidRPr="00A935C5">
              <w:rPr>
                <w:rStyle w:val="Hyperlink"/>
                <w:color w:val="auto"/>
                <w:sz w:val="24"/>
              </w:rPr>
              <w:t>PHẦN VI: QUÁ TRÌNH THỰC HIỆN DỰ ÁN</w:t>
            </w:r>
            <w:r w:rsidR="00A935C5" w:rsidRPr="00A935C5">
              <w:rPr>
                <w:webHidden/>
              </w:rPr>
              <w:tab/>
            </w:r>
            <w:r w:rsidR="00A935C5" w:rsidRPr="00A935C5">
              <w:rPr>
                <w:webHidden/>
              </w:rPr>
              <w:fldChar w:fldCharType="begin"/>
            </w:r>
            <w:r w:rsidR="00A935C5" w:rsidRPr="00A935C5">
              <w:rPr>
                <w:webHidden/>
              </w:rPr>
              <w:instrText xml:space="preserve"> PAGEREF _Toc454098836 \h </w:instrText>
            </w:r>
            <w:r w:rsidR="00A935C5" w:rsidRPr="00A935C5">
              <w:rPr>
                <w:webHidden/>
              </w:rPr>
            </w:r>
            <w:r w:rsidR="00A935C5" w:rsidRPr="00A935C5">
              <w:rPr>
                <w:webHidden/>
              </w:rPr>
              <w:fldChar w:fldCharType="separate"/>
            </w:r>
            <w:r w:rsidR="00A935C5" w:rsidRPr="00A935C5">
              <w:rPr>
                <w:webHidden/>
              </w:rPr>
              <w:t>23</w:t>
            </w:r>
            <w:r w:rsidR="00A935C5" w:rsidRPr="00A935C5">
              <w:rPr>
                <w:webHidden/>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7" w:history="1">
            <w:r w:rsidR="00A935C5" w:rsidRPr="00A935C5">
              <w:rPr>
                <w:rStyle w:val="Hyperlink"/>
                <w:rFonts w:ascii="Times New Roman" w:hAnsi="Times New Roman" w:cs="Times New Roman"/>
                <w:noProof/>
                <w:color w:val="auto"/>
                <w:sz w:val="24"/>
              </w:rPr>
              <w:t>1.</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Chuẩn  bị</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_Toc454098837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23</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8" w:history="1">
            <w:r w:rsidR="00A935C5" w:rsidRPr="00A935C5">
              <w:rPr>
                <w:rStyle w:val="Hyperlink"/>
                <w:rFonts w:ascii="Times New Roman" w:hAnsi="Times New Roman" w:cs="Times New Roman"/>
                <w:noProof/>
                <w:color w:val="auto"/>
                <w:sz w:val="24"/>
              </w:rPr>
              <w:t>2.</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Quy trình thực hiện</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_Toc454098838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23</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39" w:history="1">
            <w:r w:rsidR="00A935C5" w:rsidRPr="00A935C5">
              <w:rPr>
                <w:rStyle w:val="Hyperlink"/>
                <w:rFonts w:ascii="Times New Roman" w:hAnsi="Times New Roman" w:cs="Times New Roman"/>
                <w:noProof/>
                <w:color w:val="auto"/>
                <w:sz w:val="24"/>
              </w:rPr>
              <w:t>3.</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Mô tả chi tiết công việc:</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_Toc454098839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24</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40" w:history="1">
            <w:r w:rsidR="00A935C5" w:rsidRPr="00A935C5">
              <w:rPr>
                <w:rStyle w:val="Hyperlink"/>
                <w:rFonts w:ascii="Times New Roman" w:hAnsi="Times New Roman" w:cs="Times New Roman"/>
                <w:noProof/>
                <w:color w:val="auto"/>
                <w:sz w:val="24"/>
              </w:rPr>
              <w:t>a.</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Lê Xuân Trường</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_Toc454098840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24</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41" w:history="1">
            <w:r w:rsidR="00A935C5" w:rsidRPr="00A935C5">
              <w:rPr>
                <w:rStyle w:val="Hyperlink"/>
                <w:rFonts w:ascii="Times New Roman" w:hAnsi="Times New Roman" w:cs="Times New Roman"/>
                <w:noProof/>
                <w:color w:val="auto"/>
                <w:sz w:val="24"/>
              </w:rPr>
              <w:t>b.</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Nguyễn Thị Phương Mai:</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_Toc454098841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25</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42" w:history="1">
            <w:r w:rsidR="00A935C5" w:rsidRPr="00A935C5">
              <w:rPr>
                <w:rStyle w:val="Hyperlink"/>
                <w:rFonts w:ascii="Times New Roman" w:hAnsi="Times New Roman" w:cs="Times New Roman"/>
                <w:noProof/>
                <w:color w:val="auto"/>
                <w:sz w:val="24"/>
              </w:rPr>
              <w:t>c.</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Trần Đức Vinh</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_Toc454098842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26</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43" w:history="1">
            <w:r w:rsidR="00A935C5" w:rsidRPr="00A935C5">
              <w:rPr>
                <w:rStyle w:val="Hyperlink"/>
                <w:rFonts w:ascii="Times New Roman" w:hAnsi="Times New Roman" w:cs="Times New Roman"/>
                <w:noProof/>
                <w:color w:val="auto"/>
                <w:sz w:val="24"/>
              </w:rPr>
              <w:t>d.</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Lê Nô Hoàng Phi</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_Toc454098843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26</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44" w:history="1">
            <w:r w:rsidR="00A935C5" w:rsidRPr="00A935C5">
              <w:rPr>
                <w:rStyle w:val="Hyperlink"/>
                <w:rFonts w:ascii="Times New Roman" w:hAnsi="Times New Roman" w:cs="Times New Roman"/>
                <w:noProof/>
                <w:color w:val="auto"/>
                <w:sz w:val="24"/>
              </w:rPr>
              <w:t>e.</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Nguyễn Minh Hiếu</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_Toc454098844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27</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3"/>
            <w:tabs>
              <w:tab w:val="left" w:pos="880"/>
              <w:tab w:val="right" w:leader="dot" w:pos="8630"/>
            </w:tabs>
            <w:rPr>
              <w:rFonts w:ascii="Times New Roman" w:hAnsi="Times New Roman" w:cs="Times New Roman"/>
              <w:noProof/>
              <w:sz w:val="24"/>
            </w:rPr>
          </w:pPr>
          <w:hyperlink w:anchor="_Toc454098845" w:history="1">
            <w:r w:rsidR="00A935C5" w:rsidRPr="00A935C5">
              <w:rPr>
                <w:rStyle w:val="Hyperlink"/>
                <w:rFonts w:ascii="Times New Roman" w:hAnsi="Times New Roman" w:cs="Times New Roman"/>
                <w:noProof/>
                <w:color w:val="auto"/>
                <w:sz w:val="24"/>
              </w:rPr>
              <w:t>f.</w:t>
            </w:r>
            <w:r w:rsidR="00A935C5" w:rsidRPr="00A935C5">
              <w:rPr>
                <w:rFonts w:ascii="Times New Roman" w:hAnsi="Times New Roman" w:cs="Times New Roman"/>
                <w:noProof/>
                <w:sz w:val="24"/>
              </w:rPr>
              <w:tab/>
            </w:r>
            <w:r w:rsidR="00A935C5" w:rsidRPr="00A935C5">
              <w:rPr>
                <w:rStyle w:val="Hyperlink"/>
                <w:rFonts w:ascii="Times New Roman" w:hAnsi="Times New Roman" w:cs="Times New Roman"/>
                <w:noProof/>
                <w:color w:val="auto"/>
                <w:sz w:val="24"/>
              </w:rPr>
              <w:t>Trần Minh Cường</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_Toc454098845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28</w:t>
            </w:r>
            <w:r w:rsidR="00A935C5" w:rsidRPr="00A935C5">
              <w:rPr>
                <w:rFonts w:ascii="Times New Roman" w:hAnsi="Times New Roman" w:cs="Times New Roman"/>
                <w:noProof/>
                <w:webHidden/>
                <w:sz w:val="24"/>
              </w:rPr>
              <w:fldChar w:fldCharType="end"/>
            </w:r>
          </w:hyperlink>
        </w:p>
        <w:p w:rsidR="00A935C5" w:rsidRPr="00A935C5" w:rsidRDefault="00847638" w:rsidP="00A935C5">
          <w:pPr>
            <w:pStyle w:val="TOC2"/>
            <w:tabs>
              <w:tab w:val="left" w:pos="660"/>
              <w:tab w:val="right" w:leader="dot" w:pos="8630"/>
            </w:tabs>
            <w:rPr>
              <w:rFonts w:ascii="Times New Roman" w:eastAsiaTheme="minorEastAsia" w:hAnsi="Times New Roman" w:cs="Times New Roman"/>
              <w:noProof/>
              <w:sz w:val="24"/>
            </w:rPr>
          </w:pPr>
          <w:hyperlink w:anchor="_Toc454098846" w:history="1">
            <w:r w:rsidR="00A935C5" w:rsidRPr="00A935C5">
              <w:rPr>
                <w:rStyle w:val="Hyperlink"/>
                <w:rFonts w:ascii="Times New Roman" w:hAnsi="Times New Roman" w:cs="Times New Roman"/>
                <w:noProof/>
                <w:color w:val="auto"/>
                <w:sz w:val="24"/>
              </w:rPr>
              <w:t>4.</w:t>
            </w:r>
            <w:r w:rsidR="00A935C5" w:rsidRPr="00A935C5">
              <w:rPr>
                <w:rFonts w:ascii="Times New Roman" w:eastAsiaTheme="minorEastAsia" w:hAnsi="Times New Roman" w:cs="Times New Roman"/>
                <w:noProof/>
                <w:sz w:val="24"/>
              </w:rPr>
              <w:tab/>
            </w:r>
            <w:r w:rsidR="00A935C5" w:rsidRPr="00A935C5">
              <w:rPr>
                <w:rStyle w:val="Hyperlink"/>
                <w:rFonts w:ascii="Times New Roman" w:hAnsi="Times New Roman" w:cs="Times New Roman"/>
                <w:noProof/>
                <w:color w:val="auto"/>
                <w:sz w:val="24"/>
              </w:rPr>
              <w:t>Tổng kết</w:t>
            </w:r>
            <w:r w:rsidR="00A935C5" w:rsidRPr="00A935C5">
              <w:rPr>
                <w:rFonts w:ascii="Times New Roman" w:hAnsi="Times New Roman" w:cs="Times New Roman"/>
                <w:noProof/>
                <w:webHidden/>
                <w:sz w:val="24"/>
              </w:rPr>
              <w:tab/>
            </w:r>
            <w:r w:rsidR="00A935C5" w:rsidRPr="00A935C5">
              <w:rPr>
                <w:rFonts w:ascii="Times New Roman" w:hAnsi="Times New Roman" w:cs="Times New Roman"/>
                <w:noProof/>
                <w:webHidden/>
                <w:sz w:val="24"/>
              </w:rPr>
              <w:fldChar w:fldCharType="begin"/>
            </w:r>
            <w:r w:rsidR="00A935C5" w:rsidRPr="00A935C5">
              <w:rPr>
                <w:rFonts w:ascii="Times New Roman" w:hAnsi="Times New Roman" w:cs="Times New Roman"/>
                <w:noProof/>
                <w:webHidden/>
                <w:sz w:val="24"/>
              </w:rPr>
              <w:instrText xml:space="preserve"> PAGEREF _Toc454098846 \h </w:instrText>
            </w:r>
            <w:r w:rsidR="00A935C5" w:rsidRPr="00A935C5">
              <w:rPr>
                <w:rFonts w:ascii="Times New Roman" w:hAnsi="Times New Roman" w:cs="Times New Roman"/>
                <w:noProof/>
                <w:webHidden/>
                <w:sz w:val="24"/>
              </w:rPr>
            </w:r>
            <w:r w:rsidR="00A935C5" w:rsidRPr="00A935C5">
              <w:rPr>
                <w:rFonts w:ascii="Times New Roman" w:hAnsi="Times New Roman" w:cs="Times New Roman"/>
                <w:noProof/>
                <w:webHidden/>
                <w:sz w:val="24"/>
              </w:rPr>
              <w:fldChar w:fldCharType="separate"/>
            </w:r>
            <w:r w:rsidR="00A935C5" w:rsidRPr="00A935C5">
              <w:rPr>
                <w:rFonts w:ascii="Times New Roman" w:hAnsi="Times New Roman" w:cs="Times New Roman"/>
                <w:noProof/>
                <w:webHidden/>
                <w:sz w:val="24"/>
              </w:rPr>
              <w:t>29</w:t>
            </w:r>
            <w:r w:rsidR="00A935C5" w:rsidRPr="00A935C5">
              <w:rPr>
                <w:rFonts w:ascii="Times New Roman" w:hAnsi="Times New Roman" w:cs="Times New Roman"/>
                <w:noProof/>
                <w:webHidden/>
                <w:sz w:val="24"/>
              </w:rPr>
              <w:fldChar w:fldCharType="end"/>
            </w:r>
          </w:hyperlink>
        </w:p>
        <w:p w:rsidR="00A935C5" w:rsidRPr="00A935C5" w:rsidRDefault="00A935C5" w:rsidP="00A935C5">
          <w:pPr>
            <w:rPr>
              <w:rFonts w:ascii="Times New Roman" w:hAnsi="Times New Roman" w:cs="Times New Roman"/>
              <w:szCs w:val="26"/>
            </w:rPr>
          </w:pPr>
          <w:r w:rsidRPr="00A935C5">
            <w:rPr>
              <w:rFonts w:ascii="Times New Roman" w:hAnsi="Times New Roman" w:cs="Times New Roman"/>
              <w:b/>
              <w:bCs/>
              <w:noProof/>
              <w:sz w:val="28"/>
              <w:szCs w:val="26"/>
            </w:rPr>
            <w:fldChar w:fldCharType="end"/>
          </w:r>
        </w:p>
      </w:sdtContent>
    </w:sdt>
    <w:p w:rsidR="00A935C5" w:rsidRPr="00A935C5" w:rsidRDefault="00A935C5" w:rsidP="00A935C5">
      <w:pPr>
        <w:rPr>
          <w:rFonts w:ascii="Times New Roman" w:eastAsiaTheme="majorEastAsia" w:hAnsi="Times New Roman" w:cs="Times New Roman"/>
          <w:szCs w:val="26"/>
        </w:rPr>
      </w:pPr>
      <w:r w:rsidRPr="00A935C5">
        <w:rPr>
          <w:rFonts w:ascii="Times New Roman" w:hAnsi="Times New Roman" w:cs="Times New Roman"/>
          <w:szCs w:val="26"/>
        </w:rPr>
        <w:br w:type="page"/>
      </w:r>
    </w:p>
    <w:p w:rsidR="00A935C5" w:rsidRPr="00A935C5" w:rsidRDefault="00A935C5" w:rsidP="004B1F2F">
      <w:pPr>
        <w:pStyle w:val="Heading1"/>
        <w:numPr>
          <w:ilvl w:val="0"/>
          <w:numId w:val="0"/>
        </w:numPr>
        <w:rPr>
          <w:b w:val="0"/>
          <w:szCs w:val="26"/>
          <w:lang w:val="vi-VN"/>
        </w:rPr>
      </w:pPr>
      <w:bookmarkStart w:id="39" w:name="_Toc454098812"/>
      <w:r w:rsidRPr="00A935C5">
        <w:rPr>
          <w:szCs w:val="26"/>
          <w:lang w:val="vi-VN"/>
        </w:rPr>
        <w:lastRenderedPageBreak/>
        <w:t>PHẦN I: MÔ TẢ BÀI TOÁN</w:t>
      </w:r>
      <w:bookmarkEnd w:id="39"/>
    </w:p>
    <w:p w:rsidR="00A935C5" w:rsidRPr="00A935C5" w:rsidRDefault="00A935C5" w:rsidP="00A935C5">
      <w:pPr>
        <w:rPr>
          <w:rFonts w:ascii="Times New Roman" w:hAnsi="Times New Roman" w:cs="Times New Roman"/>
          <w:szCs w:val="26"/>
        </w:rPr>
      </w:pPr>
    </w:p>
    <w:p w:rsidR="00A935C5" w:rsidRPr="00A935C5" w:rsidRDefault="00A935C5" w:rsidP="00A935C5">
      <w:pPr>
        <w:ind w:left="720"/>
        <w:rPr>
          <w:rFonts w:ascii="Times New Roman" w:hAnsi="Times New Roman" w:cs="Times New Roman"/>
          <w:szCs w:val="26"/>
        </w:rPr>
      </w:pPr>
      <w:r w:rsidRPr="00A935C5">
        <w:rPr>
          <w:rFonts w:ascii="Times New Roman" w:hAnsi="Times New Roman" w:cs="Times New Roman"/>
          <w:szCs w:val="26"/>
        </w:rPr>
        <w:t>Là dịch vụ giám sát, theo dõi các loại hàng hóa mà khách hàng đã thế chấp, cầm cố cho Sacombank theo yêu cầu của CN/PGD để phục vụ cho việc cấp phát tín dụng trong toàn hệ thống Sacombank. Đây là dịch vụ phục vụ cho khách hàng nội bộ (các chi nhánh/ PGD của Sacombank). Các chi nhánh của SBA được phân công xử lý yêu cầu dịch vụ cho từng khu vực riêng (ví dụ: chi nhánh Hà Nội xử lý yêu cầu cho khu vực phía Bắc)</w:t>
      </w:r>
    </w:p>
    <w:p w:rsidR="00A935C5" w:rsidRPr="00A935C5" w:rsidRDefault="00A935C5" w:rsidP="00A935C5">
      <w:pPr>
        <w:ind w:left="720"/>
        <w:rPr>
          <w:rFonts w:ascii="Times New Roman" w:hAnsi="Times New Roman" w:cs="Times New Roman"/>
          <w:szCs w:val="26"/>
        </w:rPr>
      </w:pPr>
      <w:r w:rsidRPr="00A935C5">
        <w:rPr>
          <w:rFonts w:ascii="Times New Roman" w:hAnsi="Times New Roman" w:cs="Times New Roman"/>
          <w:szCs w:val="26"/>
        </w:rPr>
        <w:t xml:space="preserve">Nghiệp vụ sau đây được thực hiện hoàn toàn trên chương trình </w:t>
      </w:r>
    </w:p>
    <w:p w:rsidR="00A935C5" w:rsidRPr="00A935C5" w:rsidRDefault="00A935C5" w:rsidP="00A4202A">
      <w:pPr>
        <w:pStyle w:val="ListParagraph"/>
        <w:numPr>
          <w:ilvl w:val="0"/>
          <w:numId w:val="13"/>
        </w:numPr>
        <w:spacing w:after="160" w:line="360" w:lineRule="auto"/>
        <w:jc w:val="left"/>
        <w:rPr>
          <w:lang w:val="vi-VN"/>
        </w:rPr>
      </w:pPr>
      <w:r w:rsidRPr="00A935C5">
        <w:rPr>
          <w:lang w:val="vi-VN"/>
        </w:rPr>
        <w:t xml:space="preserve"> B01: Chi nhánh/ PGD Sacombank gửi Yêu cầu cung cấp dịch vụ Giám sát hàng hóa TC/CC (có đính kèm file scan) qua chương trình. Chương trình cho phép user chọn khu vực (khu vực mà kho của bên thứ 3 nằm ở đó). </w:t>
      </w:r>
    </w:p>
    <w:p w:rsidR="00A935C5" w:rsidRPr="00A935C5" w:rsidRDefault="00A935C5" w:rsidP="00A4202A">
      <w:pPr>
        <w:pStyle w:val="ListParagraph"/>
        <w:numPr>
          <w:ilvl w:val="0"/>
          <w:numId w:val="13"/>
        </w:numPr>
        <w:spacing w:after="160" w:line="360" w:lineRule="auto"/>
        <w:jc w:val="left"/>
        <w:rPr>
          <w:lang w:val="vi-VN"/>
        </w:rPr>
      </w:pPr>
      <w:r w:rsidRPr="00A935C5">
        <w:rPr>
          <w:lang w:val="vi-VN"/>
        </w:rPr>
        <w:t xml:space="preserve"> B02: Yêu cầu được chuyển đến theo từng khu vực (hoặc Cty tùy theo setup luồng xử lý), SBA tiếp nhận yêu cầu, tiến hành khảo sát kho hàng. Nếu kho hàng thỏa các các điều kiện theo quy định, SBA sẽ phản hồi với nội dung đồng ý cung cấp dịch vụ. Nếu kho hàng không thỏa các đều kiện theo quy định, SBA sẽ phản hồi với nội dung không đồng ý cung cấp dịch vụ.</w:t>
      </w:r>
    </w:p>
    <w:p w:rsidR="00A935C5" w:rsidRPr="00A935C5" w:rsidRDefault="00A935C5" w:rsidP="00A935C5">
      <w:pPr>
        <w:pStyle w:val="ListParagraph"/>
        <w:spacing w:line="360" w:lineRule="auto"/>
        <w:ind w:left="1080"/>
        <w:rPr>
          <w:lang w:val="vi-VN"/>
        </w:rPr>
      </w:pPr>
      <w:r w:rsidRPr="00A935C5">
        <w:rPr>
          <w:lang w:val="vi-VN"/>
        </w:rPr>
        <w:t xml:space="preserve"> Việc chấp nhận hoặc không chấp nhận cung cấp dịch vụ sẽ được ghi rõ trong phần phản hồi của các Phiếu yêu cầu nêu trên. </w:t>
      </w:r>
    </w:p>
    <w:p w:rsidR="00A935C5" w:rsidRPr="00A935C5" w:rsidRDefault="00A935C5" w:rsidP="00A4202A">
      <w:pPr>
        <w:pStyle w:val="ListParagraph"/>
        <w:numPr>
          <w:ilvl w:val="0"/>
          <w:numId w:val="13"/>
        </w:numPr>
        <w:spacing w:after="160" w:line="360" w:lineRule="auto"/>
        <w:jc w:val="left"/>
        <w:rPr>
          <w:lang w:val="vi-VN"/>
        </w:rPr>
      </w:pPr>
      <w:r w:rsidRPr="00A935C5">
        <w:rPr>
          <w:lang w:val="vi-VN"/>
        </w:rPr>
        <w:t xml:space="preserve"> B03: Phiếu yêu cầu sau đó được phân công cho nhân sự theo dõi. Việc lập Hợp đồng cung cấp dịch vụ sẽ tùy thuộc vào nhu cầu của Khách hàng. Hợp đồng sẽ được scan đính kèm nếu có nhu cầu lập HĐ từ khách hàng của chi nhánh.</w:t>
      </w:r>
    </w:p>
    <w:p w:rsidR="00A935C5" w:rsidRPr="00A935C5" w:rsidRDefault="00A935C5" w:rsidP="00A935C5">
      <w:pPr>
        <w:pStyle w:val="ListParagraph"/>
        <w:spacing w:line="360" w:lineRule="auto"/>
        <w:ind w:left="1080"/>
        <w:rPr>
          <w:lang w:val="vi-VN"/>
        </w:rPr>
      </w:pPr>
      <w:r w:rsidRPr="00A935C5">
        <w:rPr>
          <w:lang w:val="vi-VN"/>
        </w:rPr>
        <w:t xml:space="preserve">+    Yêu cầu có thể được gia hạn, chấp dứt đúng hạn và trước thời hạn, yêu cầu gia hạn, chấm dứt sẽ do Chi nhánh/PGD sẽ gửi công văn yêu cầu rút nhân viên Giám sát kho (theo mẫu của SBA). Nhân viên Tổng hợp </w:t>
      </w:r>
      <w:r w:rsidRPr="00A935C5">
        <w:rPr>
          <w:lang w:val="vi-VN"/>
        </w:rPr>
        <w:lastRenderedPageBreak/>
        <w:t xml:space="preserve">được phân công sẽ tiếp nhận yêu cầu và làm các thủ tục gia hạn, chấm dứt (rút nhân viên giám sát). </w:t>
      </w:r>
    </w:p>
    <w:p w:rsidR="00A935C5" w:rsidRPr="00A935C5" w:rsidRDefault="00A935C5" w:rsidP="00A935C5">
      <w:pPr>
        <w:pStyle w:val="ListParagraph"/>
        <w:spacing w:line="360" w:lineRule="auto"/>
        <w:ind w:left="1080"/>
        <w:rPr>
          <w:lang w:val="vi-VN"/>
        </w:rPr>
      </w:pPr>
      <w:r w:rsidRPr="00A935C5">
        <w:rPr>
          <w:lang w:val="vi-VN"/>
        </w:rPr>
        <w:t>+   Chương trình cho phép lưu trữ và tìm kiếm thông tin các kho đang tiến hành dịch vụ. Các tiêu chí cần tìm kiếm: Tên kho, loại hàng, tên Quản lý kho, tên Giám sát kho, thời gian bắt đầu thục hiện dịch vụ, mức phí.</w:t>
      </w:r>
    </w:p>
    <w:p w:rsidR="00A935C5" w:rsidRPr="00A935C5" w:rsidRDefault="00A935C5" w:rsidP="00A935C5">
      <w:pPr>
        <w:rPr>
          <w:rFonts w:ascii="Times New Roman" w:eastAsiaTheme="majorEastAsia" w:hAnsi="Times New Roman" w:cs="Times New Roman"/>
          <w:b/>
          <w:szCs w:val="26"/>
        </w:rPr>
      </w:pPr>
      <w:r w:rsidRPr="00A935C5">
        <w:rPr>
          <w:rFonts w:ascii="Times New Roman" w:eastAsiaTheme="majorEastAsia" w:hAnsi="Times New Roman" w:cs="Times New Roman"/>
          <w:b/>
          <w:szCs w:val="26"/>
        </w:rPr>
        <w:br w:type="page"/>
      </w:r>
    </w:p>
    <w:p w:rsidR="00A935C5" w:rsidRPr="00A935C5" w:rsidRDefault="00A935C5" w:rsidP="00A935C5">
      <w:pPr>
        <w:pStyle w:val="Heading1"/>
        <w:rPr>
          <w:b w:val="0"/>
          <w:szCs w:val="26"/>
          <w:lang w:val="vi-VN"/>
        </w:rPr>
      </w:pPr>
      <w:bookmarkStart w:id="40" w:name="_Toc454098813"/>
      <w:r w:rsidRPr="00A935C5">
        <w:rPr>
          <w:szCs w:val="26"/>
          <w:lang w:val="vi-VN"/>
        </w:rPr>
        <w:lastRenderedPageBreak/>
        <w:t>PHẦN II: USECASE DIAGRAM</w:t>
      </w:r>
      <w:bookmarkEnd w:id="40"/>
    </w:p>
    <w:p w:rsidR="00A935C5" w:rsidRPr="00A935C5" w:rsidRDefault="00A935C5" w:rsidP="00A935C5">
      <w:pPr>
        <w:rPr>
          <w:rFonts w:ascii="Times New Roman" w:hAnsi="Times New Roman" w:cs="Times New Roman"/>
          <w:szCs w:val="26"/>
        </w:rPr>
      </w:pPr>
    </w:p>
    <w:p w:rsidR="00A935C5" w:rsidRPr="00A935C5" w:rsidRDefault="00A935C5" w:rsidP="00A4202A">
      <w:pPr>
        <w:pStyle w:val="Heading2"/>
        <w:numPr>
          <w:ilvl w:val="0"/>
          <w:numId w:val="16"/>
        </w:numPr>
        <w:spacing w:before="40" w:after="0" w:line="256" w:lineRule="auto"/>
        <w:rPr>
          <w:rFonts w:ascii="Times New Roman" w:hAnsi="Times New Roman" w:cs="Times New Roman"/>
          <w:b w:val="0"/>
        </w:rPr>
      </w:pPr>
      <w:bookmarkStart w:id="41" w:name="_Toc454098814"/>
      <w:r w:rsidRPr="00A935C5">
        <w:rPr>
          <w:rFonts w:ascii="Times New Roman" w:hAnsi="Times New Roman" w:cs="Times New Roman"/>
        </w:rPr>
        <w:t>Usecase Diagram</w:t>
      </w:r>
      <w:bookmarkEnd w:id="41"/>
    </w:p>
    <w:p w:rsidR="00A935C5" w:rsidRPr="00A935C5" w:rsidRDefault="00A935C5" w:rsidP="00A935C5">
      <w:pPr>
        <w:pStyle w:val="ListParagraph"/>
        <w:spacing w:line="360" w:lineRule="auto"/>
        <w:rPr>
          <w:lang w:val="vi-VN"/>
        </w:rPr>
      </w:pPr>
    </w:p>
    <w:p w:rsidR="00A935C5" w:rsidRPr="00A935C5" w:rsidRDefault="00A935C5" w:rsidP="00A935C5">
      <w:pPr>
        <w:pStyle w:val="ListParagraph"/>
        <w:spacing w:line="360" w:lineRule="auto"/>
        <w:rPr>
          <w:lang w:val="vi-VN"/>
        </w:rPr>
      </w:pPr>
      <w:r w:rsidRPr="00A935C5">
        <w:rPr>
          <w:noProof/>
        </w:rPr>
        <w:drawing>
          <wp:inline distT="0" distB="0" distL="0" distR="0" wp14:anchorId="6C0B1287" wp14:editId="7FD2A672">
            <wp:extent cx="5943600" cy="4317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17365"/>
                    </a:xfrm>
                    <a:prstGeom prst="rect">
                      <a:avLst/>
                    </a:prstGeom>
                  </pic:spPr>
                </pic:pic>
              </a:graphicData>
            </a:graphic>
          </wp:inline>
        </w:drawing>
      </w:r>
    </w:p>
    <w:p w:rsidR="00A935C5" w:rsidRPr="00A935C5" w:rsidRDefault="00A935C5" w:rsidP="00A935C5">
      <w:pPr>
        <w:rPr>
          <w:rFonts w:ascii="Times New Roman" w:hAnsi="Times New Roman" w:cs="Times New Roman"/>
          <w:i/>
          <w:szCs w:val="26"/>
        </w:rPr>
      </w:pPr>
      <w:r w:rsidRPr="00A935C5">
        <w:rPr>
          <w:rFonts w:ascii="Times New Roman" w:hAnsi="Times New Roman" w:cs="Times New Roman"/>
          <w:i/>
          <w:szCs w:val="26"/>
        </w:rPr>
        <w:br w:type="page"/>
      </w:r>
    </w:p>
    <w:p w:rsidR="00A935C5" w:rsidRPr="00A935C5" w:rsidRDefault="00A935C5" w:rsidP="00A4202A">
      <w:pPr>
        <w:pStyle w:val="ListParagraph"/>
        <w:numPr>
          <w:ilvl w:val="0"/>
          <w:numId w:val="17"/>
        </w:numPr>
        <w:spacing w:after="160" w:line="360" w:lineRule="auto"/>
        <w:jc w:val="left"/>
        <w:rPr>
          <w:i/>
          <w:lang w:val="vi-VN"/>
        </w:rPr>
      </w:pPr>
      <w:r w:rsidRPr="00A935C5">
        <w:rPr>
          <w:i/>
          <w:lang w:val="vi-VN"/>
        </w:rPr>
        <w:lastRenderedPageBreak/>
        <w:t>Danh sách Actor</w:t>
      </w:r>
    </w:p>
    <w:p w:rsidR="00A935C5" w:rsidRPr="00A935C5" w:rsidRDefault="00A935C5" w:rsidP="00A935C5">
      <w:pPr>
        <w:pStyle w:val="ListParagraph"/>
        <w:spacing w:line="360" w:lineRule="auto"/>
        <w:rPr>
          <w:lang w:val="vi-VN"/>
        </w:rPr>
      </w:pPr>
    </w:p>
    <w:tbl>
      <w:tblPr>
        <w:tblStyle w:val="TableGrid"/>
        <w:tblW w:w="0" w:type="auto"/>
        <w:tblInd w:w="720" w:type="dxa"/>
        <w:tblLook w:val="04A0" w:firstRow="1" w:lastRow="0" w:firstColumn="1" w:lastColumn="0" w:noHBand="0" w:noVBand="1"/>
      </w:tblPr>
      <w:tblGrid>
        <w:gridCol w:w="2740"/>
        <w:gridCol w:w="2770"/>
        <w:gridCol w:w="2773"/>
      </w:tblGrid>
      <w:tr w:rsidR="00A935C5" w:rsidRPr="00A935C5" w:rsidTr="00B41FA4">
        <w:tc>
          <w:tcPr>
            <w:tcW w:w="311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STT</w:t>
            </w:r>
          </w:p>
        </w:tc>
        <w:tc>
          <w:tcPr>
            <w:tcW w:w="3117"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actor</w:t>
            </w:r>
          </w:p>
        </w:tc>
        <w:tc>
          <w:tcPr>
            <w:tcW w:w="3117"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Ý nghĩa/ Ghi chú</w:t>
            </w: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1</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Chi nhánh</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2</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SBA</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3</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Nhân viên tổng hợp</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4</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Khách hàng</w:t>
            </w:r>
          </w:p>
        </w:tc>
        <w:tc>
          <w:tcPr>
            <w:tcW w:w="3117" w:type="dxa"/>
            <w:vAlign w:val="center"/>
          </w:tcPr>
          <w:p w:rsidR="00A935C5" w:rsidRPr="00A935C5" w:rsidRDefault="00A935C5" w:rsidP="00B41FA4">
            <w:pPr>
              <w:pStyle w:val="ListParagraph"/>
              <w:spacing w:line="360" w:lineRule="auto"/>
              <w:ind w:left="0"/>
              <w:jc w:val="center"/>
              <w:rPr>
                <w:lang w:val="vi-VN"/>
              </w:rPr>
            </w:pPr>
          </w:p>
        </w:tc>
      </w:tr>
    </w:tbl>
    <w:p w:rsidR="00A935C5" w:rsidRPr="00A935C5" w:rsidRDefault="00A935C5" w:rsidP="00A935C5">
      <w:pPr>
        <w:rPr>
          <w:rFonts w:ascii="Times New Roman" w:hAnsi="Times New Roman" w:cs="Times New Roman"/>
          <w:szCs w:val="26"/>
        </w:rPr>
      </w:pPr>
    </w:p>
    <w:p w:rsidR="00A935C5" w:rsidRPr="00A935C5" w:rsidRDefault="00A935C5" w:rsidP="00A935C5">
      <w:pPr>
        <w:pStyle w:val="ListParagraph"/>
        <w:spacing w:line="360" w:lineRule="auto"/>
        <w:rPr>
          <w:lang w:val="vi-VN"/>
        </w:rPr>
      </w:pPr>
    </w:p>
    <w:p w:rsidR="00A935C5" w:rsidRPr="00A935C5" w:rsidRDefault="00A935C5" w:rsidP="00A4202A">
      <w:pPr>
        <w:pStyle w:val="ListParagraph"/>
        <w:numPr>
          <w:ilvl w:val="0"/>
          <w:numId w:val="17"/>
        </w:numPr>
        <w:spacing w:after="160" w:line="360" w:lineRule="auto"/>
        <w:jc w:val="left"/>
        <w:rPr>
          <w:i/>
          <w:lang w:val="vi-VN"/>
        </w:rPr>
      </w:pPr>
      <w:r w:rsidRPr="00A935C5">
        <w:rPr>
          <w:i/>
          <w:lang w:val="vi-VN"/>
        </w:rPr>
        <w:t>Danh sách Usecase</w:t>
      </w:r>
    </w:p>
    <w:p w:rsidR="00A935C5" w:rsidRPr="00A935C5" w:rsidRDefault="00A935C5" w:rsidP="00A935C5">
      <w:pPr>
        <w:pStyle w:val="ListParagraph"/>
        <w:spacing w:line="360" w:lineRule="auto"/>
        <w:rPr>
          <w:lang w:val="vi-VN"/>
        </w:rPr>
      </w:pPr>
    </w:p>
    <w:tbl>
      <w:tblPr>
        <w:tblStyle w:val="TableGrid"/>
        <w:tblW w:w="0" w:type="auto"/>
        <w:tblInd w:w="720" w:type="dxa"/>
        <w:tblLook w:val="04A0" w:firstRow="1" w:lastRow="0" w:firstColumn="1" w:lastColumn="0" w:noHBand="0" w:noVBand="1"/>
      </w:tblPr>
      <w:tblGrid>
        <w:gridCol w:w="2729"/>
        <w:gridCol w:w="2791"/>
        <w:gridCol w:w="2763"/>
      </w:tblGrid>
      <w:tr w:rsidR="00A935C5" w:rsidRPr="00A935C5" w:rsidTr="00B41FA4">
        <w:tc>
          <w:tcPr>
            <w:tcW w:w="311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STT</w:t>
            </w:r>
          </w:p>
        </w:tc>
        <w:tc>
          <w:tcPr>
            <w:tcW w:w="3117"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Usecase</w:t>
            </w:r>
          </w:p>
        </w:tc>
        <w:tc>
          <w:tcPr>
            <w:tcW w:w="3117"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Ý nghĩa/ Ghi chú</w:t>
            </w: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1</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Tìm kiếm</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2</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Yêu cầu dịch vụ</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3</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Tiếp nhận yêu cầu</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4</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Lập hợp đồng</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5</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Chọn khu vực</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6</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Yêu cầu lập hợp đồng</w:t>
            </w:r>
          </w:p>
        </w:tc>
        <w:tc>
          <w:tcPr>
            <w:tcW w:w="3117"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3116" w:type="dxa"/>
            <w:vAlign w:val="center"/>
          </w:tcPr>
          <w:p w:rsidR="00A935C5" w:rsidRPr="00A935C5" w:rsidRDefault="00A935C5" w:rsidP="00B41FA4">
            <w:pPr>
              <w:pStyle w:val="ListParagraph"/>
              <w:spacing w:line="360" w:lineRule="auto"/>
              <w:ind w:left="0"/>
              <w:jc w:val="center"/>
              <w:rPr>
                <w:lang w:val="vi-VN"/>
              </w:rPr>
            </w:pPr>
            <w:r w:rsidRPr="00A935C5">
              <w:rPr>
                <w:lang w:val="vi-VN"/>
              </w:rPr>
              <w:t>7</w:t>
            </w:r>
          </w:p>
        </w:tc>
        <w:tc>
          <w:tcPr>
            <w:tcW w:w="3117" w:type="dxa"/>
            <w:vAlign w:val="center"/>
          </w:tcPr>
          <w:p w:rsidR="00A935C5" w:rsidRPr="00A935C5" w:rsidRDefault="00A935C5" w:rsidP="00B41FA4">
            <w:pPr>
              <w:pStyle w:val="ListParagraph"/>
              <w:spacing w:line="360" w:lineRule="auto"/>
              <w:ind w:left="0"/>
              <w:jc w:val="center"/>
              <w:rPr>
                <w:lang w:val="vi-VN"/>
              </w:rPr>
            </w:pPr>
            <w:r w:rsidRPr="00A935C5">
              <w:rPr>
                <w:lang w:val="vi-VN"/>
              </w:rPr>
              <w:t>Hủy / Gia hạn hợp đồng</w:t>
            </w:r>
          </w:p>
        </w:tc>
        <w:tc>
          <w:tcPr>
            <w:tcW w:w="3117" w:type="dxa"/>
            <w:vAlign w:val="center"/>
          </w:tcPr>
          <w:p w:rsidR="00A935C5" w:rsidRPr="00A935C5" w:rsidRDefault="00A935C5" w:rsidP="00B41FA4">
            <w:pPr>
              <w:pStyle w:val="ListParagraph"/>
              <w:spacing w:line="360" w:lineRule="auto"/>
              <w:ind w:left="0"/>
              <w:jc w:val="center"/>
              <w:rPr>
                <w:lang w:val="vi-VN"/>
              </w:rPr>
            </w:pPr>
          </w:p>
        </w:tc>
      </w:tr>
    </w:tbl>
    <w:p w:rsidR="00A935C5" w:rsidRPr="00A935C5" w:rsidRDefault="00A935C5" w:rsidP="00A935C5">
      <w:pPr>
        <w:pStyle w:val="ListParagraph"/>
        <w:spacing w:line="360" w:lineRule="auto"/>
        <w:rPr>
          <w:lang w:val="vi-VN"/>
        </w:rPr>
      </w:pPr>
    </w:p>
    <w:p w:rsidR="00A935C5" w:rsidRPr="00A935C5" w:rsidRDefault="00A935C5" w:rsidP="00A935C5">
      <w:pPr>
        <w:rPr>
          <w:rFonts w:ascii="Times New Roman" w:hAnsi="Times New Roman" w:cs="Times New Roman"/>
          <w:szCs w:val="26"/>
        </w:rPr>
      </w:pPr>
      <w:r w:rsidRPr="00A935C5">
        <w:rPr>
          <w:rFonts w:ascii="Times New Roman" w:hAnsi="Times New Roman" w:cs="Times New Roman"/>
          <w:szCs w:val="26"/>
        </w:rPr>
        <w:br w:type="page"/>
      </w:r>
    </w:p>
    <w:p w:rsidR="00A935C5" w:rsidRPr="00A935C5" w:rsidRDefault="00A935C5" w:rsidP="00A4202A">
      <w:pPr>
        <w:pStyle w:val="Heading2"/>
        <w:numPr>
          <w:ilvl w:val="0"/>
          <w:numId w:val="16"/>
        </w:numPr>
        <w:spacing w:before="40" w:after="0" w:line="256" w:lineRule="auto"/>
        <w:rPr>
          <w:rFonts w:ascii="Times New Roman" w:hAnsi="Times New Roman" w:cs="Times New Roman"/>
          <w:b w:val="0"/>
        </w:rPr>
      </w:pPr>
      <w:bookmarkStart w:id="42" w:name="_Toc454098815"/>
      <w:r w:rsidRPr="00A935C5">
        <w:rPr>
          <w:rFonts w:ascii="Times New Roman" w:hAnsi="Times New Roman" w:cs="Times New Roman"/>
        </w:rPr>
        <w:lastRenderedPageBreak/>
        <w:t>Mô tả usecase</w:t>
      </w:r>
      <w:bookmarkEnd w:id="42"/>
    </w:p>
    <w:p w:rsidR="00A935C5" w:rsidRPr="00A935C5" w:rsidRDefault="00A935C5" w:rsidP="00A935C5">
      <w:pPr>
        <w:rPr>
          <w:rFonts w:ascii="Times New Roman" w:hAnsi="Times New Roman" w:cs="Times New Roman"/>
          <w:szCs w:val="26"/>
        </w:rPr>
      </w:pPr>
    </w:p>
    <w:p w:rsidR="00A935C5" w:rsidRPr="00A935C5" w:rsidRDefault="00A935C5" w:rsidP="00A4202A">
      <w:pPr>
        <w:pStyle w:val="ListParagraph"/>
        <w:numPr>
          <w:ilvl w:val="0"/>
          <w:numId w:val="12"/>
        </w:numPr>
        <w:spacing w:after="160" w:line="360" w:lineRule="auto"/>
        <w:jc w:val="left"/>
        <w:outlineLvl w:val="2"/>
        <w:rPr>
          <w:b/>
          <w:lang w:val="vi-VN"/>
        </w:rPr>
      </w:pPr>
      <w:bookmarkStart w:id="43" w:name="_Toc454098816"/>
      <w:r w:rsidRPr="00A935C5">
        <w:rPr>
          <w:b/>
          <w:lang w:val="vi-VN"/>
        </w:rPr>
        <w:t>Tìm kiếm</w:t>
      </w:r>
      <w:bookmarkEnd w:id="43"/>
    </w:p>
    <w:p w:rsidR="00A935C5" w:rsidRPr="00A935C5" w:rsidRDefault="00A935C5" w:rsidP="00A935C5">
      <w:pPr>
        <w:pStyle w:val="ListParagraph"/>
        <w:spacing w:line="360" w:lineRule="auto"/>
        <w:ind w:left="1080"/>
        <w:rPr>
          <w:lang w:val="vi-VN"/>
        </w:rPr>
      </w:pPr>
    </w:p>
    <w:tbl>
      <w:tblPr>
        <w:tblStyle w:val="TableGrid"/>
        <w:tblW w:w="0" w:type="auto"/>
        <w:tblInd w:w="1080" w:type="dxa"/>
        <w:tblLook w:val="04A0" w:firstRow="1" w:lastRow="0" w:firstColumn="1" w:lastColumn="0" w:noHBand="0" w:noVBand="1"/>
      </w:tblPr>
      <w:tblGrid>
        <w:gridCol w:w="7923"/>
      </w:tblGrid>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Tóm tắt:  Khi có user click vào chức năng tìm kiếm trên màn hình của phần mềm.</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Tiền điều kiện: User đăng nhập vào hệ thống</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Dòng sự kiện chính: </w:t>
            </w:r>
          </w:p>
          <w:p w:rsidR="00A935C5" w:rsidRPr="00A935C5" w:rsidRDefault="00A935C5" w:rsidP="00A4202A">
            <w:pPr>
              <w:pStyle w:val="ListParagraph"/>
              <w:numPr>
                <w:ilvl w:val="0"/>
                <w:numId w:val="14"/>
              </w:numPr>
              <w:spacing w:line="360" w:lineRule="auto"/>
              <w:jc w:val="left"/>
              <w:rPr>
                <w:lang w:val="vi-VN"/>
              </w:rPr>
            </w:pPr>
            <w:r w:rsidRPr="00A935C5">
              <w:rPr>
                <w:lang w:val="vi-VN"/>
              </w:rPr>
              <w:t>User nhập thông tin cần tìm kiếm vào ô tìm kiếm.</w:t>
            </w:r>
          </w:p>
          <w:p w:rsidR="00A935C5" w:rsidRPr="00A935C5" w:rsidRDefault="00A935C5" w:rsidP="00A4202A">
            <w:pPr>
              <w:pStyle w:val="ListParagraph"/>
              <w:numPr>
                <w:ilvl w:val="0"/>
                <w:numId w:val="14"/>
              </w:numPr>
              <w:spacing w:line="360" w:lineRule="auto"/>
              <w:jc w:val="left"/>
              <w:rPr>
                <w:lang w:val="vi-VN"/>
              </w:rPr>
            </w:pPr>
            <w:r w:rsidRPr="00A935C5">
              <w:rPr>
                <w:lang w:val="vi-VN"/>
              </w:rPr>
              <w:t>Nhấn “Enter: hoặc click  button “Tìm kiếm”</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Dòng sự kiện phụ:  Nếu không có thông tin cần tìm trong hệ thống, xuất ra thông báo “Không có thông tin bạn cần tìm”.</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Hậu điều kiện:  Trả về màn hình kết quả”</w:t>
            </w:r>
          </w:p>
          <w:p w:rsidR="00A935C5" w:rsidRPr="00A935C5" w:rsidRDefault="00A935C5" w:rsidP="00A4202A">
            <w:pPr>
              <w:pStyle w:val="ListParagraph"/>
              <w:numPr>
                <w:ilvl w:val="0"/>
                <w:numId w:val="15"/>
              </w:numPr>
              <w:spacing w:line="360" w:lineRule="auto"/>
              <w:jc w:val="left"/>
              <w:rPr>
                <w:lang w:val="vi-VN"/>
              </w:rPr>
            </w:pPr>
            <w:r w:rsidRPr="00A935C5">
              <w:rPr>
                <w:lang w:val="vi-VN"/>
              </w:rPr>
              <w:t>Nếu thông tin có trong hệ thống, xem chi tiết kết quả tìm 9uoc75.</w:t>
            </w:r>
          </w:p>
          <w:p w:rsidR="00A935C5" w:rsidRPr="00A935C5" w:rsidRDefault="00A935C5" w:rsidP="00A4202A">
            <w:pPr>
              <w:pStyle w:val="ListParagraph"/>
              <w:numPr>
                <w:ilvl w:val="0"/>
                <w:numId w:val="15"/>
              </w:numPr>
              <w:spacing w:line="360" w:lineRule="auto"/>
              <w:jc w:val="left"/>
              <w:rPr>
                <w:lang w:val="vi-VN"/>
              </w:rPr>
            </w:pPr>
            <w:r w:rsidRPr="00A935C5">
              <w:rPr>
                <w:lang w:val="vi-VN"/>
              </w:rPr>
              <w:t>Nếu không có thông tin cần tìm trong hệ thống, xuất ra thông báo “Không có thông tin bạn cần tìm”.</w:t>
            </w:r>
          </w:p>
        </w:tc>
      </w:tr>
    </w:tbl>
    <w:p w:rsidR="00A935C5" w:rsidRPr="00A935C5" w:rsidRDefault="00A935C5" w:rsidP="00A935C5">
      <w:pPr>
        <w:pStyle w:val="ListParagraph"/>
        <w:spacing w:line="360" w:lineRule="auto"/>
        <w:ind w:left="1080"/>
        <w:rPr>
          <w:lang w:val="vi-VN"/>
        </w:rPr>
      </w:pPr>
    </w:p>
    <w:p w:rsidR="00A935C5" w:rsidRPr="00A935C5" w:rsidRDefault="00A935C5" w:rsidP="00A4202A">
      <w:pPr>
        <w:pStyle w:val="ListParagraph"/>
        <w:numPr>
          <w:ilvl w:val="0"/>
          <w:numId w:val="12"/>
        </w:numPr>
        <w:spacing w:after="160" w:line="360" w:lineRule="auto"/>
        <w:jc w:val="left"/>
        <w:outlineLvl w:val="2"/>
        <w:rPr>
          <w:b/>
          <w:lang w:val="vi-VN"/>
        </w:rPr>
      </w:pPr>
      <w:bookmarkStart w:id="44" w:name="_Toc454098817"/>
      <w:r w:rsidRPr="00A935C5">
        <w:rPr>
          <w:b/>
          <w:lang w:val="vi-VN"/>
        </w:rPr>
        <w:t>Yêu cầu dịch vụ</w:t>
      </w:r>
      <w:bookmarkEnd w:id="44"/>
    </w:p>
    <w:p w:rsidR="00A935C5" w:rsidRPr="00A935C5" w:rsidRDefault="00A935C5" w:rsidP="00A935C5">
      <w:pPr>
        <w:pStyle w:val="ListParagraph"/>
        <w:spacing w:line="360" w:lineRule="auto"/>
        <w:ind w:left="1080"/>
        <w:rPr>
          <w:lang w:val="vi-VN"/>
        </w:rPr>
      </w:pPr>
    </w:p>
    <w:tbl>
      <w:tblPr>
        <w:tblStyle w:val="TableGrid"/>
        <w:tblW w:w="0" w:type="auto"/>
        <w:tblInd w:w="1080" w:type="dxa"/>
        <w:tblLook w:val="04A0" w:firstRow="1" w:lastRow="0" w:firstColumn="1" w:lastColumn="0" w:noHBand="0" w:noVBand="1"/>
      </w:tblPr>
      <w:tblGrid>
        <w:gridCol w:w="7923"/>
      </w:tblGrid>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Tóm tắt: Khi có Chi nhánh gửi Yêu cầu cung cấp dịch vụ Giám sát hàng hóa TC/CC (có đính kèm file scan) qua chương trình.</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Tiền điều kiện: User đăng nhập vào hệ thống.</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Dòng sự kiện chính:  Hệ thống yêu cầu Chi nhánh nhập thông tin.</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Dòng sự kiện phụ: </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nhập thiếu thông tin, xuất ra thông báo yêu cầu nhập đầy đủ thông tin.</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Hậu điều kiện:  Cho phép User chọn khu vực .</w:t>
            </w:r>
          </w:p>
        </w:tc>
      </w:tr>
    </w:tbl>
    <w:p w:rsidR="00A935C5" w:rsidRPr="00A935C5" w:rsidRDefault="00A935C5" w:rsidP="00A935C5">
      <w:pPr>
        <w:pStyle w:val="ListParagraph"/>
        <w:spacing w:line="360" w:lineRule="auto"/>
        <w:ind w:left="1080"/>
        <w:rPr>
          <w:lang w:val="vi-VN"/>
        </w:rPr>
      </w:pPr>
    </w:p>
    <w:p w:rsidR="00A935C5" w:rsidRPr="00A935C5" w:rsidRDefault="00A935C5" w:rsidP="00A4202A">
      <w:pPr>
        <w:pStyle w:val="ListParagraph"/>
        <w:numPr>
          <w:ilvl w:val="0"/>
          <w:numId w:val="12"/>
        </w:numPr>
        <w:spacing w:after="160" w:line="360" w:lineRule="auto"/>
        <w:jc w:val="left"/>
        <w:outlineLvl w:val="2"/>
        <w:rPr>
          <w:b/>
          <w:lang w:val="vi-VN"/>
        </w:rPr>
      </w:pPr>
      <w:bookmarkStart w:id="45" w:name="_Toc454098818"/>
      <w:r w:rsidRPr="00A935C5">
        <w:rPr>
          <w:b/>
          <w:lang w:val="vi-VN"/>
        </w:rPr>
        <w:t>Chọn khu vực</w:t>
      </w:r>
      <w:bookmarkEnd w:id="45"/>
    </w:p>
    <w:p w:rsidR="00A935C5" w:rsidRPr="00A935C5" w:rsidRDefault="00A935C5" w:rsidP="00A935C5">
      <w:pPr>
        <w:pStyle w:val="ListParagraph"/>
        <w:spacing w:line="360" w:lineRule="auto"/>
        <w:ind w:left="1080"/>
        <w:rPr>
          <w:lang w:val="vi-VN"/>
        </w:rPr>
      </w:pPr>
    </w:p>
    <w:tbl>
      <w:tblPr>
        <w:tblStyle w:val="TableGrid"/>
        <w:tblW w:w="0" w:type="auto"/>
        <w:tblInd w:w="1080" w:type="dxa"/>
        <w:tblLook w:val="04A0" w:firstRow="1" w:lastRow="0" w:firstColumn="1" w:lastColumn="0" w:noHBand="0" w:noVBand="1"/>
      </w:tblPr>
      <w:tblGrid>
        <w:gridCol w:w="7923"/>
      </w:tblGrid>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Tóm tắt: Khi có Yêu cầu dịch vụ, User nhập thông tin vào yêu cầu.</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Tiền điều kiện: Khi có Yêu cầu dịch vụ.</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Dòng sự kiện chính:  User được chọn Khu vực theo danh sách các khu vực đã cho trước.</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Dòng sự kiện phụ:  </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user chưa chọn khu vực, sẽ mặc định khu vực ban đầu.</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Hậu điều kiện:  </w:t>
            </w:r>
          </w:p>
        </w:tc>
      </w:tr>
    </w:tbl>
    <w:p w:rsidR="00A935C5" w:rsidRPr="00A935C5" w:rsidRDefault="00A935C5" w:rsidP="00A935C5">
      <w:pPr>
        <w:ind w:left="1080"/>
        <w:rPr>
          <w:rFonts w:ascii="Times New Roman" w:hAnsi="Times New Roman" w:cs="Times New Roman"/>
          <w:szCs w:val="26"/>
        </w:rPr>
      </w:pPr>
    </w:p>
    <w:p w:rsidR="00A935C5" w:rsidRPr="00A935C5" w:rsidRDefault="00A935C5" w:rsidP="00A4202A">
      <w:pPr>
        <w:pStyle w:val="ListParagraph"/>
        <w:numPr>
          <w:ilvl w:val="0"/>
          <w:numId w:val="12"/>
        </w:numPr>
        <w:spacing w:after="160" w:line="360" w:lineRule="auto"/>
        <w:jc w:val="left"/>
        <w:outlineLvl w:val="2"/>
        <w:rPr>
          <w:b/>
          <w:lang w:val="vi-VN"/>
        </w:rPr>
      </w:pPr>
      <w:bookmarkStart w:id="46" w:name="_Toc454098819"/>
      <w:r w:rsidRPr="00A935C5">
        <w:rPr>
          <w:b/>
          <w:lang w:val="vi-VN"/>
        </w:rPr>
        <w:t>Tiếp nhận yêu cầu</w:t>
      </w:r>
      <w:bookmarkEnd w:id="46"/>
    </w:p>
    <w:p w:rsidR="00A935C5" w:rsidRPr="00A935C5" w:rsidRDefault="00A935C5" w:rsidP="00A935C5">
      <w:pPr>
        <w:pStyle w:val="ListParagraph"/>
        <w:spacing w:line="360" w:lineRule="auto"/>
        <w:ind w:left="1080"/>
        <w:rPr>
          <w:lang w:val="vi-VN"/>
        </w:rPr>
      </w:pPr>
    </w:p>
    <w:tbl>
      <w:tblPr>
        <w:tblStyle w:val="TableGrid"/>
        <w:tblW w:w="0" w:type="auto"/>
        <w:tblInd w:w="1080" w:type="dxa"/>
        <w:tblLook w:val="04A0" w:firstRow="1" w:lastRow="0" w:firstColumn="1" w:lastColumn="0" w:noHBand="0" w:noVBand="1"/>
      </w:tblPr>
      <w:tblGrid>
        <w:gridCol w:w="7923"/>
      </w:tblGrid>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Tóm tắt:  Yêu cầu được chuyển đến theo từng khu vực (hoặc Cty tùy theo setup luồng xử lý), SBA tiếp nhận yêu cầu, tiến hành khảo sát kho hàng.</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Tiền điều kiện: Có Yêu cầu dịch vụ được gửi lên hệ thống.</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Dòng sự kiện chính:  </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kho hàng thỏa các các điều kiện theo quy định, SBA sẽ phản hồi với nội dung đồng ý cung cấp dịch vụ.</w:t>
            </w:r>
          </w:p>
          <w:p w:rsidR="00A935C5" w:rsidRPr="00A935C5" w:rsidRDefault="00A935C5" w:rsidP="00A4202A">
            <w:pPr>
              <w:pStyle w:val="ListParagraph"/>
              <w:numPr>
                <w:ilvl w:val="0"/>
                <w:numId w:val="13"/>
              </w:numPr>
              <w:spacing w:line="360" w:lineRule="auto"/>
              <w:jc w:val="left"/>
              <w:rPr>
                <w:lang w:val="vi-VN"/>
              </w:rPr>
            </w:pPr>
            <w:r w:rsidRPr="00A935C5">
              <w:rPr>
                <w:lang w:val="vi-VN"/>
              </w:rPr>
              <w:t>Việc chấp nhận hoặc không chấp nhận cung cấp dịch vụ sẽ được ghi rõ trong phần phản hồi của các Phiếu yêu cầu .</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Dòng sự kiện phụ: Nếu kho hàng không thỏa các đều kiện theo quy định, SBA sẽ phản hồi với nội dung không đồng ý cung cấp dịch vụ.</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Hậu điều kiện:  Phản hồi được ghi trên phiếu yêu cầu. </w:t>
            </w:r>
          </w:p>
        </w:tc>
      </w:tr>
    </w:tbl>
    <w:p w:rsidR="00A935C5" w:rsidRPr="00A935C5" w:rsidRDefault="00A935C5" w:rsidP="00A935C5">
      <w:pPr>
        <w:pStyle w:val="ListParagraph"/>
        <w:spacing w:line="360" w:lineRule="auto"/>
        <w:ind w:left="1080"/>
        <w:rPr>
          <w:b/>
          <w:lang w:val="vi-VN"/>
        </w:rPr>
      </w:pPr>
    </w:p>
    <w:p w:rsidR="00A935C5" w:rsidRPr="00A935C5" w:rsidRDefault="00A935C5" w:rsidP="00A4202A">
      <w:pPr>
        <w:pStyle w:val="ListParagraph"/>
        <w:numPr>
          <w:ilvl w:val="0"/>
          <w:numId w:val="12"/>
        </w:numPr>
        <w:spacing w:after="160" w:line="360" w:lineRule="auto"/>
        <w:jc w:val="left"/>
        <w:outlineLvl w:val="2"/>
        <w:rPr>
          <w:b/>
          <w:lang w:val="vi-VN"/>
        </w:rPr>
      </w:pPr>
      <w:bookmarkStart w:id="47" w:name="_Toc454098820"/>
      <w:r w:rsidRPr="00A935C5">
        <w:rPr>
          <w:b/>
          <w:lang w:val="vi-VN"/>
        </w:rPr>
        <w:t>Lập hợp đồng</w:t>
      </w:r>
      <w:bookmarkEnd w:id="47"/>
    </w:p>
    <w:p w:rsidR="00A935C5" w:rsidRPr="00A935C5" w:rsidRDefault="00A935C5" w:rsidP="00A935C5">
      <w:pPr>
        <w:pStyle w:val="ListParagraph"/>
        <w:spacing w:line="360" w:lineRule="auto"/>
        <w:ind w:left="1080"/>
        <w:rPr>
          <w:lang w:val="vi-VN"/>
        </w:rPr>
      </w:pPr>
    </w:p>
    <w:tbl>
      <w:tblPr>
        <w:tblStyle w:val="TableGrid"/>
        <w:tblW w:w="0" w:type="auto"/>
        <w:tblInd w:w="1080" w:type="dxa"/>
        <w:tblLook w:val="04A0" w:firstRow="1" w:lastRow="0" w:firstColumn="1" w:lastColumn="0" w:noHBand="0" w:noVBand="1"/>
      </w:tblPr>
      <w:tblGrid>
        <w:gridCol w:w="7923"/>
      </w:tblGrid>
      <w:tr w:rsidR="00A935C5" w:rsidRPr="00A935C5" w:rsidTr="00B41FA4">
        <w:tc>
          <w:tcPr>
            <w:tcW w:w="8270" w:type="dxa"/>
          </w:tcPr>
          <w:p w:rsidR="00A935C5" w:rsidRPr="00A935C5" w:rsidRDefault="00A935C5" w:rsidP="00B41FA4">
            <w:pPr>
              <w:pStyle w:val="ListParagraph"/>
              <w:spacing w:line="360" w:lineRule="auto"/>
              <w:ind w:left="0"/>
              <w:rPr>
                <w:lang w:val="vi-VN"/>
              </w:rPr>
            </w:pPr>
            <w:r w:rsidRPr="00A935C5">
              <w:rPr>
                <w:lang w:val="vi-VN"/>
              </w:rPr>
              <w:t>Tóm tắt:  Phiếu yêu cầu được phân công cho nhân sự theo dõi, để tiến hành lập hợp đồng.</w:t>
            </w:r>
          </w:p>
        </w:tc>
      </w:tr>
      <w:tr w:rsidR="00A935C5" w:rsidRPr="00A935C5" w:rsidTr="00B41FA4">
        <w:tc>
          <w:tcPr>
            <w:tcW w:w="8270" w:type="dxa"/>
          </w:tcPr>
          <w:p w:rsidR="00A935C5" w:rsidRPr="00A935C5" w:rsidRDefault="00A935C5" w:rsidP="00B41FA4">
            <w:pPr>
              <w:pStyle w:val="ListParagraph"/>
              <w:spacing w:line="360" w:lineRule="auto"/>
              <w:ind w:left="0"/>
              <w:rPr>
                <w:lang w:val="vi-VN"/>
              </w:rPr>
            </w:pPr>
            <w:r w:rsidRPr="00A935C5">
              <w:rPr>
                <w:lang w:val="vi-VN"/>
              </w:rPr>
              <w:t xml:space="preserve">Tiền điều kiện: Yêu cầu dịch vụ được SBA chấp nhận và khách hàng có </w:t>
            </w:r>
            <w:r w:rsidRPr="00A935C5">
              <w:rPr>
                <w:lang w:val="vi-VN"/>
              </w:rPr>
              <w:lastRenderedPageBreak/>
              <w:t>Nhu cầu lập hợp đồng.</w:t>
            </w:r>
          </w:p>
        </w:tc>
      </w:tr>
      <w:tr w:rsidR="00A935C5" w:rsidRPr="00A935C5" w:rsidTr="00B41FA4">
        <w:tc>
          <w:tcPr>
            <w:tcW w:w="8270" w:type="dxa"/>
          </w:tcPr>
          <w:p w:rsidR="00A935C5" w:rsidRPr="00A935C5" w:rsidRDefault="00A935C5" w:rsidP="00B41FA4">
            <w:pPr>
              <w:pStyle w:val="ListParagraph"/>
              <w:spacing w:line="360" w:lineRule="auto"/>
              <w:ind w:left="0"/>
              <w:rPr>
                <w:lang w:val="vi-VN"/>
              </w:rPr>
            </w:pPr>
            <w:r w:rsidRPr="00A935C5">
              <w:rPr>
                <w:lang w:val="vi-VN"/>
              </w:rPr>
              <w:lastRenderedPageBreak/>
              <w:t>Dòng sự kiện chính: Nhân viên Tổng hợp chọn chức năng lập hợp đồng, và nhập thông tin hợp đồng.</w:t>
            </w:r>
          </w:p>
        </w:tc>
      </w:tr>
      <w:tr w:rsidR="00A935C5" w:rsidRPr="00A935C5" w:rsidTr="00B41FA4">
        <w:tc>
          <w:tcPr>
            <w:tcW w:w="8270" w:type="dxa"/>
          </w:tcPr>
          <w:p w:rsidR="00A935C5" w:rsidRPr="00A935C5" w:rsidRDefault="00A935C5" w:rsidP="00B41FA4">
            <w:pPr>
              <w:pStyle w:val="ListParagraph"/>
              <w:spacing w:line="360" w:lineRule="auto"/>
              <w:ind w:left="0"/>
              <w:rPr>
                <w:lang w:val="vi-VN"/>
              </w:rPr>
            </w:pPr>
            <w:r w:rsidRPr="00A935C5">
              <w:rPr>
                <w:lang w:val="vi-VN"/>
              </w:rPr>
              <w:t xml:space="preserve">Dòng sự kiện phụ: </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nhập thiếu thông tin, xuất ra thông báo yêu cầu nhập đầy đủ thông tin.</w:t>
            </w:r>
          </w:p>
        </w:tc>
      </w:tr>
      <w:tr w:rsidR="00A935C5" w:rsidRPr="00A935C5" w:rsidTr="00B41FA4">
        <w:tc>
          <w:tcPr>
            <w:tcW w:w="8270" w:type="dxa"/>
          </w:tcPr>
          <w:p w:rsidR="00A935C5" w:rsidRPr="00A935C5" w:rsidRDefault="00A935C5" w:rsidP="00B41FA4">
            <w:pPr>
              <w:pStyle w:val="ListParagraph"/>
              <w:spacing w:line="360" w:lineRule="auto"/>
              <w:ind w:left="0"/>
              <w:rPr>
                <w:lang w:val="vi-VN"/>
              </w:rPr>
            </w:pPr>
            <w:r w:rsidRPr="00A935C5">
              <w:rPr>
                <w:lang w:val="vi-VN"/>
              </w:rPr>
              <w:t xml:space="preserve">Hậu điều kiện:  </w:t>
            </w:r>
          </w:p>
          <w:p w:rsidR="00A935C5" w:rsidRPr="00A935C5" w:rsidRDefault="00A935C5" w:rsidP="00A4202A">
            <w:pPr>
              <w:pStyle w:val="ListParagraph"/>
              <w:numPr>
                <w:ilvl w:val="0"/>
                <w:numId w:val="13"/>
              </w:numPr>
              <w:spacing w:line="360" w:lineRule="auto"/>
              <w:jc w:val="left"/>
              <w:rPr>
                <w:lang w:val="vi-VN"/>
              </w:rPr>
            </w:pPr>
            <w:r w:rsidRPr="00A935C5">
              <w:rPr>
                <w:lang w:val="vi-VN"/>
              </w:rPr>
              <w:t xml:space="preserve">Trả về kết quả lập hợp đồng thành công. </w:t>
            </w:r>
          </w:p>
          <w:p w:rsidR="00A935C5" w:rsidRPr="00A935C5" w:rsidRDefault="00A935C5" w:rsidP="00A4202A">
            <w:pPr>
              <w:pStyle w:val="ListParagraph"/>
              <w:numPr>
                <w:ilvl w:val="0"/>
                <w:numId w:val="13"/>
              </w:numPr>
              <w:spacing w:line="360" w:lineRule="auto"/>
              <w:jc w:val="left"/>
              <w:rPr>
                <w:lang w:val="vi-VN"/>
              </w:rPr>
            </w:pPr>
            <w:r w:rsidRPr="00A935C5">
              <w:rPr>
                <w:lang w:val="vi-VN"/>
              </w:rPr>
              <w:t>Hợp đồng sẽ được scan đính kèm.</w:t>
            </w:r>
          </w:p>
        </w:tc>
      </w:tr>
    </w:tbl>
    <w:p w:rsidR="00A935C5" w:rsidRPr="00A935C5" w:rsidRDefault="00A935C5" w:rsidP="00A935C5">
      <w:pPr>
        <w:pStyle w:val="ListParagraph"/>
        <w:spacing w:line="360" w:lineRule="auto"/>
        <w:ind w:left="1080"/>
        <w:rPr>
          <w:lang w:val="vi-VN"/>
        </w:rPr>
      </w:pPr>
    </w:p>
    <w:p w:rsidR="00A935C5" w:rsidRPr="00A935C5" w:rsidRDefault="00A935C5" w:rsidP="00A4202A">
      <w:pPr>
        <w:pStyle w:val="ListParagraph"/>
        <w:numPr>
          <w:ilvl w:val="0"/>
          <w:numId w:val="12"/>
        </w:numPr>
        <w:spacing w:after="160" w:line="360" w:lineRule="auto"/>
        <w:jc w:val="left"/>
        <w:outlineLvl w:val="2"/>
        <w:rPr>
          <w:b/>
          <w:lang w:val="vi-VN"/>
        </w:rPr>
      </w:pPr>
      <w:bookmarkStart w:id="48" w:name="_Toc454098821"/>
      <w:r w:rsidRPr="00A935C5">
        <w:rPr>
          <w:b/>
          <w:lang w:val="vi-VN"/>
        </w:rPr>
        <w:t>Hủy/ Gia hạn hợp đồng</w:t>
      </w:r>
      <w:bookmarkEnd w:id="48"/>
    </w:p>
    <w:p w:rsidR="00A935C5" w:rsidRPr="00A935C5" w:rsidRDefault="00A935C5" w:rsidP="00A935C5">
      <w:pPr>
        <w:pStyle w:val="ListParagraph"/>
        <w:spacing w:line="360" w:lineRule="auto"/>
        <w:ind w:left="1080"/>
        <w:rPr>
          <w:lang w:val="vi-VN"/>
        </w:rPr>
      </w:pPr>
    </w:p>
    <w:tbl>
      <w:tblPr>
        <w:tblStyle w:val="TableGrid"/>
        <w:tblW w:w="0" w:type="auto"/>
        <w:tblInd w:w="1080" w:type="dxa"/>
        <w:tblLook w:val="04A0" w:firstRow="1" w:lastRow="0" w:firstColumn="1" w:lastColumn="0" w:noHBand="0" w:noVBand="1"/>
      </w:tblPr>
      <w:tblGrid>
        <w:gridCol w:w="7923"/>
      </w:tblGrid>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Tóm tắt: Khi Khách hàng có nhu cầu gia hạn hoặc chấm dứt hợp đồng. Nhân viên Tổng hợp được phân công sẽ tiếp nhận yêu cầu và làm các thủ tục gia hạn, chấm dứt (rút nhân viên giám sát).</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Tiền điều kiện: hợp đồng đã được lập</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Dòng sự kiện chính:  Chọn bản hợp đồng cần gia hạn/ hủy,.</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hủy, chọn hủy hợp đồng (ghi rõ ngày hủy).</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gia hạn, ghi thông tin gia hạn( ngày gia hạn, gia hạn tới ngày…)</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 xml:space="preserve">Dòng sự kiện phụ:  </w:t>
            </w:r>
          </w:p>
          <w:p w:rsidR="00A935C5" w:rsidRPr="00A935C5" w:rsidRDefault="00A935C5" w:rsidP="00A4202A">
            <w:pPr>
              <w:pStyle w:val="ListParagraph"/>
              <w:numPr>
                <w:ilvl w:val="0"/>
                <w:numId w:val="13"/>
              </w:numPr>
              <w:spacing w:line="360" w:lineRule="auto"/>
              <w:jc w:val="left"/>
              <w:rPr>
                <w:lang w:val="vi-VN"/>
              </w:rPr>
            </w:pPr>
            <w:r w:rsidRPr="00A935C5">
              <w:rPr>
                <w:lang w:val="vi-VN"/>
              </w:rPr>
              <w:t>Nếu nhập thiếu thông tin, xuất ra thông báo yêu cầu nhập đầy đủ thông tin.</w:t>
            </w:r>
          </w:p>
        </w:tc>
      </w:tr>
      <w:tr w:rsidR="00A935C5" w:rsidRPr="00A935C5" w:rsidTr="00B41FA4">
        <w:tc>
          <w:tcPr>
            <w:tcW w:w="9350" w:type="dxa"/>
          </w:tcPr>
          <w:p w:rsidR="00A935C5" w:rsidRPr="00A935C5" w:rsidRDefault="00A935C5" w:rsidP="00B41FA4">
            <w:pPr>
              <w:pStyle w:val="ListParagraph"/>
              <w:spacing w:line="360" w:lineRule="auto"/>
              <w:ind w:left="0"/>
              <w:rPr>
                <w:lang w:val="vi-VN"/>
              </w:rPr>
            </w:pPr>
            <w:r w:rsidRPr="00A935C5">
              <w:rPr>
                <w:lang w:val="vi-VN"/>
              </w:rPr>
              <w:t>Hậu điều kiện:  Trả về kết quả, hủ/ gia hạn thành công.</w:t>
            </w:r>
          </w:p>
        </w:tc>
      </w:tr>
    </w:tbl>
    <w:p w:rsidR="00A935C5" w:rsidRPr="00A935C5" w:rsidRDefault="00A935C5" w:rsidP="00A935C5">
      <w:pPr>
        <w:pStyle w:val="ListParagraph"/>
        <w:spacing w:line="360" w:lineRule="auto"/>
        <w:ind w:left="1080"/>
        <w:rPr>
          <w:lang w:val="vi-VN"/>
        </w:rPr>
      </w:pPr>
    </w:p>
    <w:p w:rsidR="00A935C5" w:rsidRPr="00A935C5" w:rsidRDefault="00A935C5" w:rsidP="00A4202A">
      <w:pPr>
        <w:pStyle w:val="Heading2"/>
        <w:numPr>
          <w:ilvl w:val="0"/>
          <w:numId w:val="15"/>
        </w:numPr>
        <w:spacing w:before="40" w:after="0" w:line="256" w:lineRule="auto"/>
        <w:rPr>
          <w:rFonts w:ascii="Times New Roman" w:hAnsi="Times New Roman" w:cs="Times New Roman"/>
          <w:b w:val="0"/>
        </w:rPr>
      </w:pPr>
      <w:bookmarkStart w:id="49" w:name="_Toc454098822"/>
      <w:r w:rsidRPr="00A935C5">
        <w:rPr>
          <w:rFonts w:ascii="Times New Roman" w:hAnsi="Times New Roman" w:cs="Times New Roman"/>
        </w:rPr>
        <w:t>Activity Diagram</w:t>
      </w:r>
      <w:bookmarkEnd w:id="49"/>
    </w:p>
    <w:p w:rsidR="00A935C5" w:rsidRPr="00A935C5" w:rsidRDefault="00A935C5" w:rsidP="00A935C5">
      <w:pPr>
        <w:pStyle w:val="ListParagraph"/>
        <w:spacing w:line="360" w:lineRule="auto"/>
        <w:rPr>
          <w:lang w:val="vi-VN"/>
        </w:rPr>
      </w:pPr>
      <w:r w:rsidRPr="00A935C5">
        <w:rPr>
          <w:lang w:val="vi-VN"/>
        </w:rPr>
        <w:t>Activity của Quản Chấp Hàng Hóa</w:t>
      </w:r>
    </w:p>
    <w:p w:rsidR="00A935C5" w:rsidRPr="00A935C5" w:rsidRDefault="00A935C5" w:rsidP="00A935C5">
      <w:pPr>
        <w:pStyle w:val="ListParagraph"/>
        <w:spacing w:line="360" w:lineRule="auto"/>
        <w:rPr>
          <w:lang w:val="vi-VN"/>
        </w:rPr>
      </w:pPr>
      <w:r w:rsidRPr="00A935C5">
        <w:rPr>
          <w:noProof/>
        </w:rPr>
        <w:lastRenderedPageBreak/>
        <w:drawing>
          <wp:inline distT="0" distB="0" distL="0" distR="0" wp14:anchorId="4F4868B6" wp14:editId="27E5ED5A">
            <wp:extent cx="5286375" cy="39706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PNG"/>
                    <pic:cNvPicPr/>
                  </pic:nvPicPr>
                  <pic:blipFill>
                    <a:blip r:embed="rId11">
                      <a:extLst>
                        <a:ext uri="{28A0092B-C50C-407E-A947-70E740481C1C}">
                          <a14:useLocalDpi xmlns:a14="http://schemas.microsoft.com/office/drawing/2010/main" val="0"/>
                        </a:ext>
                      </a:extLst>
                    </a:blip>
                    <a:stretch>
                      <a:fillRect/>
                    </a:stretch>
                  </pic:blipFill>
                  <pic:spPr>
                    <a:xfrm>
                      <a:off x="0" y="0"/>
                      <a:ext cx="5286375" cy="3970655"/>
                    </a:xfrm>
                    <a:prstGeom prst="rect">
                      <a:avLst/>
                    </a:prstGeom>
                  </pic:spPr>
                </pic:pic>
              </a:graphicData>
            </a:graphic>
          </wp:inline>
        </w:drawing>
      </w:r>
    </w:p>
    <w:p w:rsidR="00A935C5" w:rsidRPr="00A935C5" w:rsidRDefault="00A935C5" w:rsidP="00A935C5">
      <w:pPr>
        <w:rPr>
          <w:rFonts w:ascii="Times New Roman" w:hAnsi="Times New Roman" w:cs="Times New Roman"/>
          <w:szCs w:val="26"/>
        </w:rPr>
      </w:pPr>
    </w:p>
    <w:p w:rsidR="00A935C5" w:rsidRPr="00A935C5" w:rsidRDefault="00A935C5" w:rsidP="00A935C5">
      <w:pPr>
        <w:rPr>
          <w:rFonts w:ascii="Times New Roman" w:hAnsi="Times New Roman" w:cs="Times New Roman"/>
          <w:szCs w:val="26"/>
        </w:rPr>
      </w:pPr>
    </w:p>
    <w:p w:rsidR="00A935C5" w:rsidRPr="00A935C5" w:rsidRDefault="00A935C5" w:rsidP="00A935C5">
      <w:pPr>
        <w:rPr>
          <w:rFonts w:ascii="Times New Roman" w:hAnsi="Times New Roman" w:cs="Times New Roman"/>
          <w:szCs w:val="26"/>
        </w:rPr>
      </w:pPr>
    </w:p>
    <w:p w:rsidR="00A935C5" w:rsidRPr="00A935C5" w:rsidRDefault="00A935C5" w:rsidP="00A935C5">
      <w:pPr>
        <w:rPr>
          <w:rFonts w:ascii="Times New Roman" w:hAnsi="Times New Roman" w:cs="Times New Roman"/>
          <w:szCs w:val="26"/>
        </w:rPr>
      </w:pPr>
    </w:p>
    <w:p w:rsidR="00A935C5" w:rsidRPr="00A935C5" w:rsidRDefault="00A935C5" w:rsidP="00A935C5">
      <w:pPr>
        <w:pStyle w:val="Heading1"/>
        <w:rPr>
          <w:b w:val="0"/>
          <w:sz w:val="26"/>
          <w:szCs w:val="26"/>
          <w:lang w:val="vi-VN"/>
        </w:rPr>
      </w:pPr>
      <w:bookmarkStart w:id="50" w:name="_Toc454098823"/>
      <w:r w:rsidRPr="00A935C5">
        <w:rPr>
          <w:sz w:val="26"/>
          <w:szCs w:val="26"/>
          <w:lang w:val="vi-VN"/>
        </w:rPr>
        <w:lastRenderedPageBreak/>
        <w:t>PHẦN III: THIẾT KẾ DỮ LIỆU</w:t>
      </w:r>
      <w:bookmarkEnd w:id="50"/>
    </w:p>
    <w:p w:rsidR="00A935C5" w:rsidRPr="00A935C5" w:rsidRDefault="00A935C5" w:rsidP="00A4202A">
      <w:pPr>
        <w:pStyle w:val="Heading2"/>
        <w:numPr>
          <w:ilvl w:val="0"/>
          <w:numId w:val="19"/>
        </w:numPr>
        <w:spacing w:before="40" w:after="0" w:line="256" w:lineRule="auto"/>
        <w:rPr>
          <w:rFonts w:ascii="Times New Roman" w:hAnsi="Times New Roman" w:cs="Times New Roman"/>
          <w:b w:val="0"/>
          <w:sz w:val="28"/>
        </w:rPr>
      </w:pPr>
      <w:bookmarkStart w:id="51" w:name="_Toc454098824"/>
      <w:r w:rsidRPr="00A935C5">
        <w:rPr>
          <w:rFonts w:ascii="Times New Roman" w:hAnsi="Times New Roman" w:cs="Times New Roman"/>
          <w:sz w:val="28"/>
        </w:rPr>
        <w:t>Sơ đồ ERD</w:t>
      </w:r>
      <w:bookmarkEnd w:id="51"/>
    </w:p>
    <w:p w:rsidR="00A935C5" w:rsidRPr="00A935C5" w:rsidRDefault="00A935C5" w:rsidP="00A935C5">
      <w:pPr>
        <w:rPr>
          <w:rFonts w:ascii="Times New Roman" w:hAnsi="Times New Roman" w:cs="Times New Roman"/>
          <w:szCs w:val="26"/>
        </w:rPr>
      </w:pPr>
      <w:r w:rsidRPr="00A935C5">
        <w:rPr>
          <w:rFonts w:ascii="Times New Roman" w:hAnsi="Times New Roman" w:cs="Times New Roman"/>
          <w:noProof/>
          <w:szCs w:val="26"/>
          <w:lang w:val="en-US"/>
        </w:rPr>
        <w:drawing>
          <wp:inline distT="0" distB="0" distL="0" distR="0" wp14:anchorId="3ACF6A5D" wp14:editId="4230555D">
            <wp:extent cx="5486400" cy="51283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128397"/>
                    </a:xfrm>
                    <a:prstGeom prst="rect">
                      <a:avLst/>
                    </a:prstGeom>
                    <a:noFill/>
                    <a:ln>
                      <a:noFill/>
                    </a:ln>
                  </pic:spPr>
                </pic:pic>
              </a:graphicData>
            </a:graphic>
          </wp:inline>
        </w:drawing>
      </w:r>
    </w:p>
    <w:p w:rsidR="00A935C5" w:rsidRPr="00A935C5" w:rsidRDefault="00A935C5" w:rsidP="00A935C5">
      <w:pPr>
        <w:rPr>
          <w:rFonts w:ascii="Times New Roman" w:hAnsi="Times New Roman" w:cs="Times New Roman"/>
          <w:szCs w:val="26"/>
        </w:rPr>
      </w:pPr>
      <w:r w:rsidRPr="00A935C5">
        <w:rPr>
          <w:rFonts w:ascii="Times New Roman" w:hAnsi="Times New Roman" w:cs="Times New Roman"/>
          <w:szCs w:val="26"/>
        </w:rPr>
        <w:t>Danh sách Table</w:t>
      </w:r>
    </w:p>
    <w:tbl>
      <w:tblPr>
        <w:tblStyle w:val="TableGrid"/>
        <w:tblW w:w="0" w:type="auto"/>
        <w:tblLook w:val="04A0" w:firstRow="1" w:lastRow="0" w:firstColumn="1" w:lastColumn="0" w:noHBand="0" w:noVBand="1"/>
      </w:tblPr>
      <w:tblGrid>
        <w:gridCol w:w="1255"/>
        <w:gridCol w:w="3600"/>
        <w:gridCol w:w="3775"/>
      </w:tblGrid>
      <w:tr w:rsidR="00A935C5" w:rsidRPr="00A935C5" w:rsidTr="00B41FA4">
        <w:tc>
          <w:tcPr>
            <w:tcW w:w="1255" w:type="dxa"/>
            <w:vAlign w:val="center"/>
          </w:tcPr>
          <w:p w:rsidR="00A935C5" w:rsidRPr="00A935C5" w:rsidRDefault="00A935C5" w:rsidP="00B41FA4">
            <w:pPr>
              <w:jc w:val="center"/>
              <w:rPr>
                <w:rFonts w:ascii="Times New Roman" w:hAnsi="Times New Roman"/>
                <w:b/>
                <w:szCs w:val="26"/>
              </w:rPr>
            </w:pPr>
            <w:r w:rsidRPr="00A935C5">
              <w:rPr>
                <w:rFonts w:ascii="Times New Roman" w:hAnsi="Times New Roman"/>
                <w:b/>
                <w:szCs w:val="26"/>
              </w:rPr>
              <w:t>STT</w:t>
            </w:r>
          </w:p>
        </w:tc>
        <w:tc>
          <w:tcPr>
            <w:tcW w:w="3600" w:type="dxa"/>
            <w:vAlign w:val="center"/>
          </w:tcPr>
          <w:p w:rsidR="00A935C5" w:rsidRPr="00A935C5" w:rsidRDefault="00A935C5" w:rsidP="00B41FA4">
            <w:pPr>
              <w:jc w:val="center"/>
              <w:rPr>
                <w:rFonts w:ascii="Times New Roman" w:hAnsi="Times New Roman"/>
                <w:b/>
                <w:szCs w:val="26"/>
              </w:rPr>
            </w:pPr>
            <w:r w:rsidRPr="00A935C5">
              <w:rPr>
                <w:rFonts w:ascii="Times New Roman" w:hAnsi="Times New Roman"/>
                <w:b/>
                <w:szCs w:val="26"/>
              </w:rPr>
              <w:t>Tên bảng</w:t>
            </w:r>
          </w:p>
        </w:tc>
        <w:tc>
          <w:tcPr>
            <w:tcW w:w="3775" w:type="dxa"/>
            <w:vAlign w:val="center"/>
          </w:tcPr>
          <w:p w:rsidR="00A935C5" w:rsidRPr="00A935C5" w:rsidRDefault="00A935C5" w:rsidP="00B41FA4">
            <w:pPr>
              <w:jc w:val="center"/>
              <w:rPr>
                <w:rFonts w:ascii="Times New Roman" w:hAnsi="Times New Roman"/>
                <w:b/>
                <w:szCs w:val="26"/>
              </w:rPr>
            </w:pPr>
            <w:r w:rsidRPr="00A935C5">
              <w:rPr>
                <w:rFonts w:ascii="Times New Roman" w:hAnsi="Times New Roman"/>
                <w:b/>
                <w:szCs w:val="26"/>
              </w:rPr>
              <w:t>Ý nghĩa/ Ghi chú</w:t>
            </w:r>
          </w:p>
        </w:tc>
      </w:tr>
      <w:tr w:rsidR="00A935C5" w:rsidRPr="00A935C5" w:rsidTr="00B41FA4">
        <w:tc>
          <w:tcPr>
            <w:tcW w:w="125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1</w:t>
            </w:r>
          </w:p>
        </w:tc>
        <w:tc>
          <w:tcPr>
            <w:tcW w:w="360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AC_PHIEUYEUCAU_QC</w:t>
            </w:r>
          </w:p>
        </w:tc>
        <w:tc>
          <w:tcPr>
            <w:tcW w:w="377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Phiếu yêu cầu dịch vụ Quản Chấp Hàng Hóa</w:t>
            </w:r>
          </w:p>
        </w:tc>
      </w:tr>
      <w:tr w:rsidR="00A935C5" w:rsidRPr="00A935C5" w:rsidTr="00B41FA4">
        <w:tc>
          <w:tcPr>
            <w:tcW w:w="125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2</w:t>
            </w:r>
          </w:p>
        </w:tc>
        <w:tc>
          <w:tcPr>
            <w:tcW w:w="360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AC_PHIEUYEUCAU_QC_CT</w:t>
            </w:r>
          </w:p>
        </w:tc>
        <w:tc>
          <w:tcPr>
            <w:tcW w:w="377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Chi tiết Phiếu yêu cầu Quản chấp Hàng Hóa</w:t>
            </w:r>
          </w:p>
        </w:tc>
      </w:tr>
      <w:tr w:rsidR="00A935C5" w:rsidRPr="00A935C5" w:rsidTr="00B41FA4">
        <w:tc>
          <w:tcPr>
            <w:tcW w:w="125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3</w:t>
            </w:r>
          </w:p>
        </w:tc>
        <w:tc>
          <w:tcPr>
            <w:tcW w:w="360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AC_HOPDONG_QC</w:t>
            </w:r>
          </w:p>
        </w:tc>
        <w:tc>
          <w:tcPr>
            <w:tcW w:w="377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Hợp đồng Quản Chấp Hàng Hóa</w:t>
            </w:r>
          </w:p>
        </w:tc>
      </w:tr>
      <w:tr w:rsidR="00A935C5" w:rsidRPr="00A935C5" w:rsidTr="00B41FA4">
        <w:tc>
          <w:tcPr>
            <w:tcW w:w="125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lastRenderedPageBreak/>
              <w:t>4</w:t>
            </w:r>
          </w:p>
        </w:tc>
        <w:tc>
          <w:tcPr>
            <w:tcW w:w="360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AC_HOPDONG_QC_CT</w:t>
            </w:r>
          </w:p>
        </w:tc>
        <w:tc>
          <w:tcPr>
            <w:tcW w:w="3775" w:type="dxa"/>
            <w:vAlign w:val="center"/>
          </w:tcPr>
          <w:p w:rsidR="00A935C5" w:rsidRPr="00A935C5" w:rsidRDefault="00A935C5" w:rsidP="00B41FA4">
            <w:pPr>
              <w:jc w:val="center"/>
              <w:rPr>
                <w:rFonts w:ascii="Times New Roman" w:hAnsi="Times New Roman"/>
                <w:szCs w:val="26"/>
              </w:rPr>
            </w:pPr>
            <w:r w:rsidRPr="00A935C5">
              <w:rPr>
                <w:rFonts w:ascii="Times New Roman" w:hAnsi="Times New Roman"/>
                <w:szCs w:val="26"/>
              </w:rPr>
              <w:t>Chi tiết Hợp đồng Quản Chấp Hàng Hóa</w:t>
            </w:r>
          </w:p>
        </w:tc>
      </w:tr>
    </w:tbl>
    <w:p w:rsidR="00A935C5" w:rsidRPr="00A935C5" w:rsidRDefault="00A935C5" w:rsidP="00A935C5">
      <w:pPr>
        <w:rPr>
          <w:rFonts w:ascii="Times New Roman" w:hAnsi="Times New Roman" w:cs="Times New Roman"/>
          <w:szCs w:val="26"/>
        </w:rPr>
      </w:pPr>
    </w:p>
    <w:p w:rsidR="00A935C5" w:rsidRPr="00A935C5" w:rsidRDefault="00A935C5" w:rsidP="00A935C5">
      <w:pPr>
        <w:rPr>
          <w:rFonts w:ascii="Times New Roman" w:hAnsi="Times New Roman" w:cs="Times New Roman"/>
          <w:szCs w:val="26"/>
        </w:rPr>
      </w:pPr>
    </w:p>
    <w:p w:rsidR="00A935C5" w:rsidRPr="00A935C5" w:rsidRDefault="00A935C5" w:rsidP="00A4202A">
      <w:pPr>
        <w:pStyle w:val="Heading2"/>
        <w:numPr>
          <w:ilvl w:val="0"/>
          <w:numId w:val="19"/>
        </w:numPr>
        <w:spacing w:before="40" w:after="0" w:line="256" w:lineRule="auto"/>
        <w:rPr>
          <w:rFonts w:ascii="Times New Roman" w:hAnsi="Times New Roman" w:cs="Times New Roman"/>
          <w:b w:val="0"/>
          <w:sz w:val="28"/>
        </w:rPr>
      </w:pPr>
      <w:bookmarkStart w:id="52" w:name="_Toc454098825"/>
      <w:r w:rsidRPr="00A935C5">
        <w:rPr>
          <w:rFonts w:ascii="Times New Roman" w:hAnsi="Times New Roman" w:cs="Times New Roman"/>
          <w:sz w:val="28"/>
        </w:rPr>
        <w:t>Mô tả chi tiết dữ liệu</w:t>
      </w:r>
      <w:bookmarkEnd w:id="52"/>
    </w:p>
    <w:p w:rsidR="00A935C5" w:rsidRPr="00A935C5" w:rsidRDefault="00A935C5" w:rsidP="00A4202A">
      <w:pPr>
        <w:pStyle w:val="ListParagraph"/>
        <w:numPr>
          <w:ilvl w:val="0"/>
          <w:numId w:val="18"/>
        </w:numPr>
        <w:spacing w:after="160" w:line="360" w:lineRule="auto"/>
        <w:jc w:val="left"/>
        <w:outlineLvl w:val="2"/>
        <w:rPr>
          <w:b/>
          <w:lang w:val="vi-VN"/>
        </w:rPr>
      </w:pPr>
      <w:bookmarkStart w:id="53" w:name="_Toc454098826"/>
      <w:r w:rsidRPr="00A935C5">
        <w:rPr>
          <w:b/>
          <w:lang w:val="vi-VN"/>
        </w:rPr>
        <w:t>AC_PHIEUYEUCAU_QC</w:t>
      </w:r>
      <w:bookmarkEnd w:id="53"/>
    </w:p>
    <w:tbl>
      <w:tblPr>
        <w:tblStyle w:val="TableGrid"/>
        <w:tblW w:w="0" w:type="auto"/>
        <w:tblInd w:w="1080" w:type="dxa"/>
        <w:tblLook w:val="04A0" w:firstRow="1" w:lastRow="0" w:firstColumn="1" w:lastColumn="0" w:noHBand="0" w:noVBand="1"/>
      </w:tblPr>
      <w:tblGrid>
        <w:gridCol w:w="817"/>
        <w:gridCol w:w="2484"/>
        <w:gridCol w:w="1978"/>
        <w:gridCol w:w="1363"/>
        <w:gridCol w:w="1281"/>
      </w:tblGrid>
      <w:tr w:rsidR="00A935C5" w:rsidRPr="00A935C5" w:rsidTr="00B41FA4">
        <w:tc>
          <w:tcPr>
            <w:tcW w:w="89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STT</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thuộc tính</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Kiểu dữ liệu</w:t>
            </w:r>
          </w:p>
        </w:tc>
        <w:tc>
          <w:tcPr>
            <w:tcW w:w="1511"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Ràng buộc</w:t>
            </w: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Ý nghĩa/ Ghi chú</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1</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MAPHIEUYEUCAU</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511"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Primary key</w:t>
            </w: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phiếu yêu cầu</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2</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BRANCH_ID</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511"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chi nhánh</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3</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MANHANVIEN</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511"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nhân viên</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4</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NGAYYEUCAU</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Ngày yêu cầu dịch vụ</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5</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NGAYBATDAU</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 xml:space="preserve">Ngày bắt đầu </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6</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MUCPHI</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decimal</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Mức phí</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7</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PHANHOI</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511"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Phản hồi</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8</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NOTES</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Nvarchar(1000)</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Ghi chú</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9</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RECORD_STATUS</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Trạng thái</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10</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MAKER_ID</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nhà sản xuất</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11</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CREATE_DT</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Ngày tạo</w:t>
            </w: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lastRenderedPageBreak/>
              <w:t>12</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AUTH_STATUS</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Varchar(50)</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13</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CHECKER_ID</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p>
        </w:tc>
      </w:tr>
      <w:tr w:rsidR="00A935C5" w:rsidRPr="00A935C5" w:rsidTr="00B41FA4">
        <w:tc>
          <w:tcPr>
            <w:tcW w:w="895" w:type="dxa"/>
            <w:vAlign w:val="center"/>
          </w:tcPr>
          <w:p w:rsidR="00A935C5" w:rsidRPr="00A935C5" w:rsidRDefault="00A935C5" w:rsidP="00B41FA4">
            <w:pPr>
              <w:pStyle w:val="ListParagraph"/>
              <w:spacing w:line="360" w:lineRule="auto"/>
              <w:ind w:left="0"/>
              <w:jc w:val="center"/>
              <w:rPr>
                <w:lang w:val="vi-VN"/>
              </w:rPr>
            </w:pPr>
            <w:r w:rsidRPr="00A935C5">
              <w:rPr>
                <w:lang w:val="vi-VN"/>
              </w:rPr>
              <w:t>14</w:t>
            </w:r>
          </w:p>
        </w:tc>
        <w:tc>
          <w:tcPr>
            <w:tcW w:w="189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APPROVE_DT</w:t>
            </w:r>
          </w:p>
        </w:tc>
        <w:tc>
          <w:tcPr>
            <w:tcW w:w="171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511" w:type="dxa"/>
            <w:vAlign w:val="center"/>
          </w:tcPr>
          <w:p w:rsidR="00A935C5" w:rsidRPr="00A935C5" w:rsidRDefault="00A935C5" w:rsidP="00B41FA4">
            <w:pPr>
              <w:pStyle w:val="ListParagraph"/>
              <w:spacing w:line="360" w:lineRule="auto"/>
              <w:ind w:left="0"/>
              <w:jc w:val="center"/>
              <w:rPr>
                <w:b/>
                <w:lang w:val="vi-VN"/>
              </w:rPr>
            </w:pPr>
          </w:p>
        </w:tc>
        <w:tc>
          <w:tcPr>
            <w:tcW w:w="153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Ngày chấp nhận</w:t>
            </w:r>
          </w:p>
        </w:tc>
      </w:tr>
    </w:tbl>
    <w:p w:rsidR="00A935C5" w:rsidRPr="00A935C5" w:rsidRDefault="00A935C5" w:rsidP="00A935C5">
      <w:pPr>
        <w:pStyle w:val="ListParagraph"/>
        <w:spacing w:line="360" w:lineRule="auto"/>
        <w:ind w:left="1080"/>
        <w:rPr>
          <w:b/>
          <w:lang w:val="vi-VN"/>
        </w:rPr>
      </w:pPr>
    </w:p>
    <w:p w:rsidR="00A935C5" w:rsidRPr="00A935C5" w:rsidRDefault="00A935C5" w:rsidP="00A4202A">
      <w:pPr>
        <w:pStyle w:val="ListParagraph"/>
        <w:numPr>
          <w:ilvl w:val="0"/>
          <w:numId w:val="18"/>
        </w:numPr>
        <w:spacing w:after="160" w:line="360" w:lineRule="auto"/>
        <w:jc w:val="left"/>
        <w:outlineLvl w:val="2"/>
        <w:rPr>
          <w:b/>
          <w:lang w:val="vi-VN"/>
        </w:rPr>
      </w:pPr>
      <w:bookmarkStart w:id="54" w:name="_Toc454098827"/>
      <w:r w:rsidRPr="00A935C5">
        <w:rPr>
          <w:b/>
          <w:lang w:val="vi-VN"/>
        </w:rPr>
        <w:t>AC_PHIEUYEUCAU_QC_CT</w:t>
      </w:r>
      <w:bookmarkEnd w:id="54"/>
    </w:p>
    <w:tbl>
      <w:tblPr>
        <w:tblStyle w:val="TableGrid"/>
        <w:tblW w:w="0" w:type="auto"/>
        <w:tblInd w:w="1080" w:type="dxa"/>
        <w:tblLook w:val="04A0" w:firstRow="1" w:lastRow="0" w:firstColumn="1" w:lastColumn="0" w:noHBand="0" w:noVBand="1"/>
      </w:tblPr>
      <w:tblGrid>
        <w:gridCol w:w="715"/>
        <w:gridCol w:w="2946"/>
        <w:gridCol w:w="1935"/>
        <w:gridCol w:w="1257"/>
        <w:gridCol w:w="1070"/>
      </w:tblGrid>
      <w:tr w:rsidR="00A935C5" w:rsidRPr="00A935C5" w:rsidTr="00B41FA4">
        <w:trPr>
          <w:trHeight w:val="845"/>
        </w:trPr>
        <w:tc>
          <w:tcPr>
            <w:tcW w:w="71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STT</w:t>
            </w:r>
          </w:p>
        </w:tc>
        <w:tc>
          <w:tcPr>
            <w:tcW w:w="261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thuộc tính</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Kiểu dữ liệu</w:t>
            </w:r>
          </w:p>
        </w:tc>
        <w:tc>
          <w:tcPr>
            <w:tcW w:w="126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Ràng buộc</w:t>
            </w: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Ý nghĩa/ Ghi chú</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1</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MAPHIEUYEUCAU_CT</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26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Priamry key</w:t>
            </w: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chi tiết phiếu yêu cầu</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2</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MAPHIEUYEUCAU</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26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Foreign key,</w:t>
            </w:r>
          </w:p>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phiếu yêu cầu</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3</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MAHANGHOA</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hàng hóa</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4</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TENHANGHOA</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Varchar(100)</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hàng hóa</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5</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SOLUONG</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int</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Số lượng</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6</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 xml:space="preserve">LOAIHANG </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Varchar(5)</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Loại hàng</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lastRenderedPageBreak/>
              <w:t>7</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DONVITINH</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Varchar(10)</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Đơn vị tính</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8</w:t>
            </w:r>
          </w:p>
        </w:tc>
        <w:tc>
          <w:tcPr>
            <w:tcW w:w="2610" w:type="dxa"/>
            <w:vAlign w:val="center"/>
          </w:tcPr>
          <w:p w:rsidR="00A935C5" w:rsidRPr="00A935C5" w:rsidRDefault="00A935C5" w:rsidP="00B41FA4">
            <w:pPr>
              <w:autoSpaceDE w:val="0"/>
              <w:autoSpaceDN w:val="0"/>
              <w:adjustRightInd w:val="0"/>
              <w:rPr>
                <w:rFonts w:ascii="Times New Roman" w:hAnsi="Times New Roman"/>
                <w:szCs w:val="26"/>
              </w:rPr>
            </w:pPr>
            <w:r w:rsidRPr="00A935C5">
              <w:rPr>
                <w:rFonts w:ascii="Times New Roman" w:hAnsi="Times New Roman"/>
                <w:szCs w:val="26"/>
              </w:rPr>
              <w:t>NOTES</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nvarchar(1000)</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Ghi chú</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9</w:t>
            </w:r>
          </w:p>
        </w:tc>
        <w:tc>
          <w:tcPr>
            <w:tcW w:w="261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RECORD_STATUS</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Trạng thái</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10</w:t>
            </w:r>
          </w:p>
        </w:tc>
        <w:tc>
          <w:tcPr>
            <w:tcW w:w="261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MAKER_ID</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nhà sản xuất</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11</w:t>
            </w:r>
          </w:p>
        </w:tc>
        <w:tc>
          <w:tcPr>
            <w:tcW w:w="261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CREATE_DT</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Ngày tạo</w:t>
            </w: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12</w:t>
            </w:r>
          </w:p>
        </w:tc>
        <w:tc>
          <w:tcPr>
            <w:tcW w:w="261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AUTH_STATUS</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Varchar(50)</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13</w:t>
            </w:r>
          </w:p>
        </w:tc>
        <w:tc>
          <w:tcPr>
            <w:tcW w:w="261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CHECKER_ID</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p>
        </w:tc>
      </w:tr>
      <w:tr w:rsidR="00A935C5" w:rsidRPr="00A935C5" w:rsidTr="00B41FA4">
        <w:tc>
          <w:tcPr>
            <w:tcW w:w="715" w:type="dxa"/>
            <w:vAlign w:val="center"/>
          </w:tcPr>
          <w:p w:rsidR="00A935C5" w:rsidRPr="00A935C5" w:rsidRDefault="00A935C5" w:rsidP="00B41FA4">
            <w:pPr>
              <w:pStyle w:val="ListParagraph"/>
              <w:spacing w:line="360" w:lineRule="auto"/>
              <w:ind w:left="0"/>
              <w:jc w:val="center"/>
              <w:rPr>
                <w:lang w:val="vi-VN"/>
              </w:rPr>
            </w:pPr>
            <w:r w:rsidRPr="00A935C5">
              <w:rPr>
                <w:lang w:val="vi-VN"/>
              </w:rPr>
              <w:t>14</w:t>
            </w:r>
          </w:p>
        </w:tc>
        <w:tc>
          <w:tcPr>
            <w:tcW w:w="2610"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APPROVE_DT</w:t>
            </w:r>
          </w:p>
        </w:tc>
        <w:tc>
          <w:tcPr>
            <w:tcW w:w="1890"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260" w:type="dxa"/>
            <w:vAlign w:val="center"/>
          </w:tcPr>
          <w:p w:rsidR="00A935C5" w:rsidRPr="00A935C5" w:rsidRDefault="00A935C5" w:rsidP="00B41FA4">
            <w:pPr>
              <w:pStyle w:val="ListParagraph"/>
              <w:spacing w:line="360" w:lineRule="auto"/>
              <w:ind w:left="0"/>
              <w:jc w:val="center"/>
              <w:rPr>
                <w:b/>
                <w:lang w:val="vi-VN"/>
              </w:rPr>
            </w:pPr>
          </w:p>
        </w:tc>
        <w:tc>
          <w:tcPr>
            <w:tcW w:w="1075"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Ngày chấp nhận</w:t>
            </w:r>
          </w:p>
        </w:tc>
      </w:tr>
    </w:tbl>
    <w:p w:rsidR="00A935C5" w:rsidRPr="00A935C5" w:rsidRDefault="00A935C5" w:rsidP="00A935C5">
      <w:pPr>
        <w:pStyle w:val="ListParagraph"/>
        <w:spacing w:line="360" w:lineRule="auto"/>
        <w:ind w:left="1080"/>
        <w:rPr>
          <w:b/>
          <w:lang w:val="vi-VN"/>
        </w:rPr>
      </w:pPr>
    </w:p>
    <w:p w:rsidR="00A935C5" w:rsidRPr="00A935C5" w:rsidRDefault="00A935C5" w:rsidP="00A4202A">
      <w:pPr>
        <w:pStyle w:val="ListParagraph"/>
        <w:numPr>
          <w:ilvl w:val="0"/>
          <w:numId w:val="18"/>
        </w:numPr>
        <w:spacing w:after="160" w:line="360" w:lineRule="auto"/>
        <w:jc w:val="left"/>
        <w:outlineLvl w:val="2"/>
        <w:rPr>
          <w:b/>
          <w:lang w:val="vi-VN"/>
        </w:rPr>
      </w:pPr>
      <w:bookmarkStart w:id="55" w:name="_Toc454098828"/>
      <w:r w:rsidRPr="00A935C5">
        <w:rPr>
          <w:b/>
          <w:lang w:val="vi-VN"/>
        </w:rPr>
        <w:t>AC_HOPDONG_QC</w:t>
      </w:r>
      <w:bookmarkEnd w:id="55"/>
    </w:p>
    <w:tbl>
      <w:tblPr>
        <w:tblStyle w:val="TableGrid"/>
        <w:tblW w:w="0" w:type="auto"/>
        <w:tblInd w:w="1080" w:type="dxa"/>
        <w:tblLook w:val="04A0" w:firstRow="1" w:lastRow="0" w:firstColumn="1" w:lastColumn="0" w:noHBand="0" w:noVBand="1"/>
      </w:tblPr>
      <w:tblGrid>
        <w:gridCol w:w="949"/>
        <w:gridCol w:w="2484"/>
        <w:gridCol w:w="1978"/>
        <w:gridCol w:w="1155"/>
        <w:gridCol w:w="1113"/>
      </w:tblGrid>
      <w:tr w:rsidR="00A935C5" w:rsidRPr="00A935C5" w:rsidTr="00B41FA4">
        <w:tc>
          <w:tcPr>
            <w:tcW w:w="949"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STT</w:t>
            </w:r>
          </w:p>
        </w:tc>
        <w:tc>
          <w:tcPr>
            <w:tcW w:w="2484"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thuộc tính</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Kiểu dữ liệu</w:t>
            </w:r>
          </w:p>
        </w:tc>
        <w:tc>
          <w:tcPr>
            <w:tcW w:w="102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Ràng buộc</w:t>
            </w: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Y` nghĩa/ Ghi chú</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MAHOPDONG</w:t>
            </w:r>
          </w:p>
          <w:p w:rsidR="00A935C5" w:rsidRPr="00A935C5" w:rsidRDefault="00A935C5" w:rsidP="00B41FA4">
            <w:pPr>
              <w:pStyle w:val="ListParagraph"/>
              <w:spacing w:line="360" w:lineRule="auto"/>
              <w:ind w:left="0"/>
              <w:jc w:val="center"/>
              <w:rPr>
                <w:b/>
                <w:lang w:val="vi-VN"/>
              </w:rPr>
            </w:pPr>
          </w:p>
        </w:tc>
        <w:tc>
          <w:tcPr>
            <w:tcW w:w="197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varchar(15)</w:t>
            </w:r>
          </w:p>
          <w:p w:rsidR="00A935C5" w:rsidRPr="00A935C5" w:rsidRDefault="00A935C5" w:rsidP="00B41FA4">
            <w:pPr>
              <w:pStyle w:val="ListParagraph"/>
              <w:spacing w:line="360" w:lineRule="auto"/>
              <w:ind w:left="0"/>
              <w:jc w:val="center"/>
              <w:rPr>
                <w:b/>
                <w:lang w:val="vi-VN"/>
              </w:rPr>
            </w:pPr>
          </w:p>
        </w:tc>
        <w:tc>
          <w:tcPr>
            <w:tcW w:w="102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Primary key</w:t>
            </w: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hợp đồng</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2</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TENHOPDONG</w:t>
            </w:r>
          </w:p>
          <w:p w:rsidR="00A935C5" w:rsidRPr="00A935C5" w:rsidRDefault="00A935C5" w:rsidP="00B41FA4">
            <w:pPr>
              <w:pStyle w:val="ListParagraph"/>
              <w:spacing w:line="360" w:lineRule="auto"/>
              <w:ind w:left="0"/>
              <w:jc w:val="center"/>
              <w:rPr>
                <w:b/>
                <w:lang w:val="vi-VN"/>
              </w:rPr>
            </w:pPr>
          </w:p>
        </w:tc>
        <w:tc>
          <w:tcPr>
            <w:tcW w:w="197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nvarchar(100)</w:t>
            </w:r>
          </w:p>
          <w:p w:rsidR="00A935C5" w:rsidRPr="00A935C5" w:rsidRDefault="00A935C5" w:rsidP="00B41FA4">
            <w:pPr>
              <w:pStyle w:val="ListParagraph"/>
              <w:spacing w:line="360" w:lineRule="auto"/>
              <w:ind w:left="0"/>
              <w:jc w:val="center"/>
              <w:rPr>
                <w:b/>
                <w:lang w:val="vi-VN"/>
              </w:rPr>
            </w:pP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hợp đồng</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lastRenderedPageBreak/>
              <w:t>3</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TENKHACHHANG</w:t>
            </w:r>
          </w:p>
          <w:p w:rsidR="00A935C5" w:rsidRPr="00A935C5" w:rsidRDefault="00A935C5" w:rsidP="00B41FA4">
            <w:pPr>
              <w:pStyle w:val="ListParagraph"/>
              <w:spacing w:line="360" w:lineRule="auto"/>
              <w:ind w:left="0"/>
              <w:jc w:val="center"/>
              <w:rPr>
                <w:b/>
                <w:lang w:val="vi-VN"/>
              </w:rPr>
            </w:pPr>
          </w:p>
        </w:tc>
        <w:tc>
          <w:tcPr>
            <w:tcW w:w="197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nvarchar(50)</w:t>
            </w:r>
          </w:p>
          <w:p w:rsidR="00A935C5" w:rsidRPr="00A935C5" w:rsidRDefault="00A935C5" w:rsidP="00B41FA4">
            <w:pPr>
              <w:pStyle w:val="ListParagraph"/>
              <w:spacing w:line="360" w:lineRule="auto"/>
              <w:ind w:left="0"/>
              <w:jc w:val="center"/>
              <w:rPr>
                <w:b/>
                <w:lang w:val="vi-VN"/>
              </w:rPr>
            </w:pPr>
          </w:p>
        </w:tc>
        <w:tc>
          <w:tcPr>
            <w:tcW w:w="102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khách hàng</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4</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SOCMND</w:t>
            </w:r>
          </w:p>
          <w:p w:rsidR="00A935C5" w:rsidRPr="00A935C5" w:rsidRDefault="00A935C5" w:rsidP="00B41FA4">
            <w:pPr>
              <w:pStyle w:val="ListParagraph"/>
              <w:spacing w:line="360" w:lineRule="auto"/>
              <w:ind w:left="0"/>
              <w:jc w:val="center"/>
              <w:rPr>
                <w:b/>
                <w:lang w:val="vi-VN"/>
              </w:rPr>
            </w:pPr>
          </w:p>
        </w:tc>
        <w:tc>
          <w:tcPr>
            <w:tcW w:w="197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varchar(10)</w:t>
            </w:r>
          </w:p>
          <w:p w:rsidR="00A935C5" w:rsidRPr="00A935C5" w:rsidRDefault="00A935C5" w:rsidP="00B41FA4">
            <w:pPr>
              <w:pStyle w:val="ListParagraph"/>
              <w:spacing w:line="360" w:lineRule="auto"/>
              <w:ind w:left="0"/>
              <w:jc w:val="center"/>
              <w:rPr>
                <w:b/>
                <w:lang w:val="vi-VN"/>
              </w:rPr>
            </w:pP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Số CMND</w:t>
            </w:r>
          </w:p>
        </w:tc>
      </w:tr>
      <w:tr w:rsidR="00A935C5" w:rsidRPr="00A935C5" w:rsidTr="00B41FA4">
        <w:trPr>
          <w:trHeight w:val="773"/>
        </w:trPr>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5</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DIACHI</w:t>
            </w:r>
          </w:p>
          <w:p w:rsidR="00A935C5" w:rsidRPr="00A935C5" w:rsidRDefault="00A935C5" w:rsidP="00B41FA4">
            <w:pPr>
              <w:pStyle w:val="ListParagraph"/>
              <w:spacing w:line="360" w:lineRule="auto"/>
              <w:ind w:left="0"/>
              <w:jc w:val="center"/>
              <w:rPr>
                <w:b/>
                <w:lang w:val="vi-VN"/>
              </w:rPr>
            </w:pPr>
          </w:p>
        </w:tc>
        <w:tc>
          <w:tcPr>
            <w:tcW w:w="197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varchar(100)</w:t>
            </w:r>
          </w:p>
          <w:p w:rsidR="00A935C5" w:rsidRPr="00A935C5" w:rsidRDefault="00A935C5" w:rsidP="00B41FA4">
            <w:pPr>
              <w:pStyle w:val="ListParagraph"/>
              <w:spacing w:line="360" w:lineRule="auto"/>
              <w:ind w:left="0"/>
              <w:jc w:val="center"/>
              <w:rPr>
                <w:b/>
                <w:lang w:val="vi-VN"/>
              </w:rPr>
            </w:pP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Địa chỉ</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6</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SDT</w:t>
            </w:r>
          </w:p>
          <w:p w:rsidR="00A935C5" w:rsidRPr="00A935C5" w:rsidRDefault="00A935C5" w:rsidP="00B41FA4">
            <w:pPr>
              <w:pStyle w:val="ListParagraph"/>
              <w:spacing w:line="360" w:lineRule="auto"/>
              <w:ind w:left="0"/>
              <w:jc w:val="center"/>
              <w:rPr>
                <w:b/>
                <w:lang w:val="vi-VN"/>
              </w:rPr>
            </w:pPr>
          </w:p>
        </w:tc>
        <w:tc>
          <w:tcPr>
            <w:tcW w:w="197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varchar(10)</w:t>
            </w:r>
          </w:p>
          <w:p w:rsidR="00A935C5" w:rsidRPr="00A935C5" w:rsidRDefault="00A935C5" w:rsidP="00B41FA4">
            <w:pPr>
              <w:pStyle w:val="ListParagraph"/>
              <w:spacing w:line="360" w:lineRule="auto"/>
              <w:ind w:left="0"/>
              <w:jc w:val="center"/>
              <w:rPr>
                <w:b/>
                <w:lang w:val="vi-VN"/>
              </w:rPr>
            </w:pP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Số điện thoại</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7</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BRANCH_ID</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02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chi nhánh</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8</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MAPHIEUYEUCAU</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Varchar(15)</w:t>
            </w:r>
          </w:p>
        </w:tc>
        <w:tc>
          <w:tcPr>
            <w:tcW w:w="1026"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Not null</w:t>
            </w: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phiếu yêu cầu</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9</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MUCPHI</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decimal</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Mức phí</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10</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NOTES</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Nvarchar(1000)</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Ghi chú</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11</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RECORD_STATUS</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Trạng thái</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12</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MAKER_ID</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Mã nhà sản xuất</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13</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CREATE_DT</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Ngày tạo</w:t>
            </w: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14</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AUTH_STATUS</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Varchar(50)</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15</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CHECKER_ID</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Varchar(12)</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p>
        </w:tc>
      </w:tr>
      <w:tr w:rsidR="00A935C5" w:rsidRPr="00A935C5" w:rsidTr="00B41FA4">
        <w:tc>
          <w:tcPr>
            <w:tcW w:w="949" w:type="dxa"/>
            <w:vAlign w:val="center"/>
          </w:tcPr>
          <w:p w:rsidR="00A935C5" w:rsidRPr="00A935C5" w:rsidRDefault="00A935C5" w:rsidP="00B41FA4">
            <w:pPr>
              <w:pStyle w:val="ListParagraph"/>
              <w:spacing w:line="360" w:lineRule="auto"/>
              <w:ind w:left="0"/>
              <w:jc w:val="center"/>
              <w:rPr>
                <w:lang w:val="vi-VN"/>
              </w:rPr>
            </w:pPr>
            <w:r w:rsidRPr="00A935C5">
              <w:rPr>
                <w:lang w:val="vi-VN"/>
              </w:rPr>
              <w:t>16</w:t>
            </w:r>
          </w:p>
        </w:tc>
        <w:tc>
          <w:tcPr>
            <w:tcW w:w="2484"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APPROVE_DT</w:t>
            </w:r>
          </w:p>
        </w:tc>
        <w:tc>
          <w:tcPr>
            <w:tcW w:w="197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datetime</w:t>
            </w:r>
          </w:p>
        </w:tc>
        <w:tc>
          <w:tcPr>
            <w:tcW w:w="1026" w:type="dxa"/>
            <w:vAlign w:val="center"/>
          </w:tcPr>
          <w:p w:rsidR="00A935C5" w:rsidRPr="00A935C5" w:rsidRDefault="00A935C5" w:rsidP="00B41FA4">
            <w:pPr>
              <w:pStyle w:val="ListParagraph"/>
              <w:spacing w:line="360" w:lineRule="auto"/>
              <w:ind w:left="0"/>
              <w:jc w:val="center"/>
              <w:rPr>
                <w:b/>
                <w:lang w:val="vi-VN"/>
              </w:rPr>
            </w:pPr>
          </w:p>
        </w:tc>
        <w:tc>
          <w:tcPr>
            <w:tcW w:w="1113"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 xml:space="preserve">Ngày </w:t>
            </w:r>
            <w:r w:rsidRPr="00A935C5">
              <w:rPr>
                <w:b/>
                <w:lang w:val="vi-VN"/>
              </w:rPr>
              <w:lastRenderedPageBreak/>
              <w:t>chấp nhận</w:t>
            </w:r>
          </w:p>
        </w:tc>
      </w:tr>
    </w:tbl>
    <w:p w:rsidR="00A935C5" w:rsidRPr="00A935C5" w:rsidRDefault="00A935C5" w:rsidP="00A935C5">
      <w:pPr>
        <w:pStyle w:val="ListParagraph"/>
        <w:spacing w:line="360" w:lineRule="auto"/>
        <w:ind w:left="1080"/>
        <w:rPr>
          <w:b/>
          <w:lang w:val="vi-VN"/>
        </w:rPr>
      </w:pPr>
    </w:p>
    <w:p w:rsidR="00A935C5" w:rsidRPr="00A935C5" w:rsidRDefault="00A935C5" w:rsidP="00A4202A">
      <w:pPr>
        <w:pStyle w:val="ListParagraph"/>
        <w:numPr>
          <w:ilvl w:val="0"/>
          <w:numId w:val="18"/>
        </w:numPr>
        <w:spacing w:after="160" w:line="360" w:lineRule="auto"/>
        <w:jc w:val="left"/>
        <w:outlineLvl w:val="2"/>
        <w:rPr>
          <w:b/>
          <w:lang w:val="vi-VN"/>
        </w:rPr>
      </w:pPr>
      <w:bookmarkStart w:id="56" w:name="_Toc454098829"/>
      <w:r w:rsidRPr="00A935C5">
        <w:rPr>
          <w:b/>
          <w:lang w:val="vi-VN"/>
        </w:rPr>
        <w:t>AC_HOPDONG_QC_CT</w:t>
      </w:r>
      <w:bookmarkEnd w:id="56"/>
    </w:p>
    <w:tbl>
      <w:tblPr>
        <w:tblStyle w:val="TableGrid"/>
        <w:tblW w:w="0" w:type="auto"/>
        <w:tblInd w:w="1080" w:type="dxa"/>
        <w:tblLook w:val="04A0" w:firstRow="1" w:lastRow="0" w:firstColumn="1" w:lastColumn="0" w:noHBand="0" w:noVBand="1"/>
      </w:tblPr>
      <w:tblGrid>
        <w:gridCol w:w="1129"/>
        <w:gridCol w:w="2383"/>
        <w:gridCol w:w="1877"/>
        <w:gridCol w:w="1294"/>
        <w:gridCol w:w="1240"/>
      </w:tblGrid>
      <w:tr w:rsidR="00A935C5" w:rsidRPr="00A935C5" w:rsidTr="00B41FA4">
        <w:tc>
          <w:tcPr>
            <w:tcW w:w="1287"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STT</w:t>
            </w:r>
          </w:p>
        </w:tc>
        <w:tc>
          <w:tcPr>
            <w:tcW w:w="1907"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Tên thuộc tính</w:t>
            </w:r>
          </w:p>
        </w:tc>
        <w:tc>
          <w:tcPr>
            <w:tcW w:w="1608"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Kiểu dữ liệu</w:t>
            </w:r>
          </w:p>
        </w:tc>
        <w:tc>
          <w:tcPr>
            <w:tcW w:w="1384"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Ràng buộc</w:t>
            </w:r>
          </w:p>
        </w:tc>
        <w:tc>
          <w:tcPr>
            <w:tcW w:w="1364" w:type="dxa"/>
            <w:vAlign w:val="center"/>
          </w:tcPr>
          <w:p w:rsidR="00A935C5" w:rsidRPr="00A935C5" w:rsidRDefault="00A935C5" w:rsidP="00B41FA4">
            <w:pPr>
              <w:pStyle w:val="ListParagraph"/>
              <w:spacing w:line="360" w:lineRule="auto"/>
              <w:ind w:left="0"/>
              <w:jc w:val="center"/>
              <w:rPr>
                <w:b/>
                <w:lang w:val="vi-VN"/>
              </w:rPr>
            </w:pPr>
            <w:r w:rsidRPr="00A935C5">
              <w:rPr>
                <w:b/>
                <w:lang w:val="vi-VN"/>
              </w:rPr>
              <w:t>Ý nghĩa/ Ghi chú</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1</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MAHOPDONG_CT</w:t>
            </w:r>
          </w:p>
          <w:p w:rsidR="00A935C5" w:rsidRPr="00A935C5" w:rsidRDefault="00A935C5" w:rsidP="00B41FA4">
            <w:pPr>
              <w:pStyle w:val="ListParagraph"/>
              <w:spacing w:line="360" w:lineRule="auto"/>
              <w:ind w:left="0"/>
              <w:jc w:val="center"/>
              <w:rPr>
                <w:lang w:val="vi-VN"/>
              </w:rPr>
            </w:pPr>
          </w:p>
        </w:tc>
        <w:tc>
          <w:tcPr>
            <w:tcW w:w="160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varchar(15)</w:t>
            </w:r>
          </w:p>
          <w:p w:rsidR="00A935C5" w:rsidRPr="00A935C5" w:rsidRDefault="00A935C5" w:rsidP="00B41FA4">
            <w:pPr>
              <w:pStyle w:val="ListParagraph"/>
              <w:spacing w:line="360" w:lineRule="auto"/>
              <w:ind w:left="0"/>
              <w:jc w:val="center"/>
              <w:rPr>
                <w:lang w:val="vi-VN"/>
              </w:rPr>
            </w:pPr>
          </w:p>
        </w:tc>
        <w:tc>
          <w:tcPr>
            <w:tcW w:w="1384" w:type="dxa"/>
            <w:vAlign w:val="center"/>
          </w:tcPr>
          <w:p w:rsidR="00A935C5" w:rsidRPr="00A935C5" w:rsidRDefault="00A935C5" w:rsidP="00B41FA4">
            <w:pPr>
              <w:pStyle w:val="ListParagraph"/>
              <w:spacing w:line="360" w:lineRule="auto"/>
              <w:ind w:left="0"/>
              <w:jc w:val="center"/>
              <w:rPr>
                <w:lang w:val="vi-VN"/>
              </w:rPr>
            </w:pPr>
            <w:r w:rsidRPr="00A935C5">
              <w:rPr>
                <w:lang w:val="vi-VN"/>
              </w:rPr>
              <w:t>Primary key</w:t>
            </w: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Mã chi tiết hợp đồng</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2</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MAHOPDONG</w:t>
            </w:r>
          </w:p>
          <w:p w:rsidR="00A935C5" w:rsidRPr="00A935C5" w:rsidRDefault="00A935C5" w:rsidP="00B41FA4">
            <w:pPr>
              <w:pStyle w:val="ListParagraph"/>
              <w:spacing w:line="360" w:lineRule="auto"/>
              <w:ind w:left="0"/>
              <w:jc w:val="center"/>
              <w:rPr>
                <w:lang w:val="vi-VN"/>
              </w:rPr>
            </w:pPr>
          </w:p>
        </w:tc>
        <w:tc>
          <w:tcPr>
            <w:tcW w:w="160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varchar(15)</w:t>
            </w:r>
          </w:p>
          <w:p w:rsidR="00A935C5" w:rsidRPr="00A935C5" w:rsidRDefault="00A935C5" w:rsidP="00B41FA4">
            <w:pPr>
              <w:pStyle w:val="ListParagraph"/>
              <w:spacing w:line="360" w:lineRule="auto"/>
              <w:ind w:left="0"/>
              <w:jc w:val="center"/>
              <w:rPr>
                <w:lang w:val="vi-VN"/>
              </w:rPr>
            </w:pPr>
          </w:p>
        </w:tc>
        <w:tc>
          <w:tcPr>
            <w:tcW w:w="1384" w:type="dxa"/>
            <w:vAlign w:val="center"/>
          </w:tcPr>
          <w:p w:rsidR="00A935C5" w:rsidRPr="00A935C5" w:rsidRDefault="00A935C5" w:rsidP="00B41FA4">
            <w:pPr>
              <w:pStyle w:val="ListParagraph"/>
              <w:spacing w:line="360" w:lineRule="auto"/>
              <w:ind w:left="0"/>
              <w:jc w:val="center"/>
              <w:rPr>
                <w:lang w:val="vi-VN"/>
              </w:rPr>
            </w:pPr>
            <w:r w:rsidRPr="00A935C5">
              <w:rPr>
                <w:lang w:val="vi-VN"/>
              </w:rPr>
              <w:t>Foreign key,</w:t>
            </w:r>
          </w:p>
          <w:p w:rsidR="00A935C5" w:rsidRPr="00A935C5" w:rsidRDefault="00A935C5" w:rsidP="00B41FA4">
            <w:pPr>
              <w:pStyle w:val="ListParagraph"/>
              <w:spacing w:line="360" w:lineRule="auto"/>
              <w:ind w:left="0"/>
              <w:jc w:val="center"/>
              <w:rPr>
                <w:lang w:val="vi-VN"/>
              </w:rPr>
            </w:pPr>
            <w:r w:rsidRPr="00A935C5">
              <w:rPr>
                <w:lang w:val="vi-VN"/>
              </w:rPr>
              <w:t>Not null</w:t>
            </w: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Mã hợp đồng</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3</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WAREHOUSE_ID</w:t>
            </w:r>
          </w:p>
          <w:p w:rsidR="00A935C5" w:rsidRPr="00A935C5" w:rsidRDefault="00A935C5" w:rsidP="00B41FA4">
            <w:pPr>
              <w:pStyle w:val="ListParagraph"/>
              <w:spacing w:line="360" w:lineRule="auto"/>
              <w:ind w:left="0"/>
              <w:jc w:val="center"/>
              <w:rPr>
                <w:lang w:val="vi-VN"/>
              </w:rPr>
            </w:pPr>
          </w:p>
        </w:tc>
        <w:tc>
          <w:tcPr>
            <w:tcW w:w="160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varchar(15)</w:t>
            </w:r>
          </w:p>
          <w:p w:rsidR="00A935C5" w:rsidRPr="00A935C5" w:rsidRDefault="00A935C5" w:rsidP="00B41FA4">
            <w:pPr>
              <w:pStyle w:val="ListParagraph"/>
              <w:spacing w:line="360" w:lineRule="auto"/>
              <w:ind w:left="0"/>
              <w:jc w:val="center"/>
              <w:rPr>
                <w:lang w:val="vi-VN"/>
              </w:rPr>
            </w:pPr>
          </w:p>
        </w:tc>
        <w:tc>
          <w:tcPr>
            <w:tcW w:w="1384" w:type="dxa"/>
            <w:vAlign w:val="center"/>
          </w:tcPr>
          <w:p w:rsidR="00A935C5" w:rsidRPr="00A935C5" w:rsidRDefault="00A935C5" w:rsidP="00B41FA4">
            <w:pPr>
              <w:pStyle w:val="ListParagraph"/>
              <w:spacing w:line="360" w:lineRule="auto"/>
              <w:ind w:left="0"/>
              <w:jc w:val="center"/>
              <w:rPr>
                <w:lang w:val="vi-VN"/>
              </w:rPr>
            </w:pPr>
            <w:r w:rsidRPr="00A935C5">
              <w:rPr>
                <w:lang w:val="vi-VN"/>
              </w:rPr>
              <w:t>Not null</w:t>
            </w: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Mã kho</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4</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TENDICHVU</w:t>
            </w:r>
          </w:p>
          <w:p w:rsidR="00A935C5" w:rsidRPr="00A935C5" w:rsidRDefault="00A935C5" w:rsidP="00B41FA4">
            <w:pPr>
              <w:pStyle w:val="ListParagraph"/>
              <w:spacing w:line="360" w:lineRule="auto"/>
              <w:ind w:left="0"/>
              <w:jc w:val="center"/>
              <w:rPr>
                <w:lang w:val="vi-VN"/>
              </w:rPr>
            </w:pPr>
          </w:p>
        </w:tc>
        <w:tc>
          <w:tcPr>
            <w:tcW w:w="1608"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nvarchar(100)</w:t>
            </w:r>
          </w:p>
          <w:p w:rsidR="00A935C5" w:rsidRPr="00A935C5" w:rsidRDefault="00A935C5" w:rsidP="00B41FA4">
            <w:pPr>
              <w:pStyle w:val="ListParagraph"/>
              <w:spacing w:line="360" w:lineRule="auto"/>
              <w:ind w:left="0"/>
              <w:jc w:val="center"/>
              <w:rPr>
                <w:lang w:val="vi-VN"/>
              </w:rPr>
            </w:pP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Tên dịch vụ</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5</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NGAYBATDAU</w:t>
            </w:r>
          </w:p>
          <w:p w:rsidR="00A935C5" w:rsidRPr="00A935C5" w:rsidRDefault="00A935C5" w:rsidP="00B41FA4">
            <w:pPr>
              <w:pStyle w:val="ListParagraph"/>
              <w:spacing w:line="360" w:lineRule="auto"/>
              <w:ind w:left="0"/>
              <w:jc w:val="center"/>
              <w:rPr>
                <w:lang w:val="vi-VN"/>
              </w:rPr>
            </w:pP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datetime</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Ngày bắt đầu</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6</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NGAYKETTHUC</w:t>
            </w:r>
          </w:p>
          <w:p w:rsidR="00A935C5" w:rsidRPr="00A935C5" w:rsidRDefault="00A935C5" w:rsidP="00B41FA4">
            <w:pPr>
              <w:pStyle w:val="ListParagraph"/>
              <w:spacing w:line="360" w:lineRule="auto"/>
              <w:ind w:left="0"/>
              <w:jc w:val="center"/>
              <w:rPr>
                <w:lang w:val="vi-VN"/>
              </w:rPr>
            </w:pP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datetime</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Ngày kết thúc</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7</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MUCPHI</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decimal</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Mức phí</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8</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NOTES</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Nvarchar(1000)</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Ghi chú</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9</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RECORD_STATUS</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Varchar(1)</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Trạng thái</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10</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MAKER_ID</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Varchar(12)</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Mã nhà sản xuất</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11</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CREATE_DT</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datetime</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Ngày tạo</w:t>
            </w: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lastRenderedPageBreak/>
              <w:t>12</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AUTH_STATUS</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Varchar(50)</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13</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CHECKER_ID</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Varchar(12)</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p>
        </w:tc>
      </w:tr>
      <w:tr w:rsidR="00A935C5" w:rsidRPr="00A935C5" w:rsidTr="00B41FA4">
        <w:tc>
          <w:tcPr>
            <w:tcW w:w="1287" w:type="dxa"/>
            <w:vAlign w:val="center"/>
          </w:tcPr>
          <w:p w:rsidR="00A935C5" w:rsidRPr="00A935C5" w:rsidRDefault="00A935C5" w:rsidP="00B41FA4">
            <w:pPr>
              <w:pStyle w:val="ListParagraph"/>
              <w:spacing w:line="360" w:lineRule="auto"/>
              <w:ind w:left="0"/>
              <w:jc w:val="center"/>
              <w:rPr>
                <w:lang w:val="vi-VN"/>
              </w:rPr>
            </w:pPr>
            <w:r w:rsidRPr="00A935C5">
              <w:rPr>
                <w:lang w:val="vi-VN"/>
              </w:rPr>
              <w:t>14</w:t>
            </w:r>
          </w:p>
        </w:tc>
        <w:tc>
          <w:tcPr>
            <w:tcW w:w="1907" w:type="dxa"/>
            <w:vAlign w:val="center"/>
          </w:tcPr>
          <w:p w:rsidR="00A935C5" w:rsidRPr="00A935C5" w:rsidRDefault="00A935C5" w:rsidP="00B41FA4">
            <w:pPr>
              <w:autoSpaceDE w:val="0"/>
              <w:autoSpaceDN w:val="0"/>
              <w:adjustRightInd w:val="0"/>
              <w:jc w:val="center"/>
              <w:rPr>
                <w:rFonts w:ascii="Times New Roman" w:hAnsi="Times New Roman"/>
                <w:szCs w:val="26"/>
              </w:rPr>
            </w:pPr>
            <w:r w:rsidRPr="00A935C5">
              <w:rPr>
                <w:rFonts w:ascii="Times New Roman" w:hAnsi="Times New Roman"/>
                <w:szCs w:val="26"/>
              </w:rPr>
              <w:t>APPROVE_DT</w:t>
            </w:r>
          </w:p>
        </w:tc>
        <w:tc>
          <w:tcPr>
            <w:tcW w:w="1608" w:type="dxa"/>
            <w:vAlign w:val="center"/>
          </w:tcPr>
          <w:p w:rsidR="00A935C5" w:rsidRPr="00A935C5" w:rsidRDefault="00A935C5" w:rsidP="00B41FA4">
            <w:pPr>
              <w:pStyle w:val="ListParagraph"/>
              <w:spacing w:line="360" w:lineRule="auto"/>
              <w:ind w:left="0"/>
              <w:jc w:val="center"/>
              <w:rPr>
                <w:lang w:val="vi-VN"/>
              </w:rPr>
            </w:pPr>
            <w:r w:rsidRPr="00A935C5">
              <w:rPr>
                <w:lang w:val="vi-VN"/>
              </w:rPr>
              <w:t>datetime</w:t>
            </w:r>
          </w:p>
        </w:tc>
        <w:tc>
          <w:tcPr>
            <w:tcW w:w="1384" w:type="dxa"/>
            <w:vAlign w:val="center"/>
          </w:tcPr>
          <w:p w:rsidR="00A935C5" w:rsidRPr="00A935C5" w:rsidRDefault="00A935C5" w:rsidP="00B41FA4">
            <w:pPr>
              <w:pStyle w:val="ListParagraph"/>
              <w:spacing w:line="360" w:lineRule="auto"/>
              <w:ind w:left="0"/>
              <w:jc w:val="center"/>
              <w:rPr>
                <w:lang w:val="vi-VN"/>
              </w:rPr>
            </w:pPr>
          </w:p>
        </w:tc>
        <w:tc>
          <w:tcPr>
            <w:tcW w:w="1364" w:type="dxa"/>
            <w:vAlign w:val="center"/>
          </w:tcPr>
          <w:p w:rsidR="00A935C5" w:rsidRPr="00A935C5" w:rsidRDefault="00A935C5" w:rsidP="00B41FA4">
            <w:pPr>
              <w:pStyle w:val="ListParagraph"/>
              <w:spacing w:line="360" w:lineRule="auto"/>
              <w:ind w:left="0"/>
              <w:jc w:val="center"/>
              <w:rPr>
                <w:lang w:val="vi-VN"/>
              </w:rPr>
            </w:pPr>
            <w:r w:rsidRPr="00A935C5">
              <w:rPr>
                <w:lang w:val="vi-VN"/>
              </w:rPr>
              <w:t>Ngày chấp nhận</w:t>
            </w:r>
          </w:p>
        </w:tc>
      </w:tr>
    </w:tbl>
    <w:p w:rsidR="00A935C5" w:rsidRPr="00A935C5" w:rsidRDefault="00A935C5" w:rsidP="00A935C5">
      <w:pPr>
        <w:pStyle w:val="ListParagraph"/>
        <w:spacing w:line="360" w:lineRule="auto"/>
        <w:ind w:left="1080"/>
        <w:rPr>
          <w:lang w:val="vi-VN"/>
        </w:rPr>
      </w:pPr>
    </w:p>
    <w:p w:rsidR="00A935C5" w:rsidRPr="00A935C5" w:rsidRDefault="00A935C5" w:rsidP="00A935C5">
      <w:pPr>
        <w:ind w:left="720"/>
        <w:rPr>
          <w:rFonts w:ascii="Times New Roman" w:hAnsi="Times New Roman" w:cs="Times New Roman"/>
          <w:szCs w:val="26"/>
        </w:rPr>
      </w:pPr>
    </w:p>
    <w:p w:rsidR="00A935C5" w:rsidRPr="00A935C5" w:rsidRDefault="00A935C5" w:rsidP="00A935C5">
      <w:pPr>
        <w:spacing w:line="259" w:lineRule="auto"/>
        <w:rPr>
          <w:rFonts w:ascii="Times New Roman" w:hAnsi="Times New Roman" w:cs="Times New Roman"/>
          <w:szCs w:val="26"/>
        </w:rPr>
      </w:pPr>
      <w:r w:rsidRPr="00A935C5">
        <w:rPr>
          <w:rFonts w:ascii="Times New Roman" w:hAnsi="Times New Roman" w:cs="Times New Roman"/>
          <w:szCs w:val="26"/>
        </w:rPr>
        <w:br w:type="page"/>
      </w:r>
    </w:p>
    <w:p w:rsidR="00A935C5" w:rsidRPr="00A935C5" w:rsidRDefault="00A935C5" w:rsidP="00A935C5">
      <w:pPr>
        <w:pStyle w:val="Heading1"/>
        <w:rPr>
          <w:b w:val="0"/>
          <w:lang w:val="vi-VN"/>
        </w:rPr>
      </w:pPr>
      <w:bookmarkStart w:id="57" w:name="_Toc454098830"/>
      <w:r w:rsidRPr="00A935C5">
        <w:rPr>
          <w:lang w:val="vi-VN"/>
        </w:rPr>
        <w:lastRenderedPageBreak/>
        <w:t>PHẦN V: GIAO DIỆN CỦA CHỨC NĂNG</w:t>
      </w:r>
      <w:bookmarkEnd w:id="57"/>
    </w:p>
    <w:p w:rsidR="00A935C5" w:rsidRPr="00A935C5" w:rsidRDefault="00A935C5" w:rsidP="00A4202A">
      <w:pPr>
        <w:pStyle w:val="ListParagraph"/>
        <w:numPr>
          <w:ilvl w:val="0"/>
          <w:numId w:val="32"/>
        </w:numPr>
        <w:spacing w:after="160" w:line="256" w:lineRule="auto"/>
        <w:jc w:val="left"/>
        <w:outlineLvl w:val="1"/>
        <w:rPr>
          <w:b/>
          <w:sz w:val="28"/>
          <w:lang w:val="vi-VN"/>
        </w:rPr>
      </w:pPr>
      <w:bookmarkStart w:id="58" w:name="_Toc454098831"/>
      <w:r w:rsidRPr="00A935C5">
        <w:rPr>
          <w:b/>
          <w:sz w:val="28"/>
          <w:lang w:val="vi-VN"/>
        </w:rPr>
        <w:t>Phiếu yêu cầu</w:t>
      </w:r>
      <w:bookmarkEnd w:id="58"/>
    </w:p>
    <w:p w:rsidR="00A935C5" w:rsidRPr="00A935C5" w:rsidRDefault="00A935C5" w:rsidP="00A935C5">
      <w:pPr>
        <w:ind w:left="360"/>
        <w:rPr>
          <w:rFonts w:ascii="Times New Roman" w:hAnsi="Times New Roman" w:cs="Times New Roman"/>
          <w:sz w:val="28"/>
        </w:rPr>
      </w:pPr>
      <w:r w:rsidRPr="00A935C5">
        <w:rPr>
          <w:noProof/>
          <w:lang w:val="en-US"/>
        </w:rPr>
        <w:drawing>
          <wp:inline distT="0" distB="0" distL="0" distR="0" wp14:anchorId="5347B9FC" wp14:editId="01B6D34A">
            <wp:extent cx="5638800" cy="3190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800" cy="3190875"/>
                    </a:xfrm>
                    <a:prstGeom prst="rect">
                      <a:avLst/>
                    </a:prstGeom>
                  </pic:spPr>
                </pic:pic>
              </a:graphicData>
            </a:graphic>
          </wp:inline>
        </w:drawing>
      </w:r>
    </w:p>
    <w:p w:rsidR="00A935C5" w:rsidRPr="00A935C5" w:rsidRDefault="00A935C5" w:rsidP="00A4202A">
      <w:pPr>
        <w:pStyle w:val="ListParagraph"/>
        <w:numPr>
          <w:ilvl w:val="0"/>
          <w:numId w:val="32"/>
        </w:numPr>
        <w:spacing w:after="160" w:line="256" w:lineRule="auto"/>
        <w:jc w:val="left"/>
        <w:outlineLvl w:val="1"/>
        <w:rPr>
          <w:b/>
          <w:sz w:val="28"/>
          <w:lang w:val="vi-VN"/>
        </w:rPr>
      </w:pPr>
      <w:bookmarkStart w:id="59" w:name="_Toc454098832"/>
      <w:r w:rsidRPr="00A935C5">
        <w:rPr>
          <w:b/>
          <w:sz w:val="28"/>
          <w:lang w:val="vi-VN"/>
        </w:rPr>
        <w:t>Tìm kiếm phiếu yêu cầu</w:t>
      </w:r>
      <w:bookmarkEnd w:id="59"/>
    </w:p>
    <w:p w:rsidR="00A935C5" w:rsidRPr="00A935C5" w:rsidRDefault="00A935C5" w:rsidP="00A935C5">
      <w:pPr>
        <w:pStyle w:val="ListParagraph"/>
        <w:ind w:left="360"/>
        <w:rPr>
          <w:b/>
          <w:sz w:val="28"/>
          <w:lang w:val="vi-VN"/>
        </w:rPr>
      </w:pPr>
      <w:r w:rsidRPr="00A935C5">
        <w:rPr>
          <w:noProof/>
        </w:rPr>
        <w:drawing>
          <wp:inline distT="0" distB="0" distL="0" distR="0" wp14:anchorId="5DD47015" wp14:editId="39DCCA4C">
            <wp:extent cx="5657850" cy="318123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9701" cy="3182272"/>
                    </a:xfrm>
                    <a:prstGeom prst="rect">
                      <a:avLst/>
                    </a:prstGeom>
                  </pic:spPr>
                </pic:pic>
              </a:graphicData>
            </a:graphic>
          </wp:inline>
        </w:drawing>
      </w:r>
    </w:p>
    <w:p w:rsidR="00A935C5" w:rsidRPr="00A935C5" w:rsidRDefault="00A935C5" w:rsidP="00A4202A">
      <w:pPr>
        <w:pStyle w:val="ListParagraph"/>
        <w:numPr>
          <w:ilvl w:val="0"/>
          <w:numId w:val="32"/>
        </w:numPr>
        <w:spacing w:after="160" w:line="256" w:lineRule="auto"/>
        <w:jc w:val="left"/>
        <w:outlineLvl w:val="1"/>
        <w:rPr>
          <w:b/>
          <w:sz w:val="28"/>
          <w:lang w:val="vi-VN"/>
        </w:rPr>
      </w:pPr>
      <w:bookmarkStart w:id="60" w:name="_Toc454098833"/>
      <w:r w:rsidRPr="00A935C5">
        <w:rPr>
          <w:b/>
          <w:sz w:val="28"/>
          <w:lang w:val="vi-VN"/>
        </w:rPr>
        <w:t>Duyệt phiếu yêu cầu</w:t>
      </w:r>
      <w:bookmarkEnd w:id="60"/>
      <w:r w:rsidRPr="00A935C5">
        <w:rPr>
          <w:b/>
          <w:sz w:val="28"/>
          <w:lang w:val="vi-VN"/>
        </w:rPr>
        <w:t xml:space="preserve"> </w:t>
      </w:r>
    </w:p>
    <w:p w:rsidR="00A935C5" w:rsidRPr="00A935C5" w:rsidRDefault="00A935C5" w:rsidP="00A935C5">
      <w:pPr>
        <w:pStyle w:val="ListParagraph"/>
        <w:ind w:left="360"/>
        <w:rPr>
          <w:sz w:val="28"/>
          <w:lang w:val="vi-VN"/>
        </w:rPr>
      </w:pPr>
      <w:r w:rsidRPr="00A935C5">
        <w:rPr>
          <w:noProof/>
        </w:rPr>
        <w:lastRenderedPageBreak/>
        <w:drawing>
          <wp:inline distT="0" distB="0" distL="0" distR="0" wp14:anchorId="664988F8" wp14:editId="2E187740">
            <wp:extent cx="5624181"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6565" cy="3163641"/>
                    </a:xfrm>
                    <a:prstGeom prst="rect">
                      <a:avLst/>
                    </a:prstGeom>
                  </pic:spPr>
                </pic:pic>
              </a:graphicData>
            </a:graphic>
          </wp:inline>
        </w:drawing>
      </w:r>
    </w:p>
    <w:p w:rsidR="00A935C5" w:rsidRPr="00A935C5" w:rsidRDefault="00A935C5" w:rsidP="00A4202A">
      <w:pPr>
        <w:pStyle w:val="ListParagraph"/>
        <w:numPr>
          <w:ilvl w:val="0"/>
          <w:numId w:val="32"/>
        </w:numPr>
        <w:spacing w:after="160" w:line="256" w:lineRule="auto"/>
        <w:jc w:val="left"/>
        <w:outlineLvl w:val="1"/>
        <w:rPr>
          <w:b/>
          <w:sz w:val="28"/>
          <w:lang w:val="vi-VN"/>
        </w:rPr>
      </w:pPr>
      <w:bookmarkStart w:id="61" w:name="_Toc454098834"/>
      <w:r w:rsidRPr="00A935C5">
        <w:rPr>
          <w:b/>
          <w:sz w:val="28"/>
          <w:lang w:val="vi-VN"/>
        </w:rPr>
        <w:t>Hợp đồng quản chấp</w:t>
      </w:r>
      <w:bookmarkEnd w:id="61"/>
    </w:p>
    <w:p w:rsidR="00A935C5" w:rsidRPr="00A935C5" w:rsidRDefault="00A935C5" w:rsidP="00A935C5">
      <w:pPr>
        <w:pStyle w:val="ListParagraph"/>
        <w:ind w:left="360"/>
        <w:rPr>
          <w:sz w:val="28"/>
          <w:lang w:val="vi-VN"/>
        </w:rPr>
      </w:pPr>
      <w:r w:rsidRPr="00A935C5">
        <w:rPr>
          <w:noProof/>
        </w:rPr>
        <w:drawing>
          <wp:inline distT="0" distB="0" distL="0" distR="0" wp14:anchorId="7BA38DF7" wp14:editId="4C8A3404">
            <wp:extent cx="5590301"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9938" cy="3148668"/>
                    </a:xfrm>
                    <a:prstGeom prst="rect">
                      <a:avLst/>
                    </a:prstGeom>
                  </pic:spPr>
                </pic:pic>
              </a:graphicData>
            </a:graphic>
          </wp:inline>
        </w:drawing>
      </w:r>
    </w:p>
    <w:p w:rsidR="00A935C5" w:rsidRPr="00A935C5" w:rsidRDefault="00A935C5" w:rsidP="00A4202A">
      <w:pPr>
        <w:pStyle w:val="ListParagraph"/>
        <w:numPr>
          <w:ilvl w:val="0"/>
          <w:numId w:val="32"/>
        </w:numPr>
        <w:spacing w:after="160" w:line="256" w:lineRule="auto"/>
        <w:jc w:val="left"/>
        <w:outlineLvl w:val="1"/>
        <w:rPr>
          <w:b/>
          <w:sz w:val="28"/>
          <w:lang w:val="vi-VN"/>
        </w:rPr>
      </w:pPr>
      <w:bookmarkStart w:id="62" w:name="_Toc454098835"/>
      <w:r w:rsidRPr="00A935C5">
        <w:rPr>
          <w:b/>
          <w:sz w:val="28"/>
          <w:lang w:val="vi-VN"/>
        </w:rPr>
        <w:t>Tìm kiếm hợp đồng quản chấp</w:t>
      </w:r>
      <w:bookmarkEnd w:id="62"/>
    </w:p>
    <w:p w:rsidR="00A935C5" w:rsidRPr="00A935C5" w:rsidRDefault="00A935C5" w:rsidP="00A935C5">
      <w:r w:rsidRPr="00A935C5">
        <w:rPr>
          <w:noProof/>
          <w:lang w:val="en-US"/>
        </w:rPr>
        <w:lastRenderedPageBreak/>
        <w:drawing>
          <wp:inline distT="0" distB="0" distL="0" distR="0" wp14:anchorId="6CFA5DE2" wp14:editId="5BF09E89">
            <wp:extent cx="5691942" cy="32004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5997" cy="3202680"/>
                    </a:xfrm>
                    <a:prstGeom prst="rect">
                      <a:avLst/>
                    </a:prstGeom>
                  </pic:spPr>
                </pic:pic>
              </a:graphicData>
            </a:graphic>
          </wp:inline>
        </w:drawing>
      </w:r>
    </w:p>
    <w:p w:rsidR="00A935C5" w:rsidRPr="00A935C5" w:rsidRDefault="00A935C5" w:rsidP="00A935C5">
      <w:pPr>
        <w:spacing w:line="259" w:lineRule="auto"/>
        <w:rPr>
          <w:rFonts w:ascii="Times New Roman" w:hAnsi="Times New Roman" w:cs="Times New Roman"/>
          <w:szCs w:val="26"/>
        </w:rPr>
      </w:pPr>
      <w:r w:rsidRPr="00A935C5">
        <w:rPr>
          <w:rFonts w:ascii="Times New Roman" w:hAnsi="Times New Roman" w:cs="Times New Roman"/>
          <w:szCs w:val="26"/>
        </w:rPr>
        <w:br w:type="page"/>
      </w:r>
    </w:p>
    <w:p w:rsidR="00A935C5" w:rsidRPr="00A935C5" w:rsidRDefault="00A935C5" w:rsidP="00A935C5">
      <w:pPr>
        <w:pStyle w:val="Heading1"/>
        <w:rPr>
          <w:b w:val="0"/>
          <w:lang w:val="vi-VN"/>
        </w:rPr>
      </w:pPr>
      <w:bookmarkStart w:id="63" w:name="_Toc454098836"/>
      <w:r w:rsidRPr="00A935C5">
        <w:rPr>
          <w:lang w:val="vi-VN"/>
        </w:rPr>
        <w:lastRenderedPageBreak/>
        <w:t>PHẦN VI: QUÁ TRÌNH THỰC HIỆN DỰ ÁN</w:t>
      </w:r>
      <w:bookmarkEnd w:id="63"/>
    </w:p>
    <w:p w:rsidR="00A935C5" w:rsidRPr="00A935C5" w:rsidRDefault="00A935C5" w:rsidP="00A935C5">
      <w:pPr>
        <w:rPr>
          <w:rFonts w:ascii="Times New Roman" w:hAnsi="Times New Roman" w:cs="Times New Roman"/>
        </w:rPr>
      </w:pPr>
    </w:p>
    <w:p w:rsidR="00A935C5" w:rsidRPr="00A935C5" w:rsidRDefault="00A935C5" w:rsidP="00A4202A">
      <w:pPr>
        <w:pStyle w:val="Heading2"/>
        <w:numPr>
          <w:ilvl w:val="0"/>
          <w:numId w:val="20"/>
        </w:numPr>
        <w:spacing w:before="40" w:after="0" w:line="256" w:lineRule="auto"/>
        <w:rPr>
          <w:rFonts w:ascii="Times New Roman" w:hAnsi="Times New Roman" w:cs="Times New Roman"/>
          <w:b w:val="0"/>
          <w:sz w:val="28"/>
          <w:szCs w:val="28"/>
        </w:rPr>
      </w:pPr>
      <w:bookmarkStart w:id="64" w:name="_Toc454098837"/>
      <w:r w:rsidRPr="00A935C5">
        <w:rPr>
          <w:rFonts w:ascii="Times New Roman" w:hAnsi="Times New Roman" w:cs="Times New Roman"/>
          <w:sz w:val="28"/>
          <w:szCs w:val="28"/>
        </w:rPr>
        <w:t>Chuẩn  bị</w:t>
      </w:r>
      <w:bookmarkEnd w:id="64"/>
    </w:p>
    <w:p w:rsidR="00A935C5" w:rsidRPr="00A935C5" w:rsidRDefault="00A935C5" w:rsidP="00A4202A">
      <w:pPr>
        <w:pStyle w:val="ListParagraph"/>
        <w:numPr>
          <w:ilvl w:val="0"/>
          <w:numId w:val="21"/>
        </w:numPr>
        <w:spacing w:after="160" w:line="256" w:lineRule="auto"/>
        <w:ind w:left="720"/>
        <w:jc w:val="left"/>
        <w:rPr>
          <w:sz w:val="28"/>
          <w:szCs w:val="28"/>
          <w:lang w:val="vi-VN"/>
        </w:rPr>
      </w:pPr>
      <w:r w:rsidRPr="00A935C5">
        <w:rPr>
          <w:sz w:val="28"/>
          <w:szCs w:val="28"/>
          <w:lang w:val="vi-VN"/>
        </w:rPr>
        <w:t>Quy trình phát triển phần mềm: Scrum - Agile.</w:t>
      </w:r>
    </w:p>
    <w:p w:rsidR="00A935C5" w:rsidRPr="00A935C5" w:rsidRDefault="00A935C5" w:rsidP="00A4202A">
      <w:pPr>
        <w:pStyle w:val="ListParagraph"/>
        <w:numPr>
          <w:ilvl w:val="0"/>
          <w:numId w:val="13"/>
        </w:numPr>
        <w:spacing w:after="160" w:line="256" w:lineRule="auto"/>
        <w:ind w:left="1440"/>
        <w:jc w:val="left"/>
        <w:rPr>
          <w:sz w:val="28"/>
          <w:szCs w:val="28"/>
          <w:lang w:val="vi-VN"/>
        </w:rPr>
      </w:pPr>
      <w:r w:rsidRPr="00A935C5">
        <w:rPr>
          <w:sz w:val="28"/>
          <w:szCs w:val="28"/>
          <w:lang w:val="vi-VN"/>
        </w:rPr>
        <w:t>Product Owner:  Thầy Phan Trung Hiếu. Đưa ra yêu cầu phầm mềm (Product backlog).</w:t>
      </w:r>
    </w:p>
    <w:p w:rsidR="00A935C5" w:rsidRPr="00A935C5" w:rsidRDefault="00A935C5" w:rsidP="00A4202A">
      <w:pPr>
        <w:pStyle w:val="ListParagraph"/>
        <w:numPr>
          <w:ilvl w:val="0"/>
          <w:numId w:val="13"/>
        </w:numPr>
        <w:spacing w:after="160" w:line="256" w:lineRule="auto"/>
        <w:ind w:left="1440"/>
        <w:jc w:val="left"/>
        <w:rPr>
          <w:sz w:val="28"/>
          <w:szCs w:val="28"/>
          <w:lang w:val="vi-VN"/>
        </w:rPr>
      </w:pPr>
      <w:r w:rsidRPr="00A935C5">
        <w:rPr>
          <w:sz w:val="28"/>
          <w:szCs w:val="28"/>
          <w:lang w:val="vi-VN"/>
        </w:rPr>
        <w:t xml:space="preserve">Scrum Master:  Triển khai công việc cho các thành viên trong nhóm, săp xếp lịch cuộc họp hàng tuần cho phù hợp. </w:t>
      </w:r>
    </w:p>
    <w:p w:rsidR="00A935C5" w:rsidRPr="00A935C5" w:rsidRDefault="00A935C5" w:rsidP="00A4202A">
      <w:pPr>
        <w:pStyle w:val="ListParagraph"/>
        <w:numPr>
          <w:ilvl w:val="0"/>
          <w:numId w:val="13"/>
        </w:numPr>
        <w:spacing w:after="160" w:line="256" w:lineRule="auto"/>
        <w:ind w:left="1440"/>
        <w:jc w:val="left"/>
        <w:rPr>
          <w:sz w:val="28"/>
          <w:szCs w:val="28"/>
          <w:lang w:val="vi-VN"/>
        </w:rPr>
      </w:pPr>
      <w:r w:rsidRPr="00A935C5">
        <w:rPr>
          <w:sz w:val="28"/>
          <w:szCs w:val="28"/>
          <w:lang w:val="vi-VN"/>
        </w:rPr>
        <w:t xml:space="preserve">Nhóm phát triển:  Gồm 120 người, có 20 nhóm mỗi nhóm có 6 người cùng thực hiện. Mỗi nhóm có 1 nhóm trưởng vừa là  scrum master, vừa là developer. </w:t>
      </w:r>
    </w:p>
    <w:p w:rsidR="00A935C5" w:rsidRPr="00A935C5" w:rsidRDefault="00A935C5" w:rsidP="00A4202A">
      <w:pPr>
        <w:pStyle w:val="ListParagraph"/>
        <w:numPr>
          <w:ilvl w:val="0"/>
          <w:numId w:val="13"/>
        </w:numPr>
        <w:spacing w:after="160" w:line="256" w:lineRule="auto"/>
        <w:ind w:left="1440"/>
        <w:jc w:val="left"/>
        <w:rPr>
          <w:sz w:val="28"/>
          <w:szCs w:val="28"/>
          <w:lang w:val="vi-VN"/>
        </w:rPr>
      </w:pPr>
      <w:r w:rsidRPr="00A935C5">
        <w:rPr>
          <w:sz w:val="28"/>
          <w:szCs w:val="28"/>
          <w:lang w:val="vi-VN"/>
        </w:rPr>
        <w:t>Nhóm họp và đưa ra dự kiên các chức năng, nghiệp vụ cần thực hiện, thiết kế giao diện phù hợp với các chức năng của đề tài</w:t>
      </w:r>
    </w:p>
    <w:p w:rsidR="00A935C5" w:rsidRPr="00A935C5" w:rsidRDefault="00A935C5" w:rsidP="00A4202A">
      <w:pPr>
        <w:pStyle w:val="ListParagraph"/>
        <w:numPr>
          <w:ilvl w:val="0"/>
          <w:numId w:val="13"/>
        </w:numPr>
        <w:spacing w:after="160" w:line="256" w:lineRule="auto"/>
        <w:ind w:left="1440"/>
        <w:jc w:val="left"/>
        <w:rPr>
          <w:sz w:val="28"/>
          <w:szCs w:val="28"/>
          <w:lang w:val="vi-VN"/>
        </w:rPr>
      </w:pPr>
      <w:r w:rsidRPr="00A935C5">
        <w:rPr>
          <w:sz w:val="28"/>
          <w:szCs w:val="28"/>
          <w:lang w:val="vi-VN"/>
        </w:rPr>
        <w:t>Các nhóm cùng scrum master cùng họp để quyết định dự án thực hiện trong bao nhiêu sprint, thời gian mỗi sprint, chia module để cùng nhau phát triển.</w:t>
      </w:r>
    </w:p>
    <w:p w:rsidR="00A935C5" w:rsidRPr="00A935C5" w:rsidRDefault="00A935C5" w:rsidP="00A4202A">
      <w:pPr>
        <w:pStyle w:val="ListParagraph"/>
        <w:numPr>
          <w:ilvl w:val="0"/>
          <w:numId w:val="13"/>
        </w:numPr>
        <w:spacing w:after="160" w:line="256" w:lineRule="auto"/>
        <w:ind w:left="1440"/>
        <w:jc w:val="left"/>
        <w:rPr>
          <w:sz w:val="28"/>
          <w:szCs w:val="28"/>
          <w:lang w:val="vi-VN"/>
        </w:rPr>
      </w:pPr>
      <w:r w:rsidRPr="00A935C5">
        <w:rPr>
          <w:sz w:val="28"/>
          <w:szCs w:val="28"/>
          <w:lang w:val="vi-VN"/>
        </w:rPr>
        <w:t>Gồm có 3 sprint. Mỗi sprint làm trong  3 tuần.</w:t>
      </w:r>
    </w:p>
    <w:p w:rsidR="00A935C5" w:rsidRPr="00A935C5" w:rsidRDefault="00A935C5" w:rsidP="00A4202A">
      <w:pPr>
        <w:pStyle w:val="ListParagraph"/>
        <w:numPr>
          <w:ilvl w:val="0"/>
          <w:numId w:val="21"/>
        </w:numPr>
        <w:spacing w:after="160" w:line="256" w:lineRule="auto"/>
        <w:ind w:left="720"/>
        <w:jc w:val="left"/>
        <w:rPr>
          <w:sz w:val="28"/>
          <w:szCs w:val="28"/>
          <w:lang w:val="vi-VN"/>
        </w:rPr>
      </w:pPr>
      <w:r w:rsidRPr="00A935C5">
        <w:rPr>
          <w:sz w:val="28"/>
          <w:szCs w:val="28"/>
          <w:lang w:val="vi-VN"/>
        </w:rPr>
        <w:t>Quản lý thành viên thông qua : bitix24, Viber, facebook.</w:t>
      </w:r>
    </w:p>
    <w:p w:rsidR="00A935C5" w:rsidRPr="00A935C5" w:rsidRDefault="00A935C5" w:rsidP="00A4202A">
      <w:pPr>
        <w:pStyle w:val="ListParagraph"/>
        <w:numPr>
          <w:ilvl w:val="0"/>
          <w:numId w:val="21"/>
        </w:numPr>
        <w:spacing w:after="160" w:line="256" w:lineRule="auto"/>
        <w:ind w:left="720"/>
        <w:jc w:val="left"/>
        <w:rPr>
          <w:sz w:val="28"/>
          <w:szCs w:val="28"/>
          <w:lang w:val="vi-VN"/>
        </w:rPr>
      </w:pPr>
      <w:r w:rsidRPr="00A935C5">
        <w:rPr>
          <w:sz w:val="28"/>
          <w:szCs w:val="28"/>
          <w:lang w:val="vi-VN"/>
        </w:rPr>
        <w:t>Quản lý code : redmine, gitlib, dùng VPN, SourceTree để clone  source code.</w:t>
      </w:r>
    </w:p>
    <w:p w:rsidR="00A935C5" w:rsidRPr="00A935C5" w:rsidRDefault="00A935C5" w:rsidP="00A4202A">
      <w:pPr>
        <w:pStyle w:val="ListParagraph"/>
        <w:numPr>
          <w:ilvl w:val="0"/>
          <w:numId w:val="21"/>
        </w:numPr>
        <w:spacing w:after="160" w:line="256" w:lineRule="auto"/>
        <w:ind w:left="720"/>
        <w:jc w:val="left"/>
        <w:rPr>
          <w:sz w:val="28"/>
          <w:szCs w:val="28"/>
          <w:lang w:val="vi-VN"/>
        </w:rPr>
      </w:pPr>
      <w:r w:rsidRPr="00A935C5">
        <w:rPr>
          <w:sz w:val="28"/>
          <w:szCs w:val="28"/>
          <w:lang w:val="vi-VN"/>
        </w:rPr>
        <w:t xml:space="preserve">Môi trường &amp; công cụ: Visual Studio 2013, SQL Server 2012, </w:t>
      </w:r>
    </w:p>
    <w:p w:rsidR="00A935C5" w:rsidRPr="00A935C5" w:rsidRDefault="00A935C5" w:rsidP="00A4202A">
      <w:pPr>
        <w:pStyle w:val="Heading2"/>
        <w:numPr>
          <w:ilvl w:val="0"/>
          <w:numId w:val="20"/>
        </w:numPr>
        <w:spacing w:before="40" w:after="0" w:line="256" w:lineRule="auto"/>
        <w:rPr>
          <w:rFonts w:ascii="Times New Roman" w:hAnsi="Times New Roman" w:cs="Times New Roman"/>
          <w:b w:val="0"/>
          <w:sz w:val="28"/>
          <w:szCs w:val="28"/>
        </w:rPr>
      </w:pPr>
      <w:bookmarkStart w:id="65" w:name="_Toc454098838"/>
      <w:r w:rsidRPr="00A935C5">
        <w:rPr>
          <w:rFonts w:ascii="Times New Roman" w:hAnsi="Times New Roman" w:cs="Times New Roman"/>
          <w:sz w:val="28"/>
          <w:szCs w:val="28"/>
        </w:rPr>
        <w:t>Quy trình thực hiện</w:t>
      </w:r>
      <w:bookmarkEnd w:id="65"/>
    </w:p>
    <w:p w:rsidR="00A935C5" w:rsidRPr="00A935C5" w:rsidRDefault="00A935C5" w:rsidP="00A4202A">
      <w:pPr>
        <w:pStyle w:val="ListParagraph"/>
        <w:numPr>
          <w:ilvl w:val="0"/>
          <w:numId w:val="22"/>
        </w:numPr>
        <w:spacing w:after="160" w:line="256" w:lineRule="auto"/>
        <w:jc w:val="left"/>
        <w:rPr>
          <w:sz w:val="28"/>
          <w:szCs w:val="28"/>
          <w:lang w:val="vi-VN"/>
        </w:rPr>
      </w:pPr>
      <w:r w:rsidRPr="00A935C5">
        <w:rPr>
          <w:sz w:val="28"/>
          <w:szCs w:val="28"/>
          <w:lang w:val="vi-VN"/>
        </w:rPr>
        <w:t>Sprint 1: Document and Setup Enviroment</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Thời gian: 24/05/2016 - 30/05/2016</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Các thành viên cài đặt môi trường.</w:t>
      </w:r>
    </w:p>
    <w:p w:rsidR="00A935C5" w:rsidRPr="00A935C5" w:rsidRDefault="00A935C5" w:rsidP="00A4202A">
      <w:pPr>
        <w:pStyle w:val="ListParagraph"/>
        <w:numPr>
          <w:ilvl w:val="0"/>
          <w:numId w:val="24"/>
        </w:numPr>
        <w:spacing w:after="160" w:line="256" w:lineRule="auto"/>
        <w:jc w:val="left"/>
        <w:rPr>
          <w:sz w:val="28"/>
          <w:szCs w:val="28"/>
          <w:lang w:val="vi-VN"/>
        </w:rPr>
      </w:pPr>
      <w:r w:rsidRPr="00A935C5">
        <w:rPr>
          <w:sz w:val="28"/>
          <w:szCs w:val="28"/>
          <w:lang w:val="vi-VN"/>
        </w:rPr>
        <w:t>Phân tích nghiệp vụ.</w:t>
      </w:r>
    </w:p>
    <w:p w:rsidR="00A935C5" w:rsidRPr="00A935C5" w:rsidRDefault="00A935C5" w:rsidP="00A4202A">
      <w:pPr>
        <w:pStyle w:val="ListParagraph"/>
        <w:numPr>
          <w:ilvl w:val="0"/>
          <w:numId w:val="24"/>
        </w:numPr>
        <w:spacing w:after="160" w:line="256" w:lineRule="auto"/>
        <w:jc w:val="left"/>
        <w:rPr>
          <w:sz w:val="28"/>
          <w:szCs w:val="28"/>
          <w:lang w:val="vi-VN"/>
        </w:rPr>
      </w:pPr>
      <w:r w:rsidRPr="00A935C5">
        <w:rPr>
          <w:sz w:val="28"/>
          <w:szCs w:val="28"/>
          <w:lang w:val="vi-VN"/>
        </w:rPr>
        <w:t>Vẽ sơ đồ Use case.</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Dựa vào yêu cầu nghiệp vụ của dự án, nhóm thiết kế cơ sở dữ liệu phù hợp với nghiệp vụ mà nhóm thực hiện.</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 xml:space="preserve">Phân công: </w:t>
      </w:r>
    </w:p>
    <w:p w:rsidR="00A935C5" w:rsidRPr="00A935C5" w:rsidRDefault="00A935C5" w:rsidP="00A935C5">
      <w:pPr>
        <w:pStyle w:val="ListParagraph"/>
        <w:ind w:left="1080"/>
        <w:rPr>
          <w:sz w:val="28"/>
          <w:szCs w:val="28"/>
          <w:lang w:val="vi-VN"/>
        </w:rPr>
      </w:pPr>
      <w:r w:rsidRPr="00A935C5">
        <w:rPr>
          <w:sz w:val="28"/>
          <w:szCs w:val="28"/>
          <w:lang w:val="vi-VN"/>
        </w:rPr>
        <w:t>+  Cài đặt môi trường: tất cả các thành viên.</w:t>
      </w:r>
    </w:p>
    <w:p w:rsidR="00A935C5" w:rsidRPr="00A935C5" w:rsidRDefault="00A935C5" w:rsidP="00A935C5">
      <w:pPr>
        <w:pStyle w:val="ListParagraph"/>
        <w:ind w:left="1080"/>
        <w:rPr>
          <w:sz w:val="28"/>
          <w:szCs w:val="28"/>
          <w:lang w:val="vi-VN"/>
        </w:rPr>
      </w:pPr>
      <w:r w:rsidRPr="00A935C5">
        <w:rPr>
          <w:sz w:val="28"/>
          <w:szCs w:val="28"/>
          <w:lang w:val="vi-VN"/>
        </w:rPr>
        <w:t>+  Thiết kế database dự kiến : tất cả các thành viên.</w:t>
      </w:r>
    </w:p>
    <w:p w:rsidR="00A935C5" w:rsidRPr="00A935C5" w:rsidRDefault="00A935C5" w:rsidP="00A935C5">
      <w:pPr>
        <w:pStyle w:val="ListParagraph"/>
        <w:ind w:left="1080"/>
        <w:rPr>
          <w:sz w:val="28"/>
          <w:szCs w:val="28"/>
          <w:lang w:val="vi-VN"/>
        </w:rPr>
      </w:pPr>
      <w:r w:rsidRPr="00A935C5">
        <w:rPr>
          <w:sz w:val="28"/>
          <w:szCs w:val="28"/>
          <w:lang w:val="vi-VN"/>
        </w:rPr>
        <w:t>+  Mô tả giao diện dự kiến : Tất cả các thành viên.</w:t>
      </w:r>
    </w:p>
    <w:p w:rsidR="00A935C5" w:rsidRPr="00A935C5" w:rsidRDefault="00A935C5" w:rsidP="00A4202A">
      <w:pPr>
        <w:pStyle w:val="ListParagraph"/>
        <w:numPr>
          <w:ilvl w:val="0"/>
          <w:numId w:val="22"/>
        </w:numPr>
        <w:spacing w:after="160" w:line="256" w:lineRule="auto"/>
        <w:jc w:val="left"/>
        <w:rPr>
          <w:sz w:val="28"/>
          <w:szCs w:val="28"/>
          <w:lang w:val="vi-VN"/>
        </w:rPr>
      </w:pPr>
      <w:r w:rsidRPr="00A935C5">
        <w:rPr>
          <w:sz w:val="28"/>
          <w:szCs w:val="28"/>
          <w:lang w:val="vi-VN"/>
        </w:rPr>
        <w:t>Spint 2: Thiết kế giao diện</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Thời gian:  15/05/2016 – 31/0/2016</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Các thành viên thiết kê dabase cho dự án của mình:</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lastRenderedPageBreak/>
        <w:t xml:space="preserve">Nhóm đã hoàn thành bảng : </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AC_PHIEUYEUCAU_QC</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AC_PHIEUYEUCAU_QC_CT</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AC_HOPDONG_QC</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AC_HOPDONG_QC_CT</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 xml:space="preserve">Viết store procedure cần thiết  cho dự án. </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Thiết kế giao diện cho các chưc năng.</w:t>
      </w:r>
    </w:p>
    <w:p w:rsidR="00A935C5" w:rsidRPr="00A935C5" w:rsidRDefault="00A935C5" w:rsidP="00A4202A">
      <w:pPr>
        <w:pStyle w:val="ListParagraph"/>
        <w:numPr>
          <w:ilvl w:val="0"/>
          <w:numId w:val="22"/>
        </w:numPr>
        <w:spacing w:after="160" w:line="256" w:lineRule="auto"/>
        <w:jc w:val="left"/>
        <w:rPr>
          <w:sz w:val="28"/>
          <w:szCs w:val="28"/>
          <w:lang w:val="vi-VN"/>
        </w:rPr>
      </w:pPr>
      <w:r w:rsidRPr="00A935C5">
        <w:rPr>
          <w:sz w:val="28"/>
          <w:szCs w:val="28"/>
          <w:lang w:val="vi-VN"/>
        </w:rPr>
        <w:t>Sprint 3: code các chức năng</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Thời gian: 01/06/2016 – 12/06/2016</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Hoàn thành các chức năng trong Quản chấp hàng hóa.</w:t>
      </w:r>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Viết báo cáo.</w:t>
      </w:r>
    </w:p>
    <w:p w:rsidR="00A935C5" w:rsidRPr="00A935C5" w:rsidRDefault="00A935C5" w:rsidP="00A4202A">
      <w:pPr>
        <w:pStyle w:val="ListParagraph"/>
        <w:numPr>
          <w:ilvl w:val="0"/>
          <w:numId w:val="20"/>
        </w:numPr>
        <w:spacing w:after="160" w:line="256" w:lineRule="auto"/>
        <w:jc w:val="left"/>
        <w:outlineLvl w:val="1"/>
        <w:rPr>
          <w:b/>
          <w:sz w:val="28"/>
          <w:szCs w:val="28"/>
          <w:lang w:val="vi-VN"/>
        </w:rPr>
      </w:pPr>
      <w:bookmarkStart w:id="66" w:name="_Toc454098839"/>
      <w:r w:rsidRPr="00A935C5">
        <w:rPr>
          <w:b/>
          <w:sz w:val="28"/>
          <w:szCs w:val="28"/>
          <w:lang w:val="vi-VN"/>
        </w:rPr>
        <w:t>Mô tả chi tiết công việc:</w:t>
      </w:r>
      <w:bookmarkEnd w:id="66"/>
    </w:p>
    <w:p w:rsidR="00A935C5" w:rsidRPr="00A935C5" w:rsidRDefault="00A935C5" w:rsidP="00A935C5">
      <w:pPr>
        <w:pStyle w:val="ListParagraph"/>
        <w:ind w:left="0"/>
        <w:rPr>
          <w:sz w:val="28"/>
          <w:szCs w:val="28"/>
          <w:lang w:val="vi-VN"/>
        </w:rPr>
      </w:pPr>
      <w:r w:rsidRPr="00A935C5">
        <w:rPr>
          <w:sz w:val="28"/>
          <w:szCs w:val="28"/>
          <w:lang w:val="vi-VN"/>
        </w:rPr>
        <w:t>Scrum Master: Lê Xuân Trường</w:t>
      </w:r>
    </w:p>
    <w:p w:rsidR="00A935C5" w:rsidRPr="00A935C5" w:rsidRDefault="00A935C5" w:rsidP="00A4202A">
      <w:pPr>
        <w:pStyle w:val="ListParagraph"/>
        <w:numPr>
          <w:ilvl w:val="0"/>
          <w:numId w:val="23"/>
        </w:numPr>
        <w:spacing w:after="160" w:line="256" w:lineRule="auto"/>
        <w:jc w:val="left"/>
        <w:outlineLvl w:val="2"/>
        <w:rPr>
          <w:sz w:val="28"/>
          <w:szCs w:val="28"/>
          <w:lang w:val="vi-VN"/>
        </w:rPr>
      </w:pPr>
      <w:bookmarkStart w:id="67" w:name="_Toc454098840"/>
      <w:r w:rsidRPr="00A935C5">
        <w:rPr>
          <w:sz w:val="28"/>
          <w:szCs w:val="28"/>
          <w:lang w:val="vi-VN"/>
        </w:rPr>
        <w:t>Lê Xuân Trường</w:t>
      </w:r>
      <w:bookmarkEnd w:id="67"/>
      <w:r w:rsidRPr="00A935C5">
        <w:rPr>
          <w:sz w:val="28"/>
          <w:szCs w:val="28"/>
          <w:lang w:val="vi-VN"/>
        </w:rPr>
        <w:t xml:space="preserve"> </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1:</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Tìm hiểu MVVM Framework.</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Tìm hiểu mô hình MVVM.</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Tìm hiểu nghiệp vụ.</w:t>
      </w:r>
    </w:p>
    <w:p w:rsidR="00A935C5" w:rsidRPr="00A935C5" w:rsidRDefault="00A935C5" w:rsidP="00A4202A">
      <w:pPr>
        <w:pStyle w:val="ListParagraph"/>
        <w:numPr>
          <w:ilvl w:val="1"/>
          <w:numId w:val="13"/>
        </w:numPr>
        <w:spacing w:after="160" w:line="360" w:lineRule="auto"/>
        <w:jc w:val="left"/>
        <w:rPr>
          <w:sz w:val="28"/>
          <w:szCs w:val="28"/>
          <w:lang w:val="vi-VN"/>
        </w:rPr>
      </w:pPr>
      <w:r w:rsidRPr="00A935C5">
        <w:rPr>
          <w:sz w:val="28"/>
          <w:szCs w:val="28"/>
          <w:lang w:val="vi-VN"/>
        </w:rPr>
        <w:t>Tìm hiểu về quy trình Scrum và vai trò của các thành viên trong quy trình, cách thức hoạt động (có upload tài liệu trên bitrix24)</w:t>
      </w:r>
    </w:p>
    <w:p w:rsidR="00A935C5" w:rsidRPr="00A935C5" w:rsidRDefault="00A935C5" w:rsidP="00A4202A">
      <w:pPr>
        <w:pStyle w:val="ListParagraph"/>
        <w:numPr>
          <w:ilvl w:val="1"/>
          <w:numId w:val="13"/>
        </w:numPr>
        <w:spacing w:after="160" w:line="360" w:lineRule="auto"/>
        <w:jc w:val="left"/>
        <w:rPr>
          <w:sz w:val="28"/>
          <w:szCs w:val="28"/>
          <w:lang w:val="vi-VN"/>
        </w:rPr>
      </w:pPr>
      <w:r w:rsidRPr="00A935C5">
        <w:rPr>
          <w:sz w:val="28"/>
          <w:szCs w:val="28"/>
          <w:lang w:val="vi-VN"/>
        </w:rPr>
        <w:t>Tìm hiểu về Quy trình quản lý dự án và CMMI (có upload tài liệu trên bitrix24).</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Phân chia công việc cho các thanh viên.</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Cài đặt môi trường phát triển</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Thiết kế databse dự kiến.</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Mô tả giao diện của chức năng.</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Tổ chức 2 cuộc họp nhóm để trao đổi dự án.</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 xml:space="preserve">Sprint 2: </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Tìm hiểu chi tiết hơn về MVVM Framework</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Thiết kế hoàn chình bảng AC_PHIEUYEUCAU_QC</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Tạo store procedures cho bảng trên.</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Thiết kế giao diện giao diện Hợp đồng quản chấp, Duyệt phiếu yêu cầu.</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Hỗ trợ các thành viên khác trong quá trình thưc hiện chức năng</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lastRenderedPageBreak/>
        <w:t>Phân công công việc trên redmine.</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Tạo nhánh riêng cho nhóm trên git sever.</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Tiến hành mege code của các thành viên trong nhóm.</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Tổng hợp tất cả các bảng và store procedures của các thành viên.</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Tổ chức 3 cuộc họp nhóm để phân chia công việc và trao đổi về dự án.</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3:</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Phân công công việc trên redmine.</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Tạo nhánh riêng cho nhóm trên git sever.</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Hộ trợ các thành viên trong nhóm về kỹ thuật.</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Hoàn thành chức năng Hợp đồng quản chấp, Duyệt phiếu yêu cầu.</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Tiến hành mege code của các thành viên trong nhóm.</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Tổ chức 3 cuộc họp nhóm để phân chia công việc và trao đổi về dự án.</w:t>
      </w:r>
    </w:p>
    <w:p w:rsidR="00A935C5" w:rsidRPr="00A935C5" w:rsidRDefault="00A935C5" w:rsidP="00A4202A">
      <w:pPr>
        <w:pStyle w:val="ListParagraph"/>
        <w:numPr>
          <w:ilvl w:val="0"/>
          <w:numId w:val="23"/>
        </w:numPr>
        <w:spacing w:after="160" w:line="256" w:lineRule="auto"/>
        <w:jc w:val="left"/>
        <w:outlineLvl w:val="2"/>
        <w:rPr>
          <w:sz w:val="28"/>
          <w:szCs w:val="28"/>
          <w:lang w:val="vi-VN"/>
        </w:rPr>
      </w:pPr>
      <w:bookmarkStart w:id="68" w:name="_Toc454098841"/>
      <w:r w:rsidRPr="00A935C5">
        <w:rPr>
          <w:sz w:val="28"/>
          <w:szCs w:val="28"/>
          <w:lang w:val="vi-VN"/>
        </w:rPr>
        <w:t>Nguyễn Thị Phương Mai:</w:t>
      </w:r>
      <w:bookmarkEnd w:id="68"/>
    </w:p>
    <w:p w:rsidR="00A935C5" w:rsidRPr="00A935C5" w:rsidRDefault="00A935C5" w:rsidP="00A4202A">
      <w:pPr>
        <w:pStyle w:val="ListParagraph"/>
        <w:numPr>
          <w:ilvl w:val="0"/>
          <w:numId w:val="13"/>
        </w:numPr>
        <w:spacing w:after="160" w:line="256" w:lineRule="auto"/>
        <w:jc w:val="left"/>
        <w:rPr>
          <w:sz w:val="28"/>
          <w:szCs w:val="28"/>
          <w:lang w:val="vi-VN"/>
        </w:rPr>
      </w:pPr>
      <w:r w:rsidRPr="00A935C5">
        <w:rPr>
          <w:sz w:val="28"/>
          <w:szCs w:val="28"/>
          <w:lang w:val="vi-VN"/>
        </w:rPr>
        <w:t xml:space="preserve">Công việc được phân công: Thiết kế database, nghiên cứu mô hình nghiệp vụ, thiết kế giao diện,  tạo store procedures, code các chức năng </w:t>
      </w:r>
      <w:r w:rsidRPr="00A935C5">
        <w:rPr>
          <w:rStyle w:val="apple-converted-space"/>
          <w:sz w:val="28"/>
          <w:szCs w:val="28"/>
          <w:lang w:val="vi-VN"/>
        </w:rPr>
        <w:t> </w:t>
      </w:r>
      <w:r w:rsidRPr="00A935C5">
        <w:rPr>
          <w:sz w:val="28"/>
          <w:szCs w:val="28"/>
          <w:lang w:val="vi-VN"/>
        </w:rPr>
        <w:t>nhập,</w:t>
      </w:r>
      <w:r w:rsidRPr="00A935C5">
        <w:rPr>
          <w:sz w:val="28"/>
          <w:szCs w:val="28"/>
          <w:shd w:val="clear" w:color="auto" w:fill="FFFFDD"/>
          <w:lang w:val="vi-VN"/>
        </w:rPr>
        <w:t xml:space="preserve"> </w:t>
      </w:r>
      <w:r w:rsidRPr="00A935C5">
        <w:rPr>
          <w:sz w:val="28"/>
          <w:szCs w:val="28"/>
          <w:lang w:val="vi-VN"/>
        </w:rPr>
        <w:t>sửa, xóa phiếu yêu cầu.</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1:</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Tham gia các buổi training, các cuộc họp.</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Cài đặt môi trường.</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 xml:space="preserve"> Từ yêu cầu nghiệp vụ đã cho sẵn, tiến hành tìm hiểu, làm rõ yêu cầu và vẽ usecase diagram, mô tả usecse và vẽ activity diagram.</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Cùng với nhóm thảo luận lên mô tả chi tiết về cơ sơ dữ liệu.</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Chịu trách nhiệm tạo cơ sở dữ liệu.</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Gặp khó khăn trong cái đặt môi trường, do máy không kết nối được VPN. Nhờ sự giúp đỡ của các bạn trong nhóm, nên đã hoàn thành cài đặt môi trường đúng hạn. Thêm vào đó, databse do nhóm thiết kế không thống nhất với database chung của lớp.</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 xml:space="preserve">Sprint 2: </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Thống nhất database với databse chung của lớp.</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Thiết kế Store proceduce cho bảng AC_HOPDONG_QC</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Sau đó tiến hành thiết kế giao diện cho Phiếu Yêu Cầu.</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3:</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lastRenderedPageBreak/>
        <w:t>Tiến hành code chức năng cho Phiếu yêu cầu.</w:t>
      </w:r>
    </w:p>
    <w:p w:rsidR="00A935C5" w:rsidRPr="00A935C5" w:rsidRDefault="00A935C5" w:rsidP="00A4202A">
      <w:pPr>
        <w:pStyle w:val="ListParagraph"/>
        <w:numPr>
          <w:ilvl w:val="1"/>
          <w:numId w:val="13"/>
        </w:numPr>
        <w:spacing w:after="160" w:line="256" w:lineRule="auto"/>
        <w:jc w:val="left"/>
        <w:rPr>
          <w:sz w:val="28"/>
          <w:szCs w:val="28"/>
          <w:lang w:val="vi-VN"/>
        </w:rPr>
      </w:pPr>
      <w:r w:rsidRPr="00A935C5">
        <w:rPr>
          <w:sz w:val="28"/>
          <w:szCs w:val="28"/>
          <w:lang w:val="vi-VN"/>
        </w:rPr>
        <w:t>Sử dụng : visual studio 2013, ASP.NET, kết nối cơ sở dữ liệu qua LINQ.</w:t>
      </w:r>
    </w:p>
    <w:p w:rsidR="00A935C5" w:rsidRPr="00A935C5" w:rsidRDefault="00A935C5" w:rsidP="00A4202A">
      <w:pPr>
        <w:pStyle w:val="ListParagraph"/>
        <w:numPr>
          <w:ilvl w:val="0"/>
          <w:numId w:val="23"/>
        </w:numPr>
        <w:spacing w:after="160" w:line="256" w:lineRule="auto"/>
        <w:jc w:val="left"/>
        <w:outlineLvl w:val="2"/>
        <w:rPr>
          <w:sz w:val="28"/>
          <w:szCs w:val="28"/>
          <w:lang w:val="vi-VN"/>
        </w:rPr>
      </w:pPr>
      <w:bookmarkStart w:id="69" w:name="_Toc454098842"/>
      <w:r w:rsidRPr="00A935C5">
        <w:rPr>
          <w:sz w:val="28"/>
          <w:szCs w:val="28"/>
          <w:lang w:val="vi-VN"/>
        </w:rPr>
        <w:t>Trần Đức Vinh</w:t>
      </w:r>
      <w:bookmarkEnd w:id="69"/>
      <w:r w:rsidRPr="00A935C5">
        <w:rPr>
          <w:sz w:val="28"/>
          <w:szCs w:val="28"/>
          <w:lang w:val="vi-VN"/>
        </w:rPr>
        <w:t xml:space="preserve"> </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1:</w:t>
      </w:r>
    </w:p>
    <w:p w:rsidR="00A935C5" w:rsidRPr="00A935C5" w:rsidRDefault="00A935C5" w:rsidP="00A4202A">
      <w:pPr>
        <w:pStyle w:val="ListParagraph"/>
        <w:numPr>
          <w:ilvl w:val="0"/>
          <w:numId w:val="25"/>
        </w:numPr>
        <w:spacing w:after="160" w:line="256" w:lineRule="auto"/>
        <w:jc w:val="left"/>
        <w:rPr>
          <w:sz w:val="28"/>
          <w:szCs w:val="28"/>
          <w:lang w:val="vi-VN"/>
        </w:rPr>
      </w:pPr>
      <w:r w:rsidRPr="00A935C5">
        <w:rPr>
          <w:sz w:val="28"/>
          <w:szCs w:val="28"/>
          <w:lang w:val="vi-VN"/>
        </w:rPr>
        <w:t>Dựng lại bộ framework của dự án</w:t>
      </w:r>
    </w:p>
    <w:p w:rsidR="00A935C5" w:rsidRPr="00A935C5" w:rsidRDefault="00A935C5" w:rsidP="00A4202A">
      <w:pPr>
        <w:pStyle w:val="ListParagraph"/>
        <w:numPr>
          <w:ilvl w:val="0"/>
          <w:numId w:val="25"/>
        </w:numPr>
        <w:spacing w:after="160" w:line="256" w:lineRule="auto"/>
        <w:jc w:val="left"/>
        <w:rPr>
          <w:sz w:val="28"/>
          <w:szCs w:val="28"/>
          <w:lang w:val="vi-VN"/>
        </w:rPr>
      </w:pPr>
      <w:r w:rsidRPr="00A935C5">
        <w:rPr>
          <w:sz w:val="28"/>
          <w:szCs w:val="28"/>
          <w:lang w:val="vi-VN"/>
        </w:rPr>
        <w:t>Tham gia buổi training của nhóm.</w:t>
      </w:r>
    </w:p>
    <w:p w:rsidR="00A935C5" w:rsidRPr="00A935C5" w:rsidRDefault="00A935C5" w:rsidP="00A4202A">
      <w:pPr>
        <w:pStyle w:val="ListParagraph"/>
        <w:numPr>
          <w:ilvl w:val="0"/>
          <w:numId w:val="25"/>
        </w:numPr>
        <w:spacing w:after="160" w:line="256" w:lineRule="auto"/>
        <w:jc w:val="left"/>
        <w:rPr>
          <w:sz w:val="28"/>
          <w:szCs w:val="28"/>
          <w:lang w:val="vi-VN"/>
        </w:rPr>
      </w:pPr>
      <w:r w:rsidRPr="00A935C5">
        <w:rPr>
          <w:sz w:val="28"/>
          <w:szCs w:val="28"/>
          <w:lang w:val="vi-VN"/>
        </w:rPr>
        <w:t>Nhận công việc củ trưởng nhóm giao.</w:t>
      </w:r>
    </w:p>
    <w:p w:rsidR="00A935C5" w:rsidRPr="00A935C5" w:rsidRDefault="00A935C5" w:rsidP="00A4202A">
      <w:pPr>
        <w:pStyle w:val="ListParagraph"/>
        <w:numPr>
          <w:ilvl w:val="0"/>
          <w:numId w:val="25"/>
        </w:numPr>
        <w:spacing w:after="160" w:line="256" w:lineRule="auto"/>
        <w:jc w:val="left"/>
        <w:rPr>
          <w:sz w:val="28"/>
          <w:szCs w:val="28"/>
          <w:lang w:val="vi-VN"/>
        </w:rPr>
      </w:pPr>
      <w:r w:rsidRPr="00A935C5">
        <w:rPr>
          <w:sz w:val="28"/>
          <w:szCs w:val="28"/>
          <w:lang w:val="vi-VN"/>
        </w:rPr>
        <w:t>Tìm hiểu về nghiệp vụ Quản chấp hàng hóa.</w:t>
      </w:r>
    </w:p>
    <w:p w:rsidR="00A935C5" w:rsidRPr="00A935C5" w:rsidRDefault="00A935C5" w:rsidP="00A4202A">
      <w:pPr>
        <w:pStyle w:val="ListParagraph"/>
        <w:numPr>
          <w:ilvl w:val="0"/>
          <w:numId w:val="25"/>
        </w:numPr>
        <w:spacing w:after="160" w:line="256" w:lineRule="auto"/>
        <w:jc w:val="left"/>
        <w:rPr>
          <w:sz w:val="28"/>
          <w:szCs w:val="28"/>
          <w:lang w:val="vi-VN"/>
        </w:rPr>
      </w:pPr>
      <w:r w:rsidRPr="00A935C5">
        <w:rPr>
          <w:sz w:val="28"/>
          <w:szCs w:val="28"/>
          <w:lang w:val="vi-VN"/>
        </w:rPr>
        <w:t>Thiết kế Database hợp đồng và hợp đồng chi tiết dự kiến</w:t>
      </w:r>
    </w:p>
    <w:p w:rsidR="00A935C5" w:rsidRPr="00A935C5" w:rsidRDefault="00A935C5" w:rsidP="00A4202A">
      <w:pPr>
        <w:pStyle w:val="ListParagraph"/>
        <w:numPr>
          <w:ilvl w:val="0"/>
          <w:numId w:val="25"/>
        </w:numPr>
        <w:spacing w:after="160" w:line="256" w:lineRule="auto"/>
        <w:jc w:val="left"/>
        <w:rPr>
          <w:sz w:val="28"/>
          <w:szCs w:val="28"/>
          <w:lang w:val="vi-VN"/>
        </w:rPr>
      </w:pPr>
      <w:r w:rsidRPr="00A935C5">
        <w:rPr>
          <w:sz w:val="28"/>
          <w:szCs w:val="28"/>
          <w:lang w:val="vi-VN"/>
        </w:rPr>
        <w:t>Xem các video hướng dẫn của lớp.</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 xml:space="preserve">Sprint 2: </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Tham gia họp nhóm và nhận công việc</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Họp Team thảo luận về các lỗi liên quan đến framework</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Xây dựng giao diện cho chức năng tìm kiếm hợp đồng.</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Tham gia Fix các Table quản chấp hàng hóa.</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Hoàn thành Database bằng AC_HOPDONG_QC_CT.</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Tham gia viết store cho hợp đồng chi tiết.</w:t>
      </w:r>
    </w:p>
    <w:p w:rsidR="00A935C5" w:rsidRPr="00A935C5" w:rsidRDefault="00A935C5" w:rsidP="00A4202A">
      <w:pPr>
        <w:pStyle w:val="ListParagraph"/>
        <w:numPr>
          <w:ilvl w:val="0"/>
          <w:numId w:val="26"/>
        </w:numPr>
        <w:spacing w:after="160" w:line="256" w:lineRule="auto"/>
        <w:jc w:val="left"/>
        <w:rPr>
          <w:sz w:val="28"/>
          <w:szCs w:val="28"/>
          <w:lang w:val="vi-VN"/>
        </w:rPr>
      </w:pPr>
      <w:r w:rsidRPr="00A935C5">
        <w:rPr>
          <w:sz w:val="28"/>
          <w:szCs w:val="28"/>
          <w:lang w:val="vi-VN"/>
        </w:rPr>
        <w:t>Thiết kế giao diện Tìm kiếm hợp đồng</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3:</w:t>
      </w:r>
    </w:p>
    <w:p w:rsidR="00A935C5" w:rsidRPr="00A935C5" w:rsidRDefault="00A935C5" w:rsidP="00A4202A">
      <w:pPr>
        <w:pStyle w:val="ListParagraph"/>
        <w:numPr>
          <w:ilvl w:val="0"/>
          <w:numId w:val="27"/>
        </w:numPr>
        <w:jc w:val="left"/>
        <w:rPr>
          <w:sz w:val="28"/>
          <w:szCs w:val="28"/>
          <w:lang w:val="vi-VN"/>
        </w:rPr>
      </w:pPr>
      <w:r w:rsidRPr="00A935C5">
        <w:rPr>
          <w:sz w:val="28"/>
          <w:szCs w:val="28"/>
          <w:lang w:val="vi-VN"/>
        </w:rPr>
        <w:t>Tham gia họp nhóm và nhận chia công việc</w:t>
      </w:r>
    </w:p>
    <w:p w:rsidR="00A935C5" w:rsidRPr="00A935C5" w:rsidRDefault="00A935C5" w:rsidP="00A4202A">
      <w:pPr>
        <w:pStyle w:val="ListParagraph"/>
        <w:numPr>
          <w:ilvl w:val="0"/>
          <w:numId w:val="27"/>
        </w:numPr>
        <w:jc w:val="left"/>
        <w:rPr>
          <w:sz w:val="28"/>
          <w:szCs w:val="28"/>
          <w:lang w:val="vi-VN"/>
        </w:rPr>
      </w:pPr>
      <w:r w:rsidRPr="00A935C5">
        <w:rPr>
          <w:sz w:val="28"/>
          <w:szCs w:val="28"/>
          <w:lang w:val="vi-VN"/>
        </w:rPr>
        <w:t>Tiếp tục xây dựng chức năng cho Tìm kiếm hợp đồng.</w:t>
      </w:r>
    </w:p>
    <w:p w:rsidR="00A935C5" w:rsidRPr="00A935C5" w:rsidRDefault="00A935C5" w:rsidP="00A4202A">
      <w:pPr>
        <w:pStyle w:val="ListParagraph"/>
        <w:numPr>
          <w:ilvl w:val="0"/>
          <w:numId w:val="27"/>
        </w:numPr>
        <w:jc w:val="left"/>
        <w:rPr>
          <w:sz w:val="28"/>
          <w:szCs w:val="28"/>
          <w:lang w:val="vi-VN"/>
        </w:rPr>
      </w:pPr>
      <w:r w:rsidRPr="00A935C5">
        <w:rPr>
          <w:sz w:val="28"/>
          <w:szCs w:val="28"/>
          <w:lang w:val="vi-VN"/>
        </w:rPr>
        <w:t>Tham gia commit code lên nhánh master</w:t>
      </w:r>
    </w:p>
    <w:p w:rsidR="00A935C5" w:rsidRPr="00A935C5" w:rsidRDefault="00A935C5" w:rsidP="00A4202A">
      <w:pPr>
        <w:pStyle w:val="ListParagraph"/>
        <w:numPr>
          <w:ilvl w:val="0"/>
          <w:numId w:val="27"/>
        </w:numPr>
        <w:spacing w:after="160" w:line="256" w:lineRule="auto"/>
        <w:jc w:val="left"/>
        <w:rPr>
          <w:sz w:val="28"/>
          <w:szCs w:val="28"/>
          <w:lang w:val="vi-VN"/>
        </w:rPr>
      </w:pPr>
      <w:r w:rsidRPr="00A935C5">
        <w:rPr>
          <w:sz w:val="28"/>
          <w:szCs w:val="28"/>
          <w:lang w:val="vi-VN"/>
        </w:rPr>
        <w:t>Tham gia dịch tài liệu phần mềm.</w:t>
      </w:r>
    </w:p>
    <w:p w:rsidR="00A935C5" w:rsidRPr="00A935C5" w:rsidRDefault="00A935C5" w:rsidP="00A4202A">
      <w:pPr>
        <w:pStyle w:val="ListParagraph"/>
        <w:numPr>
          <w:ilvl w:val="0"/>
          <w:numId w:val="23"/>
        </w:numPr>
        <w:spacing w:after="160" w:line="256" w:lineRule="auto"/>
        <w:jc w:val="left"/>
        <w:outlineLvl w:val="2"/>
        <w:rPr>
          <w:sz w:val="28"/>
          <w:szCs w:val="28"/>
          <w:lang w:val="vi-VN"/>
        </w:rPr>
      </w:pPr>
      <w:bookmarkStart w:id="70" w:name="_Toc454098843"/>
      <w:r w:rsidRPr="00A935C5">
        <w:rPr>
          <w:sz w:val="28"/>
          <w:szCs w:val="28"/>
          <w:lang w:val="vi-VN"/>
        </w:rPr>
        <w:t>Lê Nô Hoàng Phi</w:t>
      </w:r>
      <w:bookmarkEnd w:id="70"/>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1:</w:t>
      </w:r>
    </w:p>
    <w:p w:rsidR="00A935C5" w:rsidRPr="00A935C5" w:rsidRDefault="00A935C5" w:rsidP="00A4202A">
      <w:pPr>
        <w:pStyle w:val="ListParagraph"/>
        <w:numPr>
          <w:ilvl w:val="0"/>
          <w:numId w:val="30"/>
        </w:numPr>
        <w:spacing w:after="160" w:line="360" w:lineRule="auto"/>
        <w:jc w:val="left"/>
        <w:rPr>
          <w:sz w:val="28"/>
          <w:szCs w:val="28"/>
          <w:lang w:val="vi-VN"/>
        </w:rPr>
      </w:pPr>
      <w:r w:rsidRPr="00A935C5">
        <w:rPr>
          <w:sz w:val="28"/>
          <w:szCs w:val="28"/>
          <w:lang w:val="vi-VN"/>
        </w:rPr>
        <w:t>Tìm hiểu về quản lý cấu hình (có upload tài liệu trên bitrix24).</w:t>
      </w:r>
    </w:p>
    <w:p w:rsidR="00A935C5" w:rsidRPr="00A935C5" w:rsidRDefault="00A935C5" w:rsidP="00A4202A">
      <w:pPr>
        <w:pStyle w:val="ListParagraph"/>
        <w:numPr>
          <w:ilvl w:val="0"/>
          <w:numId w:val="30"/>
        </w:numPr>
        <w:spacing w:after="160" w:line="360" w:lineRule="auto"/>
        <w:jc w:val="left"/>
        <w:rPr>
          <w:sz w:val="28"/>
          <w:szCs w:val="28"/>
          <w:lang w:val="vi-VN"/>
        </w:rPr>
      </w:pPr>
      <w:r w:rsidRPr="00A935C5">
        <w:rPr>
          <w:sz w:val="28"/>
          <w:szCs w:val="28"/>
          <w:lang w:val="vi-VN"/>
        </w:rPr>
        <w:t>Tìm hiểu về quy trình Scrum và vai trò của các thành viên trong quy trình, cách thức hoạt động (có upload tài liệu trên bitrix24)</w:t>
      </w:r>
    </w:p>
    <w:p w:rsidR="00A935C5" w:rsidRPr="00A935C5" w:rsidRDefault="00A935C5" w:rsidP="00A4202A">
      <w:pPr>
        <w:pStyle w:val="ListParagraph"/>
        <w:numPr>
          <w:ilvl w:val="0"/>
          <w:numId w:val="30"/>
        </w:numPr>
        <w:spacing w:after="160" w:line="360" w:lineRule="auto"/>
        <w:jc w:val="left"/>
        <w:rPr>
          <w:sz w:val="28"/>
          <w:szCs w:val="28"/>
          <w:lang w:val="vi-VN"/>
        </w:rPr>
      </w:pPr>
      <w:r w:rsidRPr="00A935C5">
        <w:rPr>
          <w:sz w:val="28"/>
          <w:szCs w:val="28"/>
          <w:lang w:val="vi-VN"/>
        </w:rPr>
        <w:t>Tìm hiểu về Quy trình quản lý dự án và CMMI (có upload tài liệu trên bitrix24).</w:t>
      </w:r>
    </w:p>
    <w:p w:rsidR="00A935C5" w:rsidRPr="00A935C5" w:rsidRDefault="00A935C5" w:rsidP="00A4202A">
      <w:pPr>
        <w:pStyle w:val="ListParagraph"/>
        <w:numPr>
          <w:ilvl w:val="0"/>
          <w:numId w:val="30"/>
        </w:numPr>
        <w:spacing w:after="160" w:line="360" w:lineRule="auto"/>
        <w:jc w:val="left"/>
        <w:rPr>
          <w:sz w:val="28"/>
          <w:szCs w:val="28"/>
          <w:lang w:val="vi-VN"/>
        </w:rPr>
      </w:pPr>
      <w:r w:rsidRPr="00A935C5">
        <w:rPr>
          <w:sz w:val="28"/>
          <w:szCs w:val="28"/>
          <w:lang w:val="vi-VN"/>
        </w:rPr>
        <w:t>Tìm hiểu về kế hoạch quản lý dự án. (trên bitrix24)</w:t>
      </w:r>
    </w:p>
    <w:p w:rsidR="00A935C5" w:rsidRPr="00A935C5" w:rsidRDefault="00A935C5" w:rsidP="00A4202A">
      <w:pPr>
        <w:pStyle w:val="ListParagraph"/>
        <w:numPr>
          <w:ilvl w:val="0"/>
          <w:numId w:val="30"/>
        </w:numPr>
        <w:spacing w:after="160" w:line="360" w:lineRule="auto"/>
        <w:jc w:val="left"/>
        <w:rPr>
          <w:sz w:val="28"/>
          <w:szCs w:val="28"/>
          <w:lang w:val="vi-VN"/>
        </w:rPr>
      </w:pPr>
      <w:r w:rsidRPr="00A935C5">
        <w:rPr>
          <w:sz w:val="28"/>
          <w:szCs w:val="28"/>
          <w:lang w:val="vi-VN"/>
        </w:rPr>
        <w:lastRenderedPageBreak/>
        <w:t>Tìm hiểu về mô hình Agile- Scrum trong Quản lý dự án. (bitrix24).</w:t>
      </w:r>
    </w:p>
    <w:p w:rsidR="00A935C5" w:rsidRPr="00A935C5" w:rsidRDefault="00A935C5" w:rsidP="00A4202A">
      <w:pPr>
        <w:pStyle w:val="ListParagraph"/>
        <w:numPr>
          <w:ilvl w:val="0"/>
          <w:numId w:val="30"/>
        </w:numPr>
        <w:spacing w:after="160" w:line="360" w:lineRule="auto"/>
        <w:jc w:val="left"/>
        <w:rPr>
          <w:sz w:val="28"/>
          <w:szCs w:val="28"/>
          <w:lang w:val="vi-VN"/>
        </w:rPr>
      </w:pPr>
      <w:r w:rsidRPr="00A935C5">
        <w:rPr>
          <w:sz w:val="28"/>
          <w:szCs w:val="28"/>
          <w:lang w:val="vi-VN"/>
        </w:rPr>
        <w:t>Tham gia các buổi training, các cuộc họp.</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Phân tích yêu cầu dự án.</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Phân tích nghiệp vụ.</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Thiết kế database dự kiến.</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Mô tả giao diện Phiếu yêu cầu quản chấp.</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 xml:space="preserve">Sprint 2: </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Hoàn thành Database bảng AC_PHIEUYEUCAU_QC_CT.</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Tạo store procedure tương ứng cho bảng trên.</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Tham gia các cuộc họp và nhận công việc.</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Code giao diện Phiêu yêu cầu .</w:t>
      </w:r>
    </w:p>
    <w:p w:rsidR="00A935C5" w:rsidRPr="00A935C5" w:rsidRDefault="00A935C5" w:rsidP="00A935C5">
      <w:pPr>
        <w:pStyle w:val="ListParagraph"/>
        <w:ind w:left="1440"/>
        <w:rPr>
          <w:sz w:val="28"/>
          <w:szCs w:val="28"/>
          <w:lang w:val="vi-VN"/>
        </w:rPr>
      </w:pP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3:</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Tham gia các cuộc họp và nhận công việc.</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Hoàn thành nhiệm vụ của nhóm trưởng giao.</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Hoàn thành các chức năng trong Phiếu yêu cầu.</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Xem lại giao diện và database có bị lỗi thì fix lại.</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Kiểm thử từng chức năng trong phiếu yêu cầu.</w:t>
      </w:r>
    </w:p>
    <w:p w:rsidR="00A935C5" w:rsidRPr="00A935C5" w:rsidRDefault="00A935C5" w:rsidP="00A4202A">
      <w:pPr>
        <w:pStyle w:val="ListParagraph"/>
        <w:numPr>
          <w:ilvl w:val="0"/>
          <w:numId w:val="23"/>
        </w:numPr>
        <w:spacing w:after="160" w:line="360" w:lineRule="auto"/>
        <w:jc w:val="left"/>
        <w:outlineLvl w:val="2"/>
        <w:rPr>
          <w:sz w:val="28"/>
          <w:szCs w:val="28"/>
          <w:lang w:val="vi-VN"/>
        </w:rPr>
      </w:pPr>
      <w:bookmarkStart w:id="71" w:name="_Toc454098844"/>
      <w:r w:rsidRPr="00A935C5">
        <w:rPr>
          <w:sz w:val="28"/>
          <w:szCs w:val="28"/>
          <w:lang w:val="vi-VN"/>
        </w:rPr>
        <w:t>Nguyễn Minh Hiếu</w:t>
      </w:r>
      <w:bookmarkEnd w:id="71"/>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1:</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Tham gia buổi training ERP trên TP.HCM và hướng dẫn lại cho cả nhóm.</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Tham gia các cuộc họp và nhận công việc.</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Phân tích yêu cầu dự án.</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Phân tích nghiệp vụ.</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Thiết kế database dự kiến.</w:t>
      </w:r>
    </w:p>
    <w:p w:rsidR="00A935C5" w:rsidRPr="00A935C5" w:rsidRDefault="00A935C5" w:rsidP="00A4202A">
      <w:pPr>
        <w:pStyle w:val="ListParagraph"/>
        <w:numPr>
          <w:ilvl w:val="0"/>
          <w:numId w:val="30"/>
        </w:numPr>
        <w:spacing w:after="160" w:line="256" w:lineRule="auto"/>
        <w:jc w:val="left"/>
        <w:rPr>
          <w:sz w:val="28"/>
          <w:szCs w:val="28"/>
          <w:lang w:val="vi-VN"/>
        </w:rPr>
      </w:pPr>
      <w:r w:rsidRPr="00A935C5">
        <w:rPr>
          <w:sz w:val="28"/>
          <w:szCs w:val="28"/>
          <w:lang w:val="vi-VN"/>
        </w:rPr>
        <w:t>Mô tả giao diện Phiếu yêu cầu quản chấp.</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 xml:space="preserve">Sprint 2: </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Hoàn thành Database AC_PHIEUYEUCAU.</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Tạo store procedure tương ứng cho bảng trên.</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Tham gia các cuộc họp và nhận công việc.</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lastRenderedPageBreak/>
        <w:t>Code giao diện chức năng tìm kiếm phiếu yêu cầu.</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3:</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Tham gia các buổi họp do nhóm trưởng tổ chức.</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Trao đổi các lỗi với các thành viên trong nhóm,</w:t>
      </w:r>
    </w:p>
    <w:p w:rsidR="00A935C5" w:rsidRPr="00A935C5" w:rsidRDefault="00A935C5" w:rsidP="00A4202A">
      <w:pPr>
        <w:pStyle w:val="ListParagraph"/>
        <w:numPr>
          <w:ilvl w:val="0"/>
          <w:numId w:val="31"/>
        </w:numPr>
        <w:spacing w:after="160" w:line="360" w:lineRule="auto"/>
        <w:jc w:val="left"/>
        <w:rPr>
          <w:sz w:val="28"/>
          <w:szCs w:val="28"/>
          <w:lang w:val="vi-VN"/>
        </w:rPr>
      </w:pPr>
      <w:r w:rsidRPr="00A935C5">
        <w:rPr>
          <w:sz w:val="28"/>
          <w:szCs w:val="28"/>
          <w:lang w:val="vi-VN"/>
        </w:rPr>
        <w:t>Hoàn thành các chức năng trong tìm kiếm phiếu yêu cầu.</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Merge chức năng này thành công trong nhóm.</w:t>
      </w:r>
    </w:p>
    <w:p w:rsidR="00A935C5" w:rsidRPr="00A935C5" w:rsidRDefault="00A935C5" w:rsidP="00A4202A">
      <w:pPr>
        <w:pStyle w:val="ListParagraph"/>
        <w:numPr>
          <w:ilvl w:val="0"/>
          <w:numId w:val="23"/>
        </w:numPr>
        <w:spacing w:after="160" w:line="360" w:lineRule="auto"/>
        <w:jc w:val="left"/>
        <w:outlineLvl w:val="2"/>
        <w:rPr>
          <w:sz w:val="28"/>
          <w:szCs w:val="28"/>
          <w:lang w:val="vi-VN"/>
        </w:rPr>
      </w:pPr>
      <w:bookmarkStart w:id="72" w:name="_Toc454098845"/>
      <w:r w:rsidRPr="00A935C5">
        <w:rPr>
          <w:sz w:val="28"/>
          <w:szCs w:val="28"/>
          <w:lang w:val="vi-VN"/>
        </w:rPr>
        <w:t>Trần Minh Cường</w:t>
      </w:r>
      <w:bookmarkEnd w:id="72"/>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1:</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Tham gia buổi training của team về việc sử dụng và build fw đồng thời clone Database nhóm trưởng về để tiện thể cài đặt thêm table hợp đồng liên quan.</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Tiến hành setup và kết nối hành công VPN.</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Đã tham gia buổi training và Clone DataBase, và fw về máy.</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Đăng ký tài khoản redmine, commit các vấn đề trưởng nhóm giao.</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Phân tích và thiết kế Table, tham khảo table nhóm khác để hoàn thiện table Hợp đồng quản chấp hàng hóa(Phiếu Hợp đồng quản chấp hàng hóa và chi tiết các )</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 xml:space="preserve">Sprint 2: </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Tiến hành setup và kết nối hành công VPN.</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Đã tham gia buổi training và Clone DataBase, và fw về máy.</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Đăng ký tài khoản redmine, commit các vấn đề trưởng nhóm giao.</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Phân tích và thiết kế Table, tham khảo table nhóm khác để hoàn thiện table Hợp đồng quản chấp hàng hóa(Phiếu Hợp đồng quản chấp hàng hóa và chi tiết các )</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Thiết kế giao diện Hợp đồng quản chấp hàng hóa và gửi nhóm trưởng, thấy tốt Build và Commit lên sever. Tuy nhiên gặp vấn đề về việc Load GUI lên giao diện chính Web, và đã fix được.</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Tham các cuộc họp và nhận công việc.</w:t>
      </w:r>
    </w:p>
    <w:p w:rsidR="00A935C5" w:rsidRPr="00A935C5" w:rsidRDefault="00A935C5" w:rsidP="00A4202A">
      <w:pPr>
        <w:pStyle w:val="ListParagraph"/>
        <w:numPr>
          <w:ilvl w:val="0"/>
          <w:numId w:val="17"/>
        </w:numPr>
        <w:spacing w:after="160" w:line="256" w:lineRule="auto"/>
        <w:jc w:val="left"/>
        <w:rPr>
          <w:sz w:val="28"/>
          <w:szCs w:val="28"/>
          <w:lang w:val="vi-VN"/>
        </w:rPr>
      </w:pPr>
      <w:r w:rsidRPr="00A935C5">
        <w:rPr>
          <w:sz w:val="28"/>
          <w:szCs w:val="28"/>
          <w:lang w:val="vi-VN"/>
        </w:rPr>
        <w:t>Sprint 3:</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Tham gia các buổi họp do nhóm trưởng tổ chức.</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Code chức năng, và tham khảo Video về việc Binding Path trong ViewModel để load dữ liệu lên cũng như get dữ liệu xuống lưu vào DB.</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lastRenderedPageBreak/>
        <w:t>Tìm hiểu sự kiện MouseLeftClick trên giao diện và gọi xử lý lần lượt qua file *.xmal.cs trong phần GUI và *cs trong ViewModel, và hướng dẫn phần này lại cho các thành viên trong nhóm.</w:t>
      </w:r>
    </w:p>
    <w:p w:rsidR="00A935C5" w:rsidRPr="00A935C5" w:rsidRDefault="00A935C5" w:rsidP="00A4202A">
      <w:pPr>
        <w:pStyle w:val="ListParagraph"/>
        <w:numPr>
          <w:ilvl w:val="0"/>
          <w:numId w:val="31"/>
        </w:numPr>
        <w:spacing w:after="160" w:line="256" w:lineRule="auto"/>
        <w:jc w:val="left"/>
        <w:rPr>
          <w:sz w:val="28"/>
          <w:szCs w:val="28"/>
          <w:lang w:val="vi-VN"/>
        </w:rPr>
      </w:pPr>
      <w:r w:rsidRPr="00A935C5">
        <w:rPr>
          <w:sz w:val="28"/>
          <w:szCs w:val="28"/>
          <w:lang w:val="vi-VN"/>
        </w:rPr>
        <w:t>Merge chức năng này thành công trong nhóm.</w:t>
      </w:r>
    </w:p>
    <w:p w:rsidR="00A935C5" w:rsidRPr="00A935C5" w:rsidRDefault="00A935C5" w:rsidP="00A935C5">
      <w:pPr>
        <w:pStyle w:val="ListParagraph"/>
        <w:ind w:left="1800"/>
        <w:rPr>
          <w:sz w:val="28"/>
          <w:szCs w:val="28"/>
          <w:lang w:val="vi-VN"/>
        </w:rPr>
      </w:pPr>
    </w:p>
    <w:p w:rsidR="00A935C5" w:rsidRPr="00A935C5" w:rsidRDefault="00A935C5" w:rsidP="00A4202A">
      <w:pPr>
        <w:pStyle w:val="ListParagraph"/>
        <w:numPr>
          <w:ilvl w:val="0"/>
          <w:numId w:val="20"/>
        </w:numPr>
        <w:spacing w:after="160" w:line="360" w:lineRule="auto"/>
        <w:jc w:val="left"/>
        <w:outlineLvl w:val="1"/>
        <w:rPr>
          <w:b/>
          <w:sz w:val="28"/>
          <w:szCs w:val="28"/>
          <w:lang w:val="vi-VN"/>
        </w:rPr>
      </w:pPr>
      <w:bookmarkStart w:id="73" w:name="_Toc454098846"/>
      <w:r w:rsidRPr="00A935C5">
        <w:rPr>
          <w:b/>
          <w:sz w:val="28"/>
          <w:szCs w:val="28"/>
          <w:lang w:val="vi-VN"/>
        </w:rPr>
        <w:t>Tổng kết</w:t>
      </w:r>
      <w:bookmarkEnd w:id="73"/>
      <w:r w:rsidRPr="00A935C5">
        <w:rPr>
          <w:b/>
          <w:sz w:val="28"/>
          <w:szCs w:val="28"/>
          <w:lang w:val="vi-VN"/>
        </w:rPr>
        <w:t xml:space="preserve"> </w:t>
      </w:r>
    </w:p>
    <w:p w:rsidR="00A935C5" w:rsidRPr="00A935C5" w:rsidRDefault="00A935C5" w:rsidP="00A935C5">
      <w:pPr>
        <w:rPr>
          <w:rFonts w:ascii="Times New Roman" w:hAnsi="Times New Roman" w:cs="Times New Roman"/>
          <w:b/>
          <w:sz w:val="28"/>
          <w:szCs w:val="28"/>
        </w:rPr>
      </w:pPr>
      <w:r w:rsidRPr="00A935C5">
        <w:rPr>
          <w:rFonts w:ascii="Times New Roman" w:hAnsi="Times New Roman" w:cs="Times New Roman"/>
          <w:b/>
          <w:sz w:val="28"/>
          <w:szCs w:val="28"/>
        </w:rPr>
        <w:t>Tổng kết những gì đã tìm hiểu qua quá trình làm đồ án:</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quản lý cấu hình với Git.</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mô hình MVVM.</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công nghệ Silverlight, WCF, WPF.</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các code trên framework được giao.</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nghiệp vụ của Quản chấp hàng hóa, hợp đồng…</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quy trình phát triển phần mềm Agile Scrum.</w:t>
      </w:r>
    </w:p>
    <w:p w:rsidR="00A935C5" w:rsidRPr="00A935C5" w:rsidRDefault="00A935C5" w:rsidP="00A4202A">
      <w:pPr>
        <w:pStyle w:val="ListParagraph"/>
        <w:numPr>
          <w:ilvl w:val="0"/>
          <w:numId w:val="28"/>
        </w:numPr>
        <w:spacing w:after="160" w:line="254" w:lineRule="auto"/>
        <w:jc w:val="left"/>
        <w:rPr>
          <w:sz w:val="28"/>
          <w:szCs w:val="28"/>
          <w:lang w:val="vi-VN"/>
        </w:rPr>
      </w:pPr>
      <w:r w:rsidRPr="00A935C5">
        <w:rPr>
          <w:sz w:val="28"/>
          <w:szCs w:val="28"/>
          <w:lang w:val="vi-VN"/>
        </w:rPr>
        <w:t>Tìm hiểu về quản trị dự án với Redmine.</w:t>
      </w:r>
    </w:p>
    <w:p w:rsidR="00A935C5" w:rsidRPr="00A935C5" w:rsidRDefault="00A935C5" w:rsidP="00A935C5">
      <w:pPr>
        <w:rPr>
          <w:rFonts w:ascii="Times New Roman" w:hAnsi="Times New Roman" w:cs="Times New Roman"/>
          <w:b/>
          <w:sz w:val="28"/>
          <w:szCs w:val="28"/>
        </w:rPr>
      </w:pPr>
      <w:r w:rsidRPr="00A935C5">
        <w:rPr>
          <w:rFonts w:ascii="Times New Roman" w:hAnsi="Times New Roman" w:cs="Times New Roman"/>
          <w:b/>
          <w:sz w:val="28"/>
          <w:szCs w:val="28"/>
        </w:rPr>
        <w:t>Tổng kết những gì đã học được qua quá trình làm đồ án:</w:t>
      </w:r>
    </w:p>
    <w:p w:rsidR="00A935C5" w:rsidRPr="00A935C5" w:rsidRDefault="00A935C5" w:rsidP="00A4202A">
      <w:pPr>
        <w:pStyle w:val="ListParagraph"/>
        <w:numPr>
          <w:ilvl w:val="0"/>
          <w:numId w:val="29"/>
        </w:numPr>
        <w:spacing w:after="160" w:line="256" w:lineRule="auto"/>
        <w:jc w:val="left"/>
        <w:rPr>
          <w:sz w:val="28"/>
          <w:szCs w:val="28"/>
          <w:lang w:val="vi-VN"/>
        </w:rPr>
      </w:pPr>
      <w:r w:rsidRPr="00A935C5">
        <w:rPr>
          <w:sz w:val="28"/>
          <w:szCs w:val="28"/>
          <w:lang w:val="vi-VN"/>
        </w:rPr>
        <w:t>Biết được một số nghiệp vụ của Quản chấp hàng hóa.</w:t>
      </w:r>
    </w:p>
    <w:p w:rsidR="00A935C5" w:rsidRPr="00A935C5" w:rsidRDefault="00A935C5" w:rsidP="00A4202A">
      <w:pPr>
        <w:pStyle w:val="ListParagraph"/>
        <w:numPr>
          <w:ilvl w:val="0"/>
          <w:numId w:val="29"/>
        </w:numPr>
        <w:spacing w:after="160" w:line="256" w:lineRule="auto"/>
        <w:jc w:val="left"/>
        <w:rPr>
          <w:sz w:val="28"/>
          <w:szCs w:val="28"/>
          <w:lang w:val="vi-VN"/>
        </w:rPr>
      </w:pPr>
      <w:r w:rsidRPr="00A935C5">
        <w:rPr>
          <w:sz w:val="28"/>
          <w:szCs w:val="28"/>
          <w:lang w:val="vi-VN"/>
        </w:rPr>
        <w:t>Cài đặt đầy đủ môi trường cũng như kết nối thành công VPN.</w:t>
      </w:r>
    </w:p>
    <w:p w:rsidR="00A935C5" w:rsidRPr="00A935C5" w:rsidRDefault="00A935C5" w:rsidP="00A4202A">
      <w:pPr>
        <w:pStyle w:val="ListParagraph"/>
        <w:numPr>
          <w:ilvl w:val="0"/>
          <w:numId w:val="29"/>
        </w:numPr>
        <w:spacing w:after="160" w:line="256" w:lineRule="auto"/>
        <w:jc w:val="left"/>
        <w:rPr>
          <w:sz w:val="28"/>
          <w:szCs w:val="28"/>
          <w:lang w:val="vi-VN"/>
        </w:rPr>
      </w:pPr>
      <w:r w:rsidRPr="00A935C5">
        <w:rPr>
          <w:sz w:val="28"/>
          <w:szCs w:val="28"/>
          <w:lang w:val="vi-VN"/>
        </w:rPr>
        <w:t xml:space="preserve">Thiết kế và code được chức năng tìm kiếm hợp đồng. </w:t>
      </w:r>
    </w:p>
    <w:p w:rsidR="00A935C5" w:rsidRPr="00A935C5" w:rsidRDefault="00A935C5" w:rsidP="00A4202A">
      <w:pPr>
        <w:pStyle w:val="ListParagraph"/>
        <w:numPr>
          <w:ilvl w:val="0"/>
          <w:numId w:val="29"/>
        </w:numPr>
        <w:spacing w:after="160" w:line="254" w:lineRule="auto"/>
        <w:jc w:val="left"/>
        <w:rPr>
          <w:sz w:val="28"/>
          <w:szCs w:val="28"/>
          <w:lang w:val="vi-VN"/>
        </w:rPr>
      </w:pPr>
      <w:r w:rsidRPr="00A935C5">
        <w:rPr>
          <w:sz w:val="28"/>
          <w:szCs w:val="28"/>
          <w:lang w:val="vi-VN"/>
        </w:rPr>
        <w:t>Học được quy trình phát triển phần mềm theo quy trình Agile Scrum.</w:t>
      </w:r>
    </w:p>
    <w:p w:rsidR="00A935C5" w:rsidRPr="00A935C5" w:rsidRDefault="00A935C5" w:rsidP="00A4202A">
      <w:pPr>
        <w:pStyle w:val="ListParagraph"/>
        <w:numPr>
          <w:ilvl w:val="0"/>
          <w:numId w:val="29"/>
        </w:numPr>
        <w:spacing w:after="160" w:line="254" w:lineRule="auto"/>
        <w:jc w:val="left"/>
        <w:rPr>
          <w:sz w:val="28"/>
          <w:szCs w:val="28"/>
          <w:lang w:val="vi-VN"/>
        </w:rPr>
      </w:pPr>
      <w:r w:rsidRPr="00A935C5">
        <w:rPr>
          <w:sz w:val="28"/>
          <w:szCs w:val="28"/>
          <w:lang w:val="vi-VN"/>
        </w:rPr>
        <w:t>Học được cách sử dụng Redmine để quản trị dự án.</w:t>
      </w:r>
    </w:p>
    <w:p w:rsidR="00A935C5" w:rsidRPr="00A935C5" w:rsidRDefault="00A935C5" w:rsidP="00A935C5">
      <w:pPr>
        <w:rPr>
          <w:rFonts w:ascii="Times New Roman" w:hAnsi="Times New Roman" w:cs="Times New Roman"/>
          <w:sz w:val="28"/>
          <w:szCs w:val="28"/>
        </w:rPr>
      </w:pPr>
      <w:r w:rsidRPr="00A935C5">
        <w:rPr>
          <w:rFonts w:ascii="Times New Roman" w:hAnsi="Times New Roman" w:cs="Times New Roman"/>
          <w:sz w:val="28"/>
          <w:szCs w:val="28"/>
        </w:rPr>
        <w:t xml:space="preserve">     -    Học được cách quản lý cấu hình với Git.</w:t>
      </w:r>
    </w:p>
    <w:p w:rsidR="00A935C5" w:rsidRPr="00A935C5" w:rsidRDefault="00A935C5" w:rsidP="00A4202A">
      <w:pPr>
        <w:pStyle w:val="ListParagraph"/>
        <w:numPr>
          <w:ilvl w:val="0"/>
          <w:numId w:val="29"/>
        </w:numPr>
        <w:spacing w:after="160" w:line="254" w:lineRule="auto"/>
        <w:jc w:val="left"/>
        <w:rPr>
          <w:b/>
          <w:sz w:val="28"/>
          <w:szCs w:val="28"/>
          <w:lang w:val="vi-VN"/>
        </w:rPr>
      </w:pPr>
      <w:r w:rsidRPr="00A935C5">
        <w:rPr>
          <w:sz w:val="28"/>
          <w:szCs w:val="28"/>
          <w:lang w:val="vi-VN"/>
        </w:rPr>
        <w:t>Học cách thiết kế View bằng Silverlight, tùy chỉnh giao diện trong file XAML.</w:t>
      </w:r>
    </w:p>
    <w:p w:rsidR="00A935C5" w:rsidRPr="00A935C5" w:rsidRDefault="00A935C5" w:rsidP="00A4202A">
      <w:pPr>
        <w:pStyle w:val="ListParagraph"/>
        <w:numPr>
          <w:ilvl w:val="0"/>
          <w:numId w:val="29"/>
        </w:numPr>
        <w:spacing w:after="160" w:line="254" w:lineRule="auto"/>
        <w:jc w:val="left"/>
        <w:rPr>
          <w:b/>
          <w:sz w:val="28"/>
          <w:szCs w:val="28"/>
          <w:lang w:val="vi-VN"/>
        </w:rPr>
      </w:pPr>
      <w:r w:rsidRPr="00A935C5">
        <w:rPr>
          <w:sz w:val="28"/>
          <w:szCs w:val="28"/>
          <w:lang w:val="vi-VN"/>
        </w:rPr>
        <w:t>Học được code từ những framework có sẵn, từ đó phát triển thêm các tính năng.</w:t>
      </w:r>
    </w:p>
    <w:p w:rsidR="00A935C5" w:rsidRPr="00A935C5" w:rsidRDefault="00A935C5" w:rsidP="00A4202A">
      <w:pPr>
        <w:pStyle w:val="ListParagraph"/>
        <w:numPr>
          <w:ilvl w:val="0"/>
          <w:numId w:val="29"/>
        </w:numPr>
        <w:spacing w:after="160" w:line="254" w:lineRule="auto"/>
        <w:jc w:val="left"/>
        <w:rPr>
          <w:b/>
          <w:sz w:val="28"/>
          <w:szCs w:val="28"/>
          <w:lang w:val="vi-VN"/>
        </w:rPr>
      </w:pPr>
      <w:r w:rsidRPr="00A935C5">
        <w:rPr>
          <w:sz w:val="28"/>
          <w:szCs w:val="28"/>
          <w:lang w:val="vi-VN"/>
        </w:rPr>
        <w:t>Học được làm việc nhóm.</w:t>
      </w:r>
    </w:p>
    <w:p w:rsidR="00A935C5" w:rsidRPr="00A935C5" w:rsidRDefault="00A935C5" w:rsidP="00A935C5">
      <w:pPr>
        <w:pStyle w:val="ListParagraph"/>
        <w:rPr>
          <w:sz w:val="28"/>
          <w:szCs w:val="28"/>
          <w:lang w:val="vi-VN"/>
        </w:rPr>
      </w:pPr>
    </w:p>
    <w:p w:rsidR="00A935C5" w:rsidRPr="00A935C5" w:rsidRDefault="00A935C5" w:rsidP="00A935C5">
      <w:pPr>
        <w:ind w:left="360"/>
        <w:rPr>
          <w:rFonts w:ascii="Times New Roman" w:hAnsi="Times New Roman" w:cs="Times New Roman"/>
          <w:sz w:val="28"/>
          <w:szCs w:val="28"/>
        </w:rPr>
      </w:pPr>
    </w:p>
    <w:p w:rsidR="00573B2E" w:rsidRDefault="00573B2E">
      <w:pPr>
        <w:spacing w:after="200" w:line="276" w:lineRule="auto"/>
        <w:rPr>
          <w:rFonts w:ascii="Arial" w:hAnsi="Arial" w:cs="Arial"/>
          <w:szCs w:val="26"/>
        </w:rPr>
      </w:pPr>
      <w:r>
        <w:rPr>
          <w:rFonts w:ascii="Arial" w:hAnsi="Arial" w:cs="Arial"/>
        </w:rPr>
        <w:br w:type="page"/>
      </w:r>
    </w:p>
    <w:sdt>
      <w:sdtPr>
        <w:rPr>
          <w:rFonts w:ascii="Times New Roman" w:hAnsi="Times New Roman" w:cs="Times New Roman"/>
          <w:sz w:val="2"/>
        </w:rPr>
        <w:id w:val="-1855410620"/>
        <w:docPartObj>
          <w:docPartGallery w:val="Cover Pages"/>
          <w:docPartUnique/>
        </w:docPartObj>
      </w:sdtPr>
      <w:sdtEndPr>
        <w:rPr>
          <w:sz w:val="26"/>
        </w:rPr>
      </w:sdtEndPr>
      <w:sdtContent>
        <w:p w:rsidR="004B1F2F" w:rsidRPr="00B05170" w:rsidRDefault="004B1F2F" w:rsidP="004B1F2F">
          <w:pPr>
            <w:pStyle w:val="NoSpacing"/>
            <w:rPr>
              <w:rFonts w:ascii="Times New Roman" w:hAnsi="Times New Roman" w:cs="Times New Roman"/>
              <w:sz w:val="2"/>
            </w:rPr>
          </w:pPr>
        </w:p>
        <w:p w:rsidR="004B1F2F" w:rsidRPr="00B05170" w:rsidRDefault="00847638" w:rsidP="004B1F2F">
          <w:pPr>
            <w:rPr>
              <w:rFonts w:ascii="Times New Roman" w:hAnsi="Times New Roman" w:cs="Times New Roman"/>
            </w:rPr>
          </w:pPr>
          <w:r>
            <w:rPr>
              <w:noProof/>
            </w:rPr>
            <w:pict>
              <v:shapetype id="_x0000_t202" coordsize="21600,21600" o:spt="202" path="m,l,21600r21600,l21600,xe">
                <v:stroke joinstyle="miter"/>
                <v:path gradientshapeok="t" o:connecttype="rect"/>
              </v:shapetype>
              <v:shape id="Text Box 2" o:spid="_x0000_s1038" type="#_x0000_t202" style="position:absolute;margin-left:-15.4pt;margin-top:174.55pt;width:467.65pt;height:135.7pt;z-index:251677184;visibility:visible;mso-wrap-style:square;mso-width-percent:0;mso-height-percent:0;mso-wrap-distance-left:9pt;mso-wrap-distance-top:9.35pt;mso-wrap-distance-right:9pt;mso-wrap-distance-bottom:9.35pt;mso-position-horizontal-relative:margin;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" o:allowincell="f" filled="f" stroked="f">
                <v:textbox>
                  <w:txbxContent>
                    <w:p w:rsidR="00B41FA4" w:rsidRPr="007E4C91" w:rsidRDefault="00B41FA4" w:rsidP="004B1F2F">
                      <w:pPr>
                        <w:pBdr>
                          <w:left w:val="single" w:sz="12" w:space="9" w:color="4F81BD" w:themeColor="accent1"/>
                        </w:pBdr>
                        <w:spacing w:after="0"/>
                        <w:rPr>
                          <w:rFonts w:ascii="Times New Roman" w:hAnsi="Times New Roman" w:cs="Times New Roman"/>
                          <w:iCs/>
                          <w:color w:val="365F91" w:themeColor="accent1" w:themeShade="BF"/>
                          <w:sz w:val="40"/>
                          <w:szCs w:val="40"/>
                        </w:rPr>
                      </w:pPr>
                      <w:r w:rsidRPr="007E4C91">
                        <w:rPr>
                          <w:rFonts w:ascii="Times New Roman" w:hAnsi="Times New Roman" w:cs="Times New Roman"/>
                          <w:iCs/>
                          <w:color w:val="365F91" w:themeColor="accent1" w:themeShade="BF"/>
                          <w:sz w:val="40"/>
                          <w:szCs w:val="40"/>
                        </w:rPr>
                        <w:t>Đ</w:t>
                      </w:r>
                      <w:r>
                        <w:rPr>
                          <w:rFonts w:ascii="Times New Roman" w:hAnsi="Times New Roman" w:cs="Times New Roman"/>
                          <w:iCs/>
                          <w:color w:val="365F91" w:themeColor="accent1" w:themeShade="BF"/>
                          <w:sz w:val="40"/>
                          <w:szCs w:val="40"/>
                        </w:rPr>
                        <w:t>ề tài</w:t>
                      </w:r>
                      <w:r w:rsidRPr="007E4C91">
                        <w:rPr>
                          <w:rFonts w:ascii="Times New Roman" w:hAnsi="Times New Roman" w:cs="Times New Roman"/>
                          <w:iCs/>
                          <w:color w:val="365F91" w:themeColor="accent1" w:themeShade="BF"/>
                          <w:sz w:val="40"/>
                          <w:szCs w:val="40"/>
                        </w:rPr>
                        <w:t xml:space="preserve"> : Xây dựng hệ thống ERP cho công ty SBA</w:t>
                      </w:r>
                    </w:p>
                    <w:p w:rsidR="00B41FA4" w:rsidRPr="007E4C91" w:rsidRDefault="00B41FA4" w:rsidP="004B1F2F">
                      <w:pPr>
                        <w:pBdr>
                          <w:left w:val="single" w:sz="12" w:space="9" w:color="4F81BD" w:themeColor="accent1"/>
                        </w:pBdr>
                        <w:spacing w:after="0"/>
                        <w:rPr>
                          <w:rFonts w:ascii="Times New Roman" w:hAnsi="Times New Roman" w:cs="Times New Roman"/>
                          <w:iCs/>
                          <w:color w:val="365F91" w:themeColor="accent1" w:themeShade="BF"/>
                          <w:sz w:val="40"/>
                          <w:szCs w:val="40"/>
                        </w:rPr>
                      </w:pPr>
                      <w:r w:rsidRPr="007E4C91">
                        <w:rPr>
                          <w:rFonts w:ascii="Times New Roman" w:hAnsi="Times New Roman" w:cs="Times New Roman"/>
                          <w:iCs/>
                          <w:color w:val="365F91" w:themeColor="accent1" w:themeShade="BF"/>
                          <w:sz w:val="40"/>
                          <w:szCs w:val="40"/>
                        </w:rPr>
                        <w:t>Module : Dịch vụ thẩm định giá và pháp lý chứng từ</w:t>
                      </w:r>
                    </w:p>
                    <w:p w:rsidR="00B41FA4" w:rsidRPr="007E4C91" w:rsidRDefault="00B41FA4" w:rsidP="004B1F2F">
                      <w:pPr>
                        <w:pBdr>
                          <w:left w:val="single" w:sz="12" w:space="9" w:color="4F81BD" w:themeColor="accent1"/>
                        </w:pBdr>
                        <w:spacing w:after="0"/>
                        <w:rPr>
                          <w:rFonts w:ascii="Times New Roman" w:hAnsi="Times New Roman" w:cs="Times New Roman"/>
                          <w:iCs/>
                          <w:color w:val="365F91" w:themeColor="accent1" w:themeShade="BF"/>
                          <w:sz w:val="44"/>
                          <w:szCs w:val="44"/>
                        </w:rPr>
                      </w:pPr>
                      <w:r w:rsidRPr="007E4C91">
                        <w:rPr>
                          <w:rFonts w:ascii="Times New Roman" w:hAnsi="Times New Roman" w:cs="Times New Roman"/>
                          <w:iCs/>
                          <w:color w:val="365F91" w:themeColor="accent1" w:themeShade="BF"/>
                          <w:sz w:val="44"/>
                          <w:szCs w:val="44"/>
                        </w:rPr>
                        <w:t>Giảng viên hướng dẫn : ThS.Phan Trung Hiếu</w:t>
                      </w:r>
                    </w:p>
                    <w:p w:rsidR="00B41FA4" w:rsidRPr="007E4C91" w:rsidRDefault="00B41FA4" w:rsidP="004B1F2F">
                      <w:pPr>
                        <w:pBdr>
                          <w:left w:val="single" w:sz="12" w:space="9" w:color="4F81BD" w:themeColor="accent1"/>
                        </w:pBdr>
                        <w:spacing w:after="0"/>
                        <w:rPr>
                          <w:rFonts w:ascii="Times New Roman" w:hAnsi="Times New Roman" w:cs="Times New Roman"/>
                          <w:iCs/>
                          <w:color w:val="365F91" w:themeColor="accent1" w:themeShade="BF"/>
                          <w:sz w:val="44"/>
                          <w:szCs w:val="44"/>
                        </w:rPr>
                      </w:pPr>
                      <w:r w:rsidRPr="007E4C91">
                        <w:rPr>
                          <w:rFonts w:ascii="Times New Roman" w:hAnsi="Times New Roman" w:cs="Times New Roman"/>
                          <w:iCs/>
                          <w:color w:val="365F91" w:themeColor="accent1" w:themeShade="BF"/>
                          <w:sz w:val="44"/>
                          <w:szCs w:val="44"/>
                        </w:rPr>
                        <w:t>Lớp : SE214.G22</w:t>
                      </w:r>
                    </w:p>
                  </w:txbxContent>
                </v:textbox>
                <w10:wrap type="square" anchorx="margin"/>
              </v:shape>
            </w:pict>
          </w:r>
        </w:p>
        <w:p w:rsidR="004B1F2F" w:rsidRPr="00B05170" w:rsidRDefault="00847638" w:rsidP="004B1F2F">
          <w:pPr>
            <w:rPr>
              <w:rFonts w:ascii="Times New Roman" w:hAnsi="Times New Roman" w:cs="Times New Roman"/>
            </w:rPr>
          </w:pPr>
          <w:r>
            <w:rPr>
              <w:noProof/>
            </w:rPr>
            <w:pict>
              <v:shape id="Text Box 140" o:spid="_x0000_s1039" type="#_x0000_t202" style="position:absolute;margin-left:-5.8pt;margin-top:351.8pt;width:382.8pt;height:219.6pt;z-index:251678208;visibility:visible;mso-wrap-distance-left:10.8pt;mso-wrap-distance-top:7.2pt;mso-wrap-distance-right:10.8pt;mso-wrap-distance-bottom:7.2pt;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" filled="f" stroked="f" strokeweight=".5pt">
                <v:textbox inset="0,0,18pt,0">
                  <w:txbxContent>
                    <w:p w:rsidR="00B41FA4" w:rsidRPr="00060FE3" w:rsidRDefault="00B41FA4" w:rsidP="004B1F2F">
                      <w:pPr>
                        <w:pBdr>
                          <w:right w:val="single" w:sz="12" w:space="8" w:color="C0504D" w:themeColor="accent2"/>
                        </w:pBdr>
                        <w:spacing w:before="160"/>
                        <w:rPr>
                          <w:rFonts w:ascii="Arial" w:hAnsi="Arial" w:cs="Arial"/>
                          <w:caps/>
                          <w:color w:val="000000" w:themeColor="text1"/>
                          <w:szCs w:val="26"/>
                        </w:rPr>
                      </w:pPr>
                      <w:r w:rsidRPr="00060FE3">
                        <w:rPr>
                          <w:rFonts w:ascii="Arial" w:hAnsi="Arial" w:cs="Arial"/>
                          <w:caps/>
                          <w:color w:val="000000" w:themeColor="text1"/>
                          <w:szCs w:val="26"/>
                        </w:rPr>
                        <w:t>NHÓM SINH VIÊN THỰC HIện : nhóm 4</w:t>
                      </w:r>
                    </w:p>
                    <w:p w:rsidR="00B41FA4" w:rsidRPr="00060FE3" w:rsidRDefault="00B41FA4" w:rsidP="004B1F2F">
                      <w:pPr>
                        <w:pBdr>
                          <w:right w:val="single" w:sz="12" w:space="8" w:color="C0504D" w:themeColor="accent2"/>
                        </w:pBdr>
                        <w:spacing w:before="160"/>
                        <w:rPr>
                          <w:rFonts w:ascii="Arial" w:hAnsi="Arial" w:cs="Arial"/>
                          <w:caps/>
                          <w:color w:val="000000" w:themeColor="text1"/>
                          <w:szCs w:val="26"/>
                        </w:rPr>
                      </w:pPr>
                      <w:r w:rsidRPr="00060FE3">
                        <w:rPr>
                          <w:rFonts w:ascii="Arial" w:hAnsi="Arial" w:cs="Arial"/>
                          <w:caps/>
                          <w:color w:val="000000" w:themeColor="text1"/>
                          <w:szCs w:val="26"/>
                        </w:rPr>
                        <w:t>VŨ ĐỨ</w:t>
                      </w:r>
                      <w:r w:rsidR="00060FE3">
                        <w:rPr>
                          <w:rFonts w:ascii="Arial" w:hAnsi="Arial" w:cs="Arial"/>
                          <w:caps/>
                          <w:color w:val="000000" w:themeColor="text1"/>
                          <w:szCs w:val="26"/>
                        </w:rPr>
                        <w:t>C HUY</w:t>
                      </w:r>
                      <w:r w:rsidR="00060FE3">
                        <w:rPr>
                          <w:rFonts w:ascii="Arial" w:hAnsi="Arial" w:cs="Arial"/>
                          <w:caps/>
                          <w:color w:val="000000" w:themeColor="text1"/>
                          <w:szCs w:val="26"/>
                        </w:rPr>
                        <w:tab/>
                      </w:r>
                      <w:r w:rsidR="00060FE3">
                        <w:rPr>
                          <w:rFonts w:ascii="Arial" w:hAnsi="Arial" w:cs="Arial"/>
                          <w:caps/>
                          <w:color w:val="000000" w:themeColor="text1"/>
                          <w:szCs w:val="26"/>
                        </w:rPr>
                        <w:tab/>
                      </w:r>
                      <w:r w:rsidRPr="00060FE3">
                        <w:rPr>
                          <w:rFonts w:ascii="Arial" w:hAnsi="Arial" w:cs="Arial"/>
                          <w:caps/>
                          <w:color w:val="000000" w:themeColor="text1"/>
                          <w:szCs w:val="26"/>
                        </w:rPr>
                        <w:t>12520179</w:t>
                      </w:r>
                    </w:p>
                    <w:p w:rsidR="00B41FA4" w:rsidRPr="00060FE3" w:rsidRDefault="00B41FA4" w:rsidP="004B1F2F">
                      <w:pPr>
                        <w:pBdr>
                          <w:right w:val="single" w:sz="12" w:space="8" w:color="C0504D" w:themeColor="accent2"/>
                        </w:pBdr>
                        <w:spacing w:before="160"/>
                        <w:rPr>
                          <w:rFonts w:ascii="Arial" w:hAnsi="Arial" w:cs="Arial"/>
                          <w:caps/>
                          <w:color w:val="000000" w:themeColor="text1"/>
                          <w:szCs w:val="26"/>
                        </w:rPr>
                      </w:pPr>
                      <w:r w:rsidRPr="00060FE3">
                        <w:rPr>
                          <w:rFonts w:ascii="Arial" w:hAnsi="Arial" w:cs="Arial"/>
                          <w:caps/>
                          <w:color w:val="000000" w:themeColor="text1"/>
                          <w:szCs w:val="26"/>
                        </w:rPr>
                        <w:t>PHẠM VĂN HUY</w:t>
                      </w:r>
                      <w:r w:rsidRPr="00060FE3">
                        <w:rPr>
                          <w:rFonts w:ascii="Arial" w:hAnsi="Arial" w:cs="Arial"/>
                          <w:caps/>
                          <w:color w:val="000000" w:themeColor="text1"/>
                          <w:szCs w:val="26"/>
                        </w:rPr>
                        <w:tab/>
                      </w:r>
                      <w:r w:rsidRPr="00060FE3">
                        <w:rPr>
                          <w:rFonts w:ascii="Arial" w:hAnsi="Arial" w:cs="Arial"/>
                          <w:caps/>
                          <w:color w:val="000000" w:themeColor="text1"/>
                          <w:szCs w:val="26"/>
                        </w:rPr>
                        <w:tab/>
                        <w:t>12520176</w:t>
                      </w:r>
                    </w:p>
                    <w:p w:rsidR="00B41FA4" w:rsidRPr="00060FE3" w:rsidRDefault="00B41FA4" w:rsidP="004B1F2F">
                      <w:pPr>
                        <w:pBdr>
                          <w:right w:val="single" w:sz="12" w:space="8" w:color="C0504D" w:themeColor="accent2"/>
                        </w:pBdr>
                        <w:spacing w:before="160"/>
                        <w:rPr>
                          <w:rFonts w:ascii="Arial" w:hAnsi="Arial" w:cs="Arial"/>
                          <w:caps/>
                          <w:color w:val="000000" w:themeColor="text1"/>
                          <w:szCs w:val="26"/>
                        </w:rPr>
                      </w:pPr>
                      <w:r w:rsidRPr="00060FE3">
                        <w:rPr>
                          <w:rFonts w:ascii="Arial" w:hAnsi="Arial" w:cs="Arial"/>
                          <w:caps/>
                          <w:color w:val="000000" w:themeColor="text1"/>
                          <w:szCs w:val="26"/>
                        </w:rPr>
                        <w:t>TRỊ</w:t>
                      </w:r>
                      <w:r w:rsidR="00060FE3">
                        <w:rPr>
                          <w:rFonts w:ascii="Arial" w:hAnsi="Arial" w:cs="Arial"/>
                          <w:caps/>
                          <w:color w:val="000000" w:themeColor="text1"/>
                          <w:szCs w:val="26"/>
                        </w:rPr>
                        <w:t>NH ĐÌNH LOAN</w:t>
                      </w:r>
                      <w:r w:rsidRPr="00060FE3">
                        <w:rPr>
                          <w:rFonts w:ascii="Arial" w:hAnsi="Arial" w:cs="Arial"/>
                          <w:caps/>
                          <w:color w:val="000000" w:themeColor="text1"/>
                          <w:szCs w:val="26"/>
                        </w:rPr>
                        <w:tab/>
                        <w:t>12520231</w:t>
                      </w:r>
                    </w:p>
                    <w:p w:rsidR="00B41FA4" w:rsidRPr="00060FE3" w:rsidRDefault="00B41FA4" w:rsidP="004B1F2F">
                      <w:pPr>
                        <w:pBdr>
                          <w:right w:val="single" w:sz="12" w:space="8" w:color="C0504D" w:themeColor="accent2"/>
                        </w:pBdr>
                        <w:spacing w:before="160"/>
                        <w:rPr>
                          <w:rFonts w:ascii="Arial" w:hAnsi="Arial" w:cs="Arial"/>
                          <w:caps/>
                          <w:color w:val="000000" w:themeColor="text1"/>
                          <w:szCs w:val="26"/>
                        </w:rPr>
                      </w:pPr>
                      <w:r w:rsidRPr="00060FE3">
                        <w:rPr>
                          <w:rFonts w:ascii="Arial" w:hAnsi="Arial" w:cs="Arial"/>
                          <w:caps/>
                          <w:color w:val="000000" w:themeColor="text1"/>
                          <w:szCs w:val="26"/>
                        </w:rPr>
                        <w:t>TRỊNH CHẤ</w:t>
                      </w:r>
                      <w:r w:rsidR="00060FE3">
                        <w:rPr>
                          <w:rFonts w:ascii="Arial" w:hAnsi="Arial" w:cs="Arial"/>
                          <w:caps/>
                          <w:color w:val="000000" w:themeColor="text1"/>
                          <w:szCs w:val="26"/>
                        </w:rPr>
                        <w:t>N PHÁT</w:t>
                      </w:r>
                      <w:r w:rsidR="00060FE3">
                        <w:rPr>
                          <w:rFonts w:ascii="Arial" w:hAnsi="Arial" w:cs="Arial"/>
                          <w:caps/>
                          <w:color w:val="000000" w:themeColor="text1"/>
                          <w:szCs w:val="26"/>
                        </w:rPr>
                        <w:tab/>
                      </w:r>
                      <w:r w:rsidRPr="00060FE3">
                        <w:rPr>
                          <w:rFonts w:ascii="Arial" w:hAnsi="Arial" w:cs="Arial"/>
                          <w:caps/>
                          <w:color w:val="000000" w:themeColor="text1"/>
                          <w:szCs w:val="26"/>
                        </w:rPr>
                        <w:t>12520311</w:t>
                      </w:r>
                    </w:p>
                    <w:p w:rsidR="00B41FA4" w:rsidRPr="00060FE3" w:rsidRDefault="00B41FA4" w:rsidP="004B1F2F">
                      <w:pPr>
                        <w:pBdr>
                          <w:right w:val="single" w:sz="12" w:space="8" w:color="C0504D" w:themeColor="accent2"/>
                        </w:pBdr>
                        <w:spacing w:before="160"/>
                        <w:rPr>
                          <w:rFonts w:ascii="Arial" w:hAnsi="Arial" w:cs="Arial"/>
                          <w:caps/>
                          <w:color w:val="000000" w:themeColor="text1"/>
                          <w:szCs w:val="26"/>
                        </w:rPr>
                      </w:pPr>
                      <w:r w:rsidRPr="00060FE3">
                        <w:rPr>
                          <w:rFonts w:ascii="Arial" w:hAnsi="Arial" w:cs="Arial"/>
                          <w:caps/>
                          <w:color w:val="000000" w:themeColor="text1"/>
                          <w:szCs w:val="26"/>
                        </w:rPr>
                        <w:t>NGUYỄN HỒ</w:t>
                      </w:r>
                      <w:r w:rsidR="00060FE3">
                        <w:rPr>
                          <w:rFonts w:ascii="Arial" w:hAnsi="Arial" w:cs="Arial"/>
                          <w:caps/>
                          <w:color w:val="000000" w:themeColor="text1"/>
                          <w:szCs w:val="26"/>
                        </w:rPr>
                        <w:t>NG PHI</w:t>
                      </w:r>
                      <w:r w:rsidRPr="00060FE3">
                        <w:rPr>
                          <w:rFonts w:ascii="Arial" w:hAnsi="Arial" w:cs="Arial"/>
                          <w:caps/>
                          <w:color w:val="000000" w:themeColor="text1"/>
                          <w:szCs w:val="26"/>
                        </w:rPr>
                        <w:tab/>
                        <w:t>12520313</w:t>
                      </w:r>
                    </w:p>
                    <w:p w:rsidR="00060FE3" w:rsidRPr="00060FE3" w:rsidRDefault="00060FE3" w:rsidP="004B1F2F">
                      <w:pPr>
                        <w:pBdr>
                          <w:right w:val="single" w:sz="12" w:space="8" w:color="C0504D" w:themeColor="accent2"/>
                        </w:pBdr>
                        <w:spacing w:before="160"/>
                        <w:rPr>
                          <w:rFonts w:ascii="Arial" w:hAnsi="Arial" w:cs="Arial"/>
                          <w:caps/>
                          <w:color w:val="000000" w:themeColor="text1"/>
                          <w:szCs w:val="26"/>
                          <w:lang w:val="en-US"/>
                        </w:rPr>
                      </w:pPr>
                      <w:r>
                        <w:rPr>
                          <w:rFonts w:ascii="Arial" w:hAnsi="Arial" w:cs="Arial"/>
                          <w:color w:val="1D2129"/>
                          <w:szCs w:val="26"/>
                          <w:shd w:val="clear" w:color="auto" w:fill="F6F7F9"/>
                        </w:rPr>
                        <w:t xml:space="preserve">Võ Đình Cao Minh Trí    </w:t>
                      </w:r>
                      <w:r w:rsidRPr="00060FE3">
                        <w:rPr>
                          <w:rFonts w:ascii="Arial" w:hAnsi="Arial" w:cs="Arial"/>
                          <w:color w:val="1D2129"/>
                          <w:szCs w:val="26"/>
                          <w:shd w:val="clear" w:color="auto" w:fill="F6F7F9"/>
                        </w:rPr>
                        <w:t xml:space="preserve"> 13520921</w:t>
                      </w:r>
                    </w:p>
                    <w:p w:rsidR="00060FE3" w:rsidRDefault="00060FE3" w:rsidP="004B1F2F">
                      <w:pPr>
                        <w:pBdr>
                          <w:right w:val="single" w:sz="12" w:space="8" w:color="C0504D" w:themeColor="accent2"/>
                        </w:pBdr>
                        <w:spacing w:before="160"/>
                        <w:rPr>
                          <w:caps/>
                          <w:color w:val="000000" w:themeColor="text1"/>
                          <w:sz w:val="25"/>
                          <w:szCs w:val="25"/>
                        </w:rPr>
                      </w:pPr>
                    </w:p>
                    <w:p w:rsidR="00060FE3" w:rsidRDefault="00060FE3" w:rsidP="004B1F2F">
                      <w:pPr>
                        <w:pBdr>
                          <w:right w:val="single" w:sz="12" w:space="8" w:color="C0504D" w:themeColor="accent2"/>
                        </w:pBdr>
                        <w:spacing w:before="160"/>
                        <w:rPr>
                          <w:caps/>
                          <w:color w:val="000000" w:themeColor="text1"/>
                          <w:sz w:val="25"/>
                          <w:szCs w:val="25"/>
                        </w:rPr>
                      </w:pPr>
                    </w:p>
                    <w:p w:rsidR="00B41FA4" w:rsidRDefault="00B41FA4" w:rsidP="004B1F2F">
                      <w:pPr>
                        <w:pBdr>
                          <w:right w:val="single" w:sz="12" w:space="8" w:color="C0504D" w:themeColor="accent2"/>
                        </w:pBdr>
                        <w:spacing w:before="160"/>
                        <w:rPr>
                          <w:caps/>
                          <w:color w:val="000000" w:themeColor="text1"/>
                          <w:sz w:val="25"/>
                          <w:szCs w:val="25"/>
                        </w:rPr>
                      </w:pPr>
                      <w:r>
                        <w:rPr>
                          <w:caps/>
                          <w:color w:val="000000" w:themeColor="text1"/>
                          <w:sz w:val="25"/>
                          <w:szCs w:val="25"/>
                        </w:rPr>
                        <w:t>VÕ ĐÌNH CAO MINH TRÍ</w:t>
                      </w:r>
                      <w:r>
                        <w:rPr>
                          <w:caps/>
                          <w:color w:val="000000" w:themeColor="text1"/>
                          <w:sz w:val="25"/>
                          <w:szCs w:val="25"/>
                        </w:rPr>
                        <w:tab/>
                        <w:t>13520921</w:t>
                      </w:r>
                    </w:p>
                  </w:txbxContent>
                </v:textbox>
                <w10:wrap type="square" anchorx="margin" anchory="margin"/>
              </v:shape>
            </w:pict>
          </w:r>
          <w:r w:rsidR="004B1F2F" w:rsidRPr="00B05170">
            <w:rPr>
              <w:rFonts w:ascii="Times New Roman" w:hAnsi="Times New Roman" w:cs="Times New Roman"/>
            </w:rPr>
            <w:br w:type="page"/>
          </w:r>
        </w:p>
      </w:sdtContent>
    </w:sdt>
    <w:p w:rsidR="00573B2E" w:rsidRPr="00B05170" w:rsidRDefault="004B1F2F" w:rsidP="004B1F2F">
      <w:pPr>
        <w:rPr>
          <w:rFonts w:ascii="Times New Roman" w:hAnsi="Times New Roman" w:cs="Times New Roman"/>
          <w:sz w:val="36"/>
          <w:szCs w:val="36"/>
        </w:rPr>
      </w:pPr>
      <w:r w:rsidRPr="00B05170">
        <w:rPr>
          <w:rFonts w:ascii="Times New Roman" w:hAnsi="Times New Roman" w:cs="Times New Roman"/>
          <w:sz w:val="36"/>
          <w:szCs w:val="36"/>
        </w:rPr>
        <w:lastRenderedPageBreak/>
        <w:t xml:space="preserve"> </w:t>
      </w:r>
      <w:r w:rsidR="00573B2E" w:rsidRPr="00B05170">
        <w:rPr>
          <w:rFonts w:ascii="Times New Roman" w:hAnsi="Times New Roman" w:cs="Times New Roman"/>
          <w:sz w:val="36"/>
          <w:szCs w:val="36"/>
        </w:rPr>
        <w:t>Quá trình thực hiện đồ án</w:t>
      </w:r>
    </w:p>
    <w:p w:rsidR="00573B2E" w:rsidRPr="00B05170" w:rsidRDefault="00573B2E" w:rsidP="00573B2E">
      <w:pPr>
        <w:rPr>
          <w:rFonts w:ascii="Times New Roman" w:hAnsi="Times New Roman" w:cs="Times New Roman"/>
          <w:sz w:val="32"/>
          <w:szCs w:val="32"/>
        </w:rPr>
      </w:pPr>
      <w:r w:rsidRPr="00B05170">
        <w:rPr>
          <w:rFonts w:ascii="Times New Roman" w:hAnsi="Times New Roman" w:cs="Times New Roman"/>
          <w:sz w:val="32"/>
          <w:szCs w:val="32"/>
        </w:rPr>
        <w:t>Giai đoạn 1 : chuẩn bị</w:t>
      </w:r>
    </w:p>
    <w:p w:rsidR="00573B2E" w:rsidRPr="00B05170" w:rsidRDefault="00573B2E" w:rsidP="00573B2E">
      <w:pPr>
        <w:ind w:firstLine="720"/>
        <w:rPr>
          <w:rFonts w:ascii="Times New Roman" w:hAnsi="Times New Roman" w:cs="Times New Roman"/>
          <w:szCs w:val="26"/>
        </w:rPr>
      </w:pPr>
      <w:r w:rsidRPr="00B05170">
        <w:rPr>
          <w:rFonts w:ascii="Times New Roman" w:hAnsi="Times New Roman" w:cs="Times New Roman"/>
          <w:szCs w:val="26"/>
        </w:rPr>
        <w:t>Chuẩn bị tất cả các thông tin, yêu cầu liên quan đến dự án(bao gồm tài liệu, yêu cầu từ phía khách hàng).</w:t>
      </w:r>
    </w:p>
    <w:p w:rsidR="00573B2E" w:rsidRPr="00B05170" w:rsidRDefault="00573B2E" w:rsidP="00573B2E">
      <w:pPr>
        <w:ind w:firstLine="720"/>
        <w:rPr>
          <w:rFonts w:ascii="Times New Roman" w:hAnsi="Times New Roman" w:cs="Times New Roman"/>
          <w:szCs w:val="26"/>
        </w:rPr>
      </w:pPr>
      <w:r w:rsidRPr="00B05170">
        <w:rPr>
          <w:rFonts w:ascii="Times New Roman" w:hAnsi="Times New Roman" w:cs="Times New Roman"/>
          <w:szCs w:val="26"/>
        </w:rPr>
        <w:t>Nhận tài liệu liên quan đến dự án(Source code, framework).</w:t>
      </w:r>
    </w:p>
    <w:p w:rsidR="00573B2E" w:rsidRPr="00B05170" w:rsidRDefault="00573B2E" w:rsidP="00573B2E">
      <w:pPr>
        <w:ind w:firstLine="720"/>
        <w:rPr>
          <w:rFonts w:ascii="Times New Roman" w:hAnsi="Times New Roman" w:cs="Times New Roman"/>
          <w:szCs w:val="26"/>
        </w:rPr>
      </w:pPr>
      <w:r w:rsidRPr="00B05170">
        <w:rPr>
          <w:rFonts w:ascii="Times New Roman" w:hAnsi="Times New Roman" w:cs="Times New Roman"/>
          <w:szCs w:val="26"/>
        </w:rPr>
        <w:t>Cài đặt môi trường để phát triển dự án.</w:t>
      </w:r>
    </w:p>
    <w:p w:rsidR="00573B2E" w:rsidRPr="00B05170" w:rsidRDefault="00573B2E" w:rsidP="00573B2E">
      <w:pPr>
        <w:ind w:firstLine="720"/>
        <w:rPr>
          <w:rFonts w:ascii="Times New Roman" w:hAnsi="Times New Roman" w:cs="Times New Roman"/>
          <w:szCs w:val="26"/>
        </w:rPr>
      </w:pPr>
      <w:r w:rsidRPr="00B05170">
        <w:rPr>
          <w:rFonts w:ascii="Times New Roman" w:hAnsi="Times New Roman" w:cs="Times New Roman"/>
          <w:szCs w:val="26"/>
        </w:rPr>
        <w:t>Thu gom các thông tin có thể liên quan đến dự án.</w:t>
      </w:r>
    </w:p>
    <w:p w:rsidR="00573B2E" w:rsidRPr="00B05170" w:rsidRDefault="00573B2E" w:rsidP="00573B2E">
      <w:pPr>
        <w:rPr>
          <w:rFonts w:ascii="Times New Roman" w:hAnsi="Times New Roman" w:cs="Times New Roman"/>
          <w:sz w:val="32"/>
          <w:szCs w:val="32"/>
        </w:rPr>
      </w:pPr>
      <w:r w:rsidRPr="00B05170">
        <w:rPr>
          <w:rFonts w:ascii="Times New Roman" w:hAnsi="Times New Roman" w:cs="Times New Roman"/>
          <w:sz w:val="32"/>
          <w:szCs w:val="32"/>
        </w:rPr>
        <w:t>Giai đoạn 2 : làm đồ án</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ab/>
        <w:t>Tiến hành training cho các thành viên trong nhóm hiểu được cách làm việc của dự án. Vận dụng thông tin thu thập và kiến thức để áp dụng vào module.</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ab/>
        <w:t>Phân tích thiết kế yêu cầu.</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ab/>
        <w:t>Vẽ mô hình phân rã chức năng.</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ab/>
        <w:t>Xây dựng cơ sở dữ liệu.</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ab/>
        <w:t>Xây dựng chức năng.</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ab/>
        <w:t>Xây dựng UI.</w:t>
      </w:r>
    </w:p>
    <w:p w:rsidR="00573B2E" w:rsidRPr="00B05170" w:rsidRDefault="00573B2E" w:rsidP="00573B2E">
      <w:pPr>
        <w:rPr>
          <w:rFonts w:ascii="Times New Roman" w:hAnsi="Times New Roman" w:cs="Times New Roman"/>
          <w:szCs w:val="26"/>
        </w:rPr>
      </w:pPr>
    </w:p>
    <w:tbl>
      <w:tblPr>
        <w:tblStyle w:val="TableGrid"/>
        <w:tblW w:w="0" w:type="auto"/>
        <w:tblLook w:val="04A0" w:firstRow="1" w:lastRow="0" w:firstColumn="1" w:lastColumn="0" w:noHBand="0" w:noVBand="1"/>
      </w:tblPr>
      <w:tblGrid>
        <w:gridCol w:w="1120"/>
        <w:gridCol w:w="1735"/>
        <w:gridCol w:w="2976"/>
        <w:gridCol w:w="3172"/>
      </w:tblGrid>
      <w:tr w:rsidR="00573B2E" w:rsidRPr="00B05170" w:rsidTr="00B41FA4">
        <w:tc>
          <w:tcPr>
            <w:tcW w:w="1139" w:type="dxa"/>
          </w:tcPr>
          <w:p w:rsidR="00573B2E" w:rsidRPr="00B05170" w:rsidRDefault="00573B2E" w:rsidP="00B41FA4">
            <w:pPr>
              <w:rPr>
                <w:rFonts w:ascii="Times New Roman" w:hAnsi="Times New Roman"/>
                <w:szCs w:val="26"/>
              </w:rPr>
            </w:pPr>
            <w:r w:rsidRPr="00B05170">
              <w:rPr>
                <w:rFonts w:ascii="Times New Roman" w:hAnsi="Times New Roman"/>
                <w:szCs w:val="26"/>
              </w:rPr>
              <w:t>Sprint</w:t>
            </w:r>
          </w:p>
        </w:tc>
        <w:tc>
          <w:tcPr>
            <w:tcW w:w="1792" w:type="dxa"/>
          </w:tcPr>
          <w:p w:rsidR="00573B2E" w:rsidRPr="00B05170" w:rsidRDefault="00573B2E" w:rsidP="00B41FA4">
            <w:pPr>
              <w:rPr>
                <w:rFonts w:ascii="Times New Roman" w:hAnsi="Times New Roman"/>
                <w:szCs w:val="26"/>
              </w:rPr>
            </w:pPr>
            <w:r w:rsidRPr="00B05170">
              <w:rPr>
                <w:rFonts w:ascii="Times New Roman" w:hAnsi="Times New Roman"/>
                <w:szCs w:val="26"/>
              </w:rPr>
              <w:t>Chức năng</w:t>
            </w:r>
          </w:p>
        </w:tc>
        <w:tc>
          <w:tcPr>
            <w:tcW w:w="3091" w:type="dxa"/>
          </w:tcPr>
          <w:p w:rsidR="00573B2E" w:rsidRPr="00B05170" w:rsidRDefault="00573B2E" w:rsidP="00B41FA4">
            <w:pPr>
              <w:rPr>
                <w:rFonts w:ascii="Times New Roman" w:hAnsi="Times New Roman"/>
                <w:szCs w:val="26"/>
              </w:rPr>
            </w:pPr>
            <w:r w:rsidRPr="00B05170">
              <w:rPr>
                <w:rFonts w:ascii="Times New Roman" w:hAnsi="Times New Roman"/>
                <w:szCs w:val="26"/>
              </w:rPr>
              <w:t>Thời gian thực hiện</w:t>
            </w:r>
          </w:p>
        </w:tc>
        <w:tc>
          <w:tcPr>
            <w:tcW w:w="3328" w:type="dxa"/>
          </w:tcPr>
          <w:p w:rsidR="00573B2E" w:rsidRPr="00B05170" w:rsidRDefault="00573B2E" w:rsidP="00B41FA4">
            <w:pPr>
              <w:rPr>
                <w:rFonts w:ascii="Times New Roman" w:hAnsi="Times New Roman"/>
                <w:szCs w:val="26"/>
              </w:rPr>
            </w:pPr>
            <w:r w:rsidRPr="00B05170">
              <w:rPr>
                <w:rFonts w:ascii="Times New Roman" w:hAnsi="Times New Roman"/>
                <w:szCs w:val="26"/>
              </w:rPr>
              <w:t>Mô tả chức năng</w:t>
            </w:r>
          </w:p>
        </w:tc>
      </w:tr>
      <w:tr w:rsidR="00573B2E" w:rsidRPr="00B05170" w:rsidTr="00B41FA4">
        <w:tc>
          <w:tcPr>
            <w:tcW w:w="1139" w:type="dxa"/>
          </w:tcPr>
          <w:p w:rsidR="00573B2E" w:rsidRPr="00B05170" w:rsidRDefault="00573B2E" w:rsidP="00B41FA4">
            <w:pPr>
              <w:rPr>
                <w:rFonts w:ascii="Times New Roman" w:hAnsi="Times New Roman"/>
                <w:szCs w:val="26"/>
              </w:rPr>
            </w:pPr>
            <w:r w:rsidRPr="00B05170">
              <w:rPr>
                <w:rFonts w:ascii="Times New Roman" w:hAnsi="Times New Roman"/>
                <w:szCs w:val="26"/>
              </w:rPr>
              <w:t>1</w:t>
            </w:r>
          </w:p>
        </w:tc>
        <w:tc>
          <w:tcPr>
            <w:tcW w:w="1792" w:type="dxa"/>
          </w:tcPr>
          <w:p w:rsidR="00573B2E" w:rsidRPr="00B05170" w:rsidRDefault="00573B2E" w:rsidP="00B41FA4">
            <w:pPr>
              <w:rPr>
                <w:rFonts w:ascii="Times New Roman" w:hAnsi="Times New Roman"/>
                <w:szCs w:val="26"/>
              </w:rPr>
            </w:pPr>
            <w:r w:rsidRPr="00B05170">
              <w:rPr>
                <w:rFonts w:ascii="Times New Roman" w:hAnsi="Times New Roman"/>
                <w:szCs w:val="26"/>
              </w:rPr>
              <w:t>Thêm đối tượng thẩm định giá</w:t>
            </w:r>
          </w:p>
        </w:tc>
        <w:tc>
          <w:tcPr>
            <w:tcW w:w="3091" w:type="dxa"/>
          </w:tcPr>
          <w:p w:rsidR="00573B2E" w:rsidRPr="00B05170" w:rsidRDefault="00573B2E" w:rsidP="00B41FA4">
            <w:pPr>
              <w:rPr>
                <w:rFonts w:ascii="Times New Roman" w:hAnsi="Times New Roman"/>
                <w:szCs w:val="26"/>
              </w:rPr>
            </w:pPr>
            <w:r w:rsidRPr="00B05170">
              <w:rPr>
                <w:rFonts w:ascii="Times New Roman" w:hAnsi="Times New Roman"/>
                <w:szCs w:val="26"/>
              </w:rPr>
              <w:t>1/5/2016 – 15/5/2016</w:t>
            </w:r>
          </w:p>
        </w:tc>
        <w:tc>
          <w:tcPr>
            <w:tcW w:w="3328" w:type="dxa"/>
          </w:tcPr>
          <w:p w:rsidR="00573B2E" w:rsidRPr="00B05170" w:rsidRDefault="00573B2E" w:rsidP="00B41FA4">
            <w:pPr>
              <w:rPr>
                <w:rFonts w:ascii="Times New Roman" w:hAnsi="Times New Roman"/>
                <w:szCs w:val="26"/>
              </w:rPr>
            </w:pPr>
            <w:r w:rsidRPr="00B05170">
              <w:rPr>
                <w:rFonts w:ascii="Times New Roman" w:hAnsi="Times New Roman"/>
                <w:szCs w:val="26"/>
              </w:rPr>
              <w:t>Thêm đối tượng xuống cơ sở dữ liệu</w:t>
            </w:r>
          </w:p>
        </w:tc>
      </w:tr>
      <w:tr w:rsidR="00573B2E" w:rsidRPr="00B05170" w:rsidTr="00B41FA4">
        <w:tc>
          <w:tcPr>
            <w:tcW w:w="1139" w:type="dxa"/>
          </w:tcPr>
          <w:p w:rsidR="00573B2E" w:rsidRPr="00B05170" w:rsidRDefault="00573B2E" w:rsidP="00B41FA4">
            <w:pPr>
              <w:rPr>
                <w:rFonts w:ascii="Times New Roman" w:hAnsi="Times New Roman"/>
                <w:szCs w:val="26"/>
              </w:rPr>
            </w:pPr>
            <w:r w:rsidRPr="00B05170">
              <w:rPr>
                <w:rFonts w:ascii="Times New Roman" w:hAnsi="Times New Roman"/>
                <w:szCs w:val="26"/>
              </w:rPr>
              <w:t>2</w:t>
            </w:r>
          </w:p>
        </w:tc>
        <w:tc>
          <w:tcPr>
            <w:tcW w:w="1792" w:type="dxa"/>
          </w:tcPr>
          <w:p w:rsidR="00573B2E" w:rsidRPr="00B05170" w:rsidRDefault="00573B2E" w:rsidP="00B41FA4">
            <w:pPr>
              <w:rPr>
                <w:rFonts w:ascii="Times New Roman" w:hAnsi="Times New Roman"/>
                <w:szCs w:val="26"/>
              </w:rPr>
            </w:pPr>
            <w:r w:rsidRPr="00B05170">
              <w:rPr>
                <w:rFonts w:ascii="Times New Roman" w:hAnsi="Times New Roman"/>
                <w:szCs w:val="26"/>
              </w:rPr>
              <w:t xml:space="preserve">Các chức năng liên quan đến </w:t>
            </w:r>
            <w:r w:rsidRPr="00B05170">
              <w:rPr>
                <w:rFonts w:ascii="Times New Roman" w:hAnsi="Times New Roman"/>
                <w:szCs w:val="26"/>
              </w:rPr>
              <w:lastRenderedPageBreak/>
              <w:t>thẩm định giá</w:t>
            </w:r>
          </w:p>
        </w:tc>
        <w:tc>
          <w:tcPr>
            <w:tcW w:w="3091"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16/5/2016 – 30/5/2016</w:t>
            </w:r>
          </w:p>
        </w:tc>
        <w:tc>
          <w:tcPr>
            <w:tcW w:w="3328" w:type="dxa"/>
          </w:tcPr>
          <w:p w:rsidR="00573B2E" w:rsidRPr="00B05170" w:rsidRDefault="00573B2E" w:rsidP="00B41FA4">
            <w:pPr>
              <w:rPr>
                <w:rFonts w:ascii="Times New Roman" w:hAnsi="Times New Roman"/>
                <w:szCs w:val="26"/>
              </w:rPr>
            </w:pPr>
            <w:r w:rsidRPr="00B05170">
              <w:rPr>
                <w:rFonts w:ascii="Times New Roman" w:hAnsi="Times New Roman"/>
                <w:szCs w:val="26"/>
              </w:rPr>
              <w:t>Các chức năng như load, sửa và xóa các đối tượng thẩm định giá</w:t>
            </w:r>
          </w:p>
        </w:tc>
      </w:tr>
      <w:tr w:rsidR="00573B2E" w:rsidRPr="00B05170" w:rsidTr="00B41FA4">
        <w:tc>
          <w:tcPr>
            <w:tcW w:w="1139" w:type="dxa"/>
          </w:tcPr>
          <w:p w:rsidR="00573B2E" w:rsidRPr="00B05170" w:rsidRDefault="00573B2E" w:rsidP="00B41FA4">
            <w:pPr>
              <w:rPr>
                <w:rFonts w:ascii="Times New Roman" w:hAnsi="Times New Roman"/>
                <w:szCs w:val="26"/>
              </w:rPr>
            </w:pPr>
            <w:r w:rsidRPr="00B05170">
              <w:rPr>
                <w:rFonts w:ascii="Times New Roman" w:hAnsi="Times New Roman"/>
                <w:szCs w:val="26"/>
              </w:rPr>
              <w:t>3</w:t>
            </w:r>
          </w:p>
        </w:tc>
        <w:tc>
          <w:tcPr>
            <w:tcW w:w="1792" w:type="dxa"/>
          </w:tcPr>
          <w:p w:rsidR="00573B2E" w:rsidRPr="00B05170" w:rsidRDefault="00573B2E" w:rsidP="00B41FA4">
            <w:pPr>
              <w:rPr>
                <w:rFonts w:ascii="Times New Roman" w:hAnsi="Times New Roman"/>
                <w:szCs w:val="26"/>
              </w:rPr>
            </w:pPr>
            <w:r w:rsidRPr="00B05170">
              <w:rPr>
                <w:rFonts w:ascii="Times New Roman" w:hAnsi="Times New Roman"/>
                <w:szCs w:val="26"/>
              </w:rPr>
              <w:t>Thêm, xóa, sửa, load danh sách các đối tượng của dịch vụ pháp lý chứng từ</w:t>
            </w:r>
          </w:p>
        </w:tc>
        <w:tc>
          <w:tcPr>
            <w:tcW w:w="3091" w:type="dxa"/>
          </w:tcPr>
          <w:p w:rsidR="00573B2E" w:rsidRPr="00B05170" w:rsidRDefault="00573B2E" w:rsidP="00B41FA4">
            <w:pPr>
              <w:rPr>
                <w:rFonts w:ascii="Times New Roman" w:hAnsi="Times New Roman"/>
                <w:szCs w:val="26"/>
              </w:rPr>
            </w:pPr>
            <w:r w:rsidRPr="00B05170">
              <w:rPr>
                <w:rFonts w:ascii="Times New Roman" w:hAnsi="Times New Roman"/>
                <w:szCs w:val="26"/>
              </w:rPr>
              <w:t>30/5/2016 – 15/62016</w:t>
            </w:r>
          </w:p>
        </w:tc>
        <w:tc>
          <w:tcPr>
            <w:tcW w:w="3328" w:type="dxa"/>
          </w:tcPr>
          <w:p w:rsidR="00573B2E" w:rsidRPr="00B05170" w:rsidRDefault="00573B2E" w:rsidP="00B41FA4">
            <w:pPr>
              <w:rPr>
                <w:rFonts w:ascii="Times New Roman" w:hAnsi="Times New Roman"/>
                <w:szCs w:val="26"/>
              </w:rPr>
            </w:pPr>
            <w:r w:rsidRPr="00B05170">
              <w:rPr>
                <w:rFonts w:ascii="Times New Roman" w:hAnsi="Times New Roman"/>
                <w:szCs w:val="26"/>
              </w:rPr>
              <w:t>Các chức năng như load, sửa và xóa các đối tượng pháp lý chứng từ</w:t>
            </w:r>
          </w:p>
        </w:tc>
      </w:tr>
    </w:tbl>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Bảng công việc chi tiết cả từng thành viên</w:t>
      </w:r>
    </w:p>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br w:type="page"/>
      </w:r>
    </w:p>
    <w:p w:rsidR="00573B2E" w:rsidRPr="00B05170" w:rsidRDefault="00573B2E" w:rsidP="00573B2E">
      <w:pPr>
        <w:rPr>
          <w:rFonts w:ascii="Times New Roman" w:hAnsi="Times New Roman" w:cs="Times New Roman"/>
          <w:szCs w:val="26"/>
        </w:rPr>
      </w:pPr>
    </w:p>
    <w:tbl>
      <w:tblPr>
        <w:tblStyle w:val="TableGrid"/>
        <w:tblW w:w="0" w:type="auto"/>
        <w:tblLook w:val="04A0" w:firstRow="1" w:lastRow="0" w:firstColumn="1" w:lastColumn="0" w:noHBand="0" w:noVBand="1"/>
      </w:tblPr>
      <w:tblGrid>
        <w:gridCol w:w="1071"/>
        <w:gridCol w:w="1433"/>
        <w:gridCol w:w="1899"/>
        <w:gridCol w:w="2326"/>
        <w:gridCol w:w="2274"/>
      </w:tblGrid>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t>Tên thành viên</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t>Chuẩn bị</w:t>
            </w: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t>Sprint 1</w:t>
            </w: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t>Sprint 2</w:t>
            </w: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t>Sprint 3</w:t>
            </w:r>
          </w:p>
        </w:tc>
      </w:tr>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t>Vũ đức huy</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t>-Tìm hiểu nghiệp vụ</w:t>
            </w:r>
          </w:p>
          <w:p w:rsidR="00573B2E" w:rsidRPr="00B05170" w:rsidRDefault="00573B2E" w:rsidP="00B41FA4">
            <w:pPr>
              <w:rPr>
                <w:rFonts w:ascii="Times New Roman" w:hAnsi="Times New Roman"/>
                <w:szCs w:val="26"/>
              </w:rPr>
            </w:pPr>
            <w:r w:rsidRPr="00B05170">
              <w:rPr>
                <w:rFonts w:ascii="Times New Roman" w:hAnsi="Times New Roman"/>
                <w:szCs w:val="26"/>
              </w:rPr>
              <w:t>-Tham dự buổi</w:t>
            </w:r>
          </w:p>
          <w:p w:rsidR="00573B2E" w:rsidRPr="00B05170" w:rsidRDefault="00573B2E" w:rsidP="00B41FA4">
            <w:pPr>
              <w:rPr>
                <w:rFonts w:ascii="Times New Roman" w:hAnsi="Times New Roman"/>
                <w:szCs w:val="26"/>
              </w:rPr>
            </w:pPr>
            <w:r w:rsidRPr="00B05170">
              <w:rPr>
                <w:rFonts w:ascii="Times New Roman" w:hAnsi="Times New Roman"/>
                <w:szCs w:val="26"/>
              </w:rPr>
              <w:t>training tại Công ty G-Soft</w:t>
            </w:r>
          </w:p>
          <w:p w:rsidR="00573B2E" w:rsidRPr="00B05170" w:rsidRDefault="00573B2E" w:rsidP="00B41FA4">
            <w:pPr>
              <w:rPr>
                <w:rFonts w:ascii="Times New Roman" w:hAnsi="Times New Roman"/>
                <w:szCs w:val="26"/>
              </w:rPr>
            </w:pPr>
            <w:r w:rsidRPr="00B05170">
              <w:rPr>
                <w:rFonts w:ascii="Times New Roman" w:hAnsi="Times New Roman"/>
                <w:szCs w:val="26"/>
              </w:rPr>
              <w:t>-Nghiên cứu công nghệ silverlight.</w:t>
            </w:r>
          </w:p>
          <w:p w:rsidR="00573B2E" w:rsidRPr="00B05170" w:rsidRDefault="00573B2E" w:rsidP="00B41FA4">
            <w:pPr>
              <w:rPr>
                <w:rFonts w:ascii="Times New Roman" w:hAnsi="Times New Roman"/>
                <w:szCs w:val="26"/>
              </w:rPr>
            </w:pPr>
            <w:r w:rsidRPr="00B05170">
              <w:rPr>
                <w:rFonts w:ascii="Times New Roman" w:hAnsi="Times New Roman"/>
                <w:szCs w:val="26"/>
              </w:rPr>
              <w:t>-Nghiên cứu tìm hiểu mô hình MVVM.</w:t>
            </w:r>
          </w:p>
          <w:p w:rsidR="00573B2E" w:rsidRPr="00B05170" w:rsidRDefault="00573B2E" w:rsidP="00B41FA4">
            <w:pPr>
              <w:rPr>
                <w:rFonts w:ascii="Times New Roman" w:hAnsi="Times New Roman"/>
                <w:szCs w:val="26"/>
              </w:rPr>
            </w:pPr>
            <w:r w:rsidRPr="00B05170">
              <w:rPr>
                <w:rFonts w:ascii="Times New Roman" w:hAnsi="Times New Roman"/>
                <w:szCs w:val="26"/>
              </w:rPr>
              <w:t>-Nghiên cứu công nghệ WPF.</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-Trainning lại cho các thành viên và hỗ trợ </w:t>
            </w:r>
            <w:r w:rsidRPr="00B05170">
              <w:rPr>
                <w:rFonts w:ascii="Times New Roman" w:hAnsi="Times New Roman"/>
                <w:szCs w:val="26"/>
              </w:rPr>
              <w:lastRenderedPageBreak/>
              <w:t>kỹ thuật khi cần thiết</w:t>
            </w:r>
          </w:p>
          <w:p w:rsidR="00573B2E" w:rsidRPr="00B05170" w:rsidRDefault="00573B2E" w:rsidP="00B41FA4">
            <w:pPr>
              <w:rPr>
                <w:rFonts w:ascii="Times New Roman" w:hAnsi="Times New Roman"/>
                <w:szCs w:val="26"/>
              </w:rPr>
            </w:pPr>
            <w:r w:rsidRPr="00B05170">
              <w:rPr>
                <w:rFonts w:ascii="Times New Roman" w:hAnsi="Times New Roman"/>
                <w:szCs w:val="26"/>
              </w:rPr>
              <w:t>-Phân chia côngviệc.</w:t>
            </w:r>
          </w:p>
          <w:p w:rsidR="00573B2E" w:rsidRPr="00B05170" w:rsidRDefault="00573B2E" w:rsidP="00B41FA4">
            <w:pPr>
              <w:rPr>
                <w:rFonts w:ascii="Times New Roman" w:hAnsi="Times New Roman"/>
                <w:szCs w:val="26"/>
              </w:rPr>
            </w:pPr>
            <w:r w:rsidRPr="00B05170">
              <w:rPr>
                <w:rFonts w:ascii="Times New Roman" w:hAnsi="Times New Roman"/>
                <w:szCs w:val="26"/>
              </w:rPr>
              <w:t>- Cài đặt môi trường phát triển</w:t>
            </w:r>
          </w:p>
          <w:p w:rsidR="00573B2E" w:rsidRPr="00B05170" w:rsidRDefault="00573B2E" w:rsidP="00B41FA4">
            <w:pPr>
              <w:rPr>
                <w:rFonts w:ascii="Times New Roman" w:hAnsi="Times New Roman"/>
                <w:szCs w:val="26"/>
              </w:rPr>
            </w:pPr>
            <w:r w:rsidRPr="00B05170">
              <w:rPr>
                <w:rFonts w:ascii="Times New Roman" w:hAnsi="Times New Roman"/>
                <w:szCs w:val="26"/>
              </w:rPr>
              <w:t>- Tiên hành merge code của nhóm vào nhánh của lớp với người quản lý cấu hình.</w:t>
            </w:r>
          </w:p>
          <w:p w:rsidR="00573B2E" w:rsidRPr="00B05170" w:rsidRDefault="00573B2E" w:rsidP="00B41FA4">
            <w:pPr>
              <w:rPr>
                <w:rFonts w:ascii="Times New Roman" w:hAnsi="Times New Roman"/>
                <w:szCs w:val="26"/>
              </w:rPr>
            </w:pPr>
            <w:r w:rsidRPr="00B05170">
              <w:rPr>
                <w:rFonts w:ascii="Times New Roman" w:hAnsi="Times New Roman"/>
                <w:szCs w:val="26"/>
              </w:rPr>
              <w:t>- Họp tổng kết hàng tuần với lớp trưởng và các nhóm truởng khác.</w:t>
            </w:r>
          </w:p>
          <w:p w:rsidR="00573B2E" w:rsidRPr="00B05170" w:rsidRDefault="00573B2E" w:rsidP="00B41FA4">
            <w:pPr>
              <w:rPr>
                <w:rFonts w:ascii="Times New Roman" w:hAnsi="Times New Roman"/>
                <w:szCs w:val="26"/>
              </w:rPr>
            </w:pP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-Nghiên cứu công nghệ quản lý cấu hình git và công cụ source tree và hướng dẫn lại cho nhóm.</w:t>
            </w:r>
          </w:p>
          <w:p w:rsidR="00573B2E" w:rsidRPr="00B05170" w:rsidRDefault="00573B2E" w:rsidP="00B41FA4">
            <w:pPr>
              <w:rPr>
                <w:rFonts w:ascii="Times New Roman" w:hAnsi="Times New Roman"/>
                <w:szCs w:val="26"/>
              </w:rPr>
            </w:pPr>
            <w:r w:rsidRPr="00B05170">
              <w:rPr>
                <w:rFonts w:ascii="Times New Roman" w:hAnsi="Times New Roman"/>
                <w:szCs w:val="26"/>
              </w:rPr>
              <w:t>-Tạo nhánh riêng cho nhóm trên git sever.</w:t>
            </w:r>
          </w:p>
          <w:p w:rsidR="00573B2E" w:rsidRPr="00B05170" w:rsidRDefault="00573B2E" w:rsidP="00B41FA4">
            <w:pPr>
              <w:rPr>
                <w:rFonts w:ascii="Times New Roman" w:hAnsi="Times New Roman"/>
                <w:szCs w:val="26"/>
              </w:rPr>
            </w:pPr>
            <w:r w:rsidRPr="00B05170">
              <w:rPr>
                <w:rFonts w:ascii="Times New Roman" w:hAnsi="Times New Roman"/>
                <w:szCs w:val="26"/>
              </w:rPr>
              <w:t>-Tiến hành merge code của các thành viên lại nhánh chung của nhóm.</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t>-Hoàn thiện chức năng danh sách khách hàng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Viewmodel.</w:t>
            </w:r>
          </w:p>
          <w:p w:rsidR="00573B2E" w:rsidRPr="00B05170" w:rsidRDefault="00573B2E" w:rsidP="00B41FA4">
            <w:pPr>
              <w:rPr>
                <w:rFonts w:ascii="Times New Roman" w:hAnsi="Times New Roman"/>
                <w:szCs w:val="26"/>
              </w:rPr>
            </w:pPr>
            <w:r w:rsidRPr="00B05170">
              <w:rPr>
                <w:rFonts w:ascii="Times New Roman" w:hAnsi="Times New Roman"/>
                <w:szCs w:val="26"/>
              </w:rPr>
              <w:t>- Hỗ trợ các thành viên khác trong quá trình hiện thực chức năng</w:t>
            </w:r>
          </w:p>
          <w:p w:rsidR="00573B2E" w:rsidRPr="00B05170" w:rsidRDefault="00573B2E" w:rsidP="00B41FA4">
            <w:pPr>
              <w:rPr>
                <w:rFonts w:ascii="Times New Roman" w:hAnsi="Times New Roman"/>
                <w:szCs w:val="26"/>
              </w:rPr>
            </w:pPr>
            <w:r w:rsidRPr="00B05170">
              <w:rPr>
                <w:rFonts w:ascii="Times New Roman" w:hAnsi="Times New Roman"/>
                <w:szCs w:val="26"/>
              </w:rPr>
              <w:t>- Phân công công việc trên redmine.</w:t>
            </w:r>
          </w:p>
          <w:p w:rsidR="00573B2E" w:rsidRPr="00B05170" w:rsidRDefault="00573B2E" w:rsidP="00B41FA4">
            <w:pPr>
              <w:rPr>
                <w:rFonts w:ascii="Times New Roman" w:hAnsi="Times New Roman"/>
                <w:szCs w:val="26"/>
              </w:rPr>
            </w:pPr>
            <w:r w:rsidRPr="00B05170">
              <w:rPr>
                <w:rFonts w:ascii="Times New Roman" w:hAnsi="Times New Roman"/>
                <w:szCs w:val="26"/>
              </w:rPr>
              <w:t>-Tạo nhánh riêng cho nhóm trên git sever.</w:t>
            </w:r>
          </w:p>
          <w:p w:rsidR="00573B2E" w:rsidRPr="00B05170" w:rsidRDefault="00573B2E" w:rsidP="00B41FA4">
            <w:pPr>
              <w:rPr>
                <w:rFonts w:ascii="Times New Roman" w:hAnsi="Times New Roman"/>
                <w:szCs w:val="26"/>
              </w:rPr>
            </w:pPr>
            <w:r w:rsidRPr="00B05170">
              <w:rPr>
                <w:rFonts w:ascii="Times New Roman" w:hAnsi="Times New Roman"/>
                <w:szCs w:val="26"/>
              </w:rPr>
              <w:t>-Tiến hành merge code của các</w:t>
            </w:r>
          </w:p>
          <w:p w:rsidR="00573B2E" w:rsidRPr="00B05170" w:rsidRDefault="00573B2E" w:rsidP="00B41FA4">
            <w:pPr>
              <w:rPr>
                <w:rFonts w:ascii="Times New Roman" w:hAnsi="Times New Roman"/>
                <w:szCs w:val="26"/>
              </w:rPr>
            </w:pPr>
            <w:r w:rsidRPr="00B05170">
              <w:rPr>
                <w:rFonts w:ascii="Times New Roman" w:hAnsi="Times New Roman"/>
                <w:szCs w:val="26"/>
              </w:rPr>
              <w:t>thành viên lại nhánh chung của nhóm.</w:t>
            </w:r>
          </w:p>
          <w:p w:rsidR="00573B2E" w:rsidRPr="00B05170" w:rsidRDefault="00573B2E" w:rsidP="00B41FA4">
            <w:pPr>
              <w:rPr>
                <w:rFonts w:ascii="Times New Roman" w:hAnsi="Times New Roman"/>
                <w:szCs w:val="26"/>
              </w:rPr>
            </w:pPr>
            <w:r w:rsidRPr="00B05170">
              <w:rPr>
                <w:rFonts w:ascii="Times New Roman" w:hAnsi="Times New Roman"/>
                <w:szCs w:val="26"/>
              </w:rPr>
              <w:t>- Tiên hành merge code của nhóm</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vào nhánh của lớp </w:t>
            </w:r>
            <w:r w:rsidRPr="00B05170">
              <w:rPr>
                <w:rFonts w:ascii="Times New Roman" w:hAnsi="Times New Roman"/>
                <w:szCs w:val="26"/>
              </w:rPr>
              <w:lastRenderedPageBreak/>
              <w:t>với người quản lý cấu hình.</w:t>
            </w:r>
          </w:p>
          <w:p w:rsidR="00573B2E" w:rsidRPr="00B05170" w:rsidRDefault="00573B2E" w:rsidP="00B41FA4">
            <w:pPr>
              <w:rPr>
                <w:rFonts w:ascii="Times New Roman" w:hAnsi="Times New Roman"/>
                <w:szCs w:val="26"/>
              </w:rPr>
            </w:pPr>
            <w:r w:rsidRPr="00B05170">
              <w:rPr>
                <w:rFonts w:ascii="Times New Roman" w:hAnsi="Times New Roman"/>
                <w:szCs w:val="26"/>
              </w:rPr>
              <w:t>- Họp tổng kết hàng tuần với lớp trưởng và các nhóm truởng khác.</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-Phân công công việc trên redmine</w:t>
            </w:r>
          </w:p>
          <w:p w:rsidR="00573B2E" w:rsidRPr="00B05170" w:rsidRDefault="00573B2E" w:rsidP="00B41FA4">
            <w:pPr>
              <w:rPr>
                <w:rFonts w:ascii="Times New Roman" w:hAnsi="Times New Roman"/>
                <w:szCs w:val="26"/>
              </w:rPr>
            </w:pPr>
            <w:r w:rsidRPr="00B05170">
              <w:rPr>
                <w:rFonts w:ascii="Times New Roman" w:hAnsi="Times New Roman"/>
                <w:szCs w:val="26"/>
              </w:rPr>
              <w:t>-Hộ trợ kỹ thuật cho nhóm</w:t>
            </w:r>
          </w:p>
          <w:p w:rsidR="00573B2E" w:rsidRPr="00B05170" w:rsidRDefault="00573B2E" w:rsidP="00B41FA4">
            <w:pPr>
              <w:rPr>
                <w:rFonts w:ascii="Times New Roman" w:hAnsi="Times New Roman"/>
                <w:szCs w:val="26"/>
              </w:rPr>
            </w:pPr>
            <w:r w:rsidRPr="00B05170">
              <w:rPr>
                <w:rFonts w:ascii="Times New Roman" w:hAnsi="Times New Roman"/>
                <w:szCs w:val="26"/>
              </w:rPr>
              <w:t>-Tạo nhánh riêng cho nhóm trên git sever.</w:t>
            </w:r>
          </w:p>
          <w:p w:rsidR="00573B2E" w:rsidRPr="00B05170" w:rsidRDefault="00573B2E" w:rsidP="00B41FA4">
            <w:pPr>
              <w:rPr>
                <w:rFonts w:ascii="Times New Roman" w:hAnsi="Times New Roman"/>
                <w:szCs w:val="26"/>
              </w:rPr>
            </w:pPr>
            <w:r w:rsidRPr="00B05170">
              <w:rPr>
                <w:rFonts w:ascii="Times New Roman" w:hAnsi="Times New Roman"/>
                <w:szCs w:val="26"/>
              </w:rPr>
              <w:t>-Tiến hành merge code của các thành viên lại nhánh chung của nhóm.</w:t>
            </w:r>
          </w:p>
          <w:p w:rsidR="00573B2E" w:rsidRPr="00B05170" w:rsidRDefault="00573B2E" w:rsidP="00B41FA4">
            <w:pPr>
              <w:rPr>
                <w:rFonts w:ascii="Times New Roman" w:hAnsi="Times New Roman"/>
                <w:szCs w:val="26"/>
              </w:rPr>
            </w:pPr>
            <w:r w:rsidRPr="00B05170">
              <w:rPr>
                <w:rFonts w:ascii="Times New Roman" w:hAnsi="Times New Roman"/>
                <w:szCs w:val="26"/>
              </w:rPr>
              <w:t>- Tiên hành merge code của nhóm vào nhánh của lớp với người quản lý cấu hình.</w:t>
            </w:r>
          </w:p>
          <w:p w:rsidR="00573B2E" w:rsidRPr="00B05170" w:rsidRDefault="00573B2E" w:rsidP="00B41FA4">
            <w:pPr>
              <w:rPr>
                <w:rFonts w:ascii="Times New Roman" w:hAnsi="Times New Roman"/>
                <w:szCs w:val="26"/>
              </w:rPr>
            </w:pPr>
            <w:r w:rsidRPr="00B05170">
              <w:rPr>
                <w:rFonts w:ascii="Times New Roman" w:hAnsi="Times New Roman"/>
                <w:szCs w:val="26"/>
              </w:rPr>
              <w:t>- Họp tổng kết hàng tuần với lớp trưởng và các nhóm truởng khác.</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 Tìm hiểu và dịch tài liệu về đánh giá </w:t>
            </w:r>
            <w:r w:rsidRPr="00B05170">
              <w:rPr>
                <w:rFonts w:ascii="Times New Roman" w:hAnsi="Times New Roman"/>
                <w:szCs w:val="26"/>
              </w:rPr>
              <w:lastRenderedPageBreak/>
              <w:t>dự án.</w:t>
            </w:r>
          </w:p>
        </w:tc>
      </w:tr>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xml:space="preserve">Phạm Văn </w:t>
            </w:r>
            <w:r w:rsidRPr="00B05170">
              <w:rPr>
                <w:rFonts w:ascii="Times New Roman" w:hAnsi="Times New Roman"/>
                <w:szCs w:val="26"/>
              </w:rPr>
              <w:lastRenderedPageBreak/>
              <w:t>Huy</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xml:space="preserve">-Tham gia buổi </w:t>
            </w:r>
            <w:r w:rsidRPr="00B05170">
              <w:rPr>
                <w:rFonts w:ascii="Times New Roman" w:hAnsi="Times New Roman"/>
                <w:szCs w:val="26"/>
              </w:rPr>
              <w:lastRenderedPageBreak/>
              <w:t>Trainning nhóm.</w:t>
            </w:r>
          </w:p>
          <w:p w:rsidR="00573B2E" w:rsidRPr="00B05170" w:rsidRDefault="00573B2E" w:rsidP="00B41FA4">
            <w:pPr>
              <w:rPr>
                <w:rFonts w:ascii="Times New Roman" w:hAnsi="Times New Roman"/>
                <w:szCs w:val="26"/>
              </w:rPr>
            </w:pPr>
            <w:r w:rsidRPr="00B05170">
              <w:rPr>
                <w:rFonts w:ascii="Times New Roman" w:hAnsi="Times New Roman"/>
                <w:szCs w:val="26"/>
              </w:rPr>
              <w:t>-Tìm hiểu công nghệ WCF,WPF</w:t>
            </w:r>
          </w:p>
          <w:p w:rsidR="00573B2E" w:rsidRPr="00B05170" w:rsidRDefault="00573B2E" w:rsidP="00B41FA4">
            <w:pPr>
              <w:rPr>
                <w:rFonts w:ascii="Times New Roman" w:hAnsi="Times New Roman"/>
                <w:szCs w:val="26"/>
              </w:rPr>
            </w:pPr>
            <w:r w:rsidRPr="00B05170">
              <w:rPr>
                <w:rFonts w:ascii="Times New Roman" w:hAnsi="Times New Roman"/>
                <w:szCs w:val="26"/>
              </w:rPr>
              <w:t>- Cài đặt môi</w:t>
            </w:r>
          </w:p>
          <w:p w:rsidR="00573B2E" w:rsidRPr="00B05170" w:rsidRDefault="00573B2E" w:rsidP="00B41FA4">
            <w:pPr>
              <w:rPr>
                <w:rFonts w:ascii="Times New Roman" w:hAnsi="Times New Roman"/>
                <w:szCs w:val="26"/>
              </w:rPr>
            </w:pPr>
            <w:r w:rsidRPr="00B05170">
              <w:rPr>
                <w:rFonts w:ascii="Times New Roman" w:hAnsi="Times New Roman"/>
                <w:szCs w:val="26"/>
              </w:rPr>
              <w:t>trường phát triển.</w:t>
            </w:r>
          </w:p>
          <w:p w:rsidR="00573B2E" w:rsidRPr="00B05170" w:rsidRDefault="00573B2E" w:rsidP="00B41FA4">
            <w:pPr>
              <w:rPr>
                <w:rFonts w:ascii="Times New Roman" w:hAnsi="Times New Roman"/>
                <w:szCs w:val="26"/>
              </w:rPr>
            </w:pPr>
            <w:r w:rsidRPr="00B05170">
              <w:rPr>
                <w:rFonts w:ascii="Times New Roman" w:hAnsi="Times New Roman"/>
                <w:szCs w:val="26"/>
              </w:rPr>
              <w:t>- Xem các video</w:t>
            </w:r>
          </w:p>
          <w:p w:rsidR="00573B2E" w:rsidRPr="00B05170" w:rsidRDefault="00573B2E" w:rsidP="00B41FA4">
            <w:pPr>
              <w:rPr>
                <w:rFonts w:ascii="Times New Roman" w:hAnsi="Times New Roman"/>
                <w:szCs w:val="26"/>
              </w:rPr>
            </w:pPr>
            <w:r w:rsidRPr="00B05170">
              <w:rPr>
                <w:rFonts w:ascii="Times New Roman" w:hAnsi="Times New Roman"/>
                <w:szCs w:val="26"/>
              </w:rPr>
              <w:t>hướng dẫn của lớp.</w:t>
            </w:r>
          </w:p>
          <w:p w:rsidR="00573B2E" w:rsidRPr="00B05170" w:rsidRDefault="00573B2E" w:rsidP="00B41FA4">
            <w:pPr>
              <w:rPr>
                <w:rFonts w:ascii="Times New Roman" w:hAnsi="Times New Roman"/>
                <w:szCs w:val="26"/>
              </w:rPr>
            </w:pPr>
            <w:r w:rsidRPr="00B05170">
              <w:rPr>
                <w:rFonts w:ascii="Times New Roman" w:hAnsi="Times New Roman"/>
                <w:szCs w:val="26"/>
              </w:rPr>
              <w:t>- Clone project và</w:t>
            </w:r>
          </w:p>
          <w:p w:rsidR="00573B2E" w:rsidRPr="00B05170" w:rsidRDefault="00573B2E" w:rsidP="00B41FA4">
            <w:pPr>
              <w:rPr>
                <w:rFonts w:ascii="Times New Roman" w:hAnsi="Times New Roman"/>
                <w:szCs w:val="26"/>
              </w:rPr>
            </w:pPr>
            <w:r w:rsidRPr="00B05170">
              <w:rPr>
                <w:rFonts w:ascii="Times New Roman" w:hAnsi="Times New Roman"/>
                <w:szCs w:val="26"/>
              </w:rPr>
              <w:t>tìm hiểu cấu trúc.</w:t>
            </w: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xml:space="preserve">Tiến hành merge code vào </w:t>
            </w:r>
            <w:r w:rsidRPr="00B05170">
              <w:rPr>
                <w:rFonts w:ascii="Times New Roman" w:hAnsi="Times New Roman"/>
                <w:szCs w:val="26"/>
              </w:rPr>
              <w:lastRenderedPageBreak/>
              <w:t>nhánh chung của nhóm.</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p w:rsidR="00573B2E" w:rsidRPr="00B05170" w:rsidRDefault="00573B2E" w:rsidP="00B41FA4">
            <w:pPr>
              <w:rPr>
                <w:rFonts w:ascii="Times New Roman" w:hAnsi="Times New Roman"/>
                <w:szCs w:val="26"/>
              </w:rPr>
            </w:pPr>
            <w:r w:rsidRPr="00B05170">
              <w:rPr>
                <w:rFonts w:ascii="Times New Roman" w:hAnsi="Times New Roman"/>
                <w:szCs w:val="26"/>
              </w:rPr>
              <w:t>-Xây dựng gui cho sprint 1 tạo đối tượng thẩm định giá</w:t>
            </w: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xml:space="preserve">-Xây dựng giao diện cho phần thẩm </w:t>
            </w:r>
            <w:r w:rsidRPr="00B05170">
              <w:rPr>
                <w:rFonts w:ascii="Times New Roman" w:hAnsi="Times New Roman"/>
                <w:szCs w:val="26"/>
              </w:rPr>
              <w:lastRenderedPageBreak/>
              <w:t>định giá</w:t>
            </w:r>
          </w:p>
          <w:p w:rsidR="00573B2E" w:rsidRPr="00B05170" w:rsidRDefault="00573B2E" w:rsidP="00B41FA4">
            <w:pPr>
              <w:rPr>
                <w:rFonts w:ascii="Times New Roman" w:hAnsi="Times New Roman"/>
                <w:szCs w:val="26"/>
              </w:rPr>
            </w:pPr>
            <w:r w:rsidRPr="00B05170">
              <w:rPr>
                <w:rFonts w:ascii="Times New Roman" w:hAnsi="Times New Roman"/>
                <w:szCs w:val="26"/>
              </w:rPr>
              <w:t>-Tiến hành merge code vào nhánh chung của nhóm.</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p w:rsidR="00573B2E" w:rsidRPr="00B05170" w:rsidRDefault="00573B2E" w:rsidP="00B41FA4">
            <w:pPr>
              <w:rPr>
                <w:rFonts w:ascii="Times New Roman" w:hAnsi="Times New Roman"/>
                <w:szCs w:val="26"/>
              </w:rPr>
            </w:pP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xml:space="preserve">- Xây dựng giao diện cho phần pháp </w:t>
            </w:r>
            <w:r w:rsidRPr="00B05170">
              <w:rPr>
                <w:rFonts w:ascii="Times New Roman" w:hAnsi="Times New Roman"/>
                <w:szCs w:val="26"/>
              </w:rPr>
              <w:lastRenderedPageBreak/>
              <w:t>lý chứng từ</w:t>
            </w:r>
          </w:p>
          <w:p w:rsidR="00573B2E" w:rsidRPr="00B05170" w:rsidRDefault="00573B2E" w:rsidP="00B41FA4">
            <w:pPr>
              <w:rPr>
                <w:rFonts w:ascii="Times New Roman" w:hAnsi="Times New Roman"/>
                <w:szCs w:val="26"/>
              </w:rPr>
            </w:pPr>
            <w:r w:rsidRPr="00B05170">
              <w:rPr>
                <w:rFonts w:ascii="Times New Roman" w:hAnsi="Times New Roman"/>
                <w:szCs w:val="26"/>
              </w:rPr>
              <w:t>-Tiến hành merge</w:t>
            </w:r>
          </w:p>
          <w:p w:rsidR="00573B2E" w:rsidRPr="00B05170" w:rsidRDefault="00573B2E" w:rsidP="00B41FA4">
            <w:pPr>
              <w:rPr>
                <w:rFonts w:ascii="Times New Roman" w:hAnsi="Times New Roman"/>
                <w:szCs w:val="26"/>
              </w:rPr>
            </w:pPr>
            <w:r w:rsidRPr="00B05170">
              <w:rPr>
                <w:rFonts w:ascii="Times New Roman" w:hAnsi="Times New Roman"/>
                <w:szCs w:val="26"/>
              </w:rPr>
              <w:t>code vào nhánh chung của</w:t>
            </w:r>
          </w:p>
          <w:p w:rsidR="00573B2E" w:rsidRPr="00B05170" w:rsidRDefault="00573B2E" w:rsidP="00B41FA4">
            <w:pPr>
              <w:rPr>
                <w:rFonts w:ascii="Times New Roman" w:hAnsi="Times New Roman"/>
                <w:szCs w:val="26"/>
              </w:rPr>
            </w:pPr>
            <w:r w:rsidRPr="00B05170">
              <w:rPr>
                <w:rFonts w:ascii="Times New Roman" w:hAnsi="Times New Roman"/>
                <w:szCs w:val="26"/>
              </w:rPr>
              <w:t>nhóm.</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p>
          <w:p w:rsidR="00573B2E" w:rsidRPr="00B05170" w:rsidRDefault="00573B2E" w:rsidP="00B41FA4">
            <w:pPr>
              <w:rPr>
                <w:rFonts w:ascii="Times New Roman" w:hAnsi="Times New Roman"/>
                <w:szCs w:val="26"/>
              </w:rPr>
            </w:pPr>
            <w:r w:rsidRPr="00B05170">
              <w:rPr>
                <w:rFonts w:ascii="Times New Roman" w:hAnsi="Times New Roman"/>
                <w:szCs w:val="26"/>
              </w:rPr>
              <w:t>- Tìm hiểu và dịch tài liệu về đánh giá dự án.</w:t>
            </w:r>
          </w:p>
        </w:tc>
      </w:tr>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Trịnh Đình Loan</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t>-Tham gia buổi Trainning nhóm.</w:t>
            </w:r>
          </w:p>
          <w:p w:rsidR="00573B2E" w:rsidRPr="00B05170" w:rsidRDefault="00573B2E" w:rsidP="00B41FA4">
            <w:pPr>
              <w:rPr>
                <w:rFonts w:ascii="Times New Roman" w:hAnsi="Times New Roman"/>
                <w:szCs w:val="26"/>
              </w:rPr>
            </w:pPr>
            <w:r w:rsidRPr="00B05170">
              <w:rPr>
                <w:rFonts w:ascii="Times New Roman" w:hAnsi="Times New Roman"/>
                <w:szCs w:val="26"/>
              </w:rPr>
              <w:t>-Tìm hiểu công nghệ WCF,WPF</w:t>
            </w:r>
          </w:p>
          <w:p w:rsidR="00573B2E" w:rsidRPr="00B05170" w:rsidRDefault="00573B2E" w:rsidP="00B41FA4">
            <w:pPr>
              <w:rPr>
                <w:rFonts w:ascii="Times New Roman" w:hAnsi="Times New Roman"/>
                <w:szCs w:val="26"/>
              </w:rPr>
            </w:pPr>
            <w:r w:rsidRPr="00B05170">
              <w:rPr>
                <w:rFonts w:ascii="Times New Roman" w:hAnsi="Times New Roman"/>
                <w:szCs w:val="26"/>
              </w:rPr>
              <w:t>- Cài đặt môi</w:t>
            </w:r>
          </w:p>
          <w:p w:rsidR="00573B2E" w:rsidRPr="00B05170" w:rsidRDefault="00573B2E" w:rsidP="00B41FA4">
            <w:pPr>
              <w:rPr>
                <w:rFonts w:ascii="Times New Roman" w:hAnsi="Times New Roman"/>
                <w:szCs w:val="26"/>
              </w:rPr>
            </w:pPr>
            <w:r w:rsidRPr="00B05170">
              <w:rPr>
                <w:rFonts w:ascii="Times New Roman" w:hAnsi="Times New Roman"/>
                <w:szCs w:val="26"/>
              </w:rPr>
              <w:lastRenderedPageBreak/>
              <w:t>trường phát triển.</w:t>
            </w:r>
          </w:p>
          <w:p w:rsidR="00573B2E" w:rsidRPr="00B05170" w:rsidRDefault="00573B2E" w:rsidP="00B41FA4">
            <w:pPr>
              <w:rPr>
                <w:rFonts w:ascii="Times New Roman" w:hAnsi="Times New Roman"/>
                <w:szCs w:val="26"/>
              </w:rPr>
            </w:pPr>
            <w:r w:rsidRPr="00B05170">
              <w:rPr>
                <w:rFonts w:ascii="Times New Roman" w:hAnsi="Times New Roman"/>
                <w:szCs w:val="26"/>
              </w:rPr>
              <w:t>- phân tích thiết kế các yêu cầu từ phần mềm tạo cơ sở dữ liệu để tạo đối tượng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 Clone project và</w:t>
            </w:r>
          </w:p>
          <w:p w:rsidR="00573B2E" w:rsidRPr="00B05170" w:rsidRDefault="00573B2E" w:rsidP="00B41FA4">
            <w:pPr>
              <w:rPr>
                <w:rFonts w:ascii="Times New Roman" w:hAnsi="Times New Roman"/>
                <w:szCs w:val="26"/>
              </w:rPr>
            </w:pPr>
            <w:r w:rsidRPr="00B05170">
              <w:rPr>
                <w:rFonts w:ascii="Times New Roman" w:hAnsi="Times New Roman"/>
                <w:szCs w:val="26"/>
              </w:rPr>
              <w:t>tìm hiểu cấu trúc.</w:t>
            </w: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đưa cơ sở dữ liệu lên server</w:t>
            </w:r>
          </w:p>
          <w:p w:rsidR="00573B2E" w:rsidRPr="00B05170" w:rsidRDefault="00573B2E" w:rsidP="00B41FA4">
            <w:pPr>
              <w:rPr>
                <w:rFonts w:ascii="Times New Roman" w:hAnsi="Times New Roman"/>
                <w:szCs w:val="26"/>
              </w:rPr>
            </w:pPr>
            <w:r w:rsidRPr="00B05170">
              <w:rPr>
                <w:rFonts w:ascii="Times New Roman" w:hAnsi="Times New Roman"/>
                <w:szCs w:val="26"/>
              </w:rPr>
              <w:t>- thiết kế hoàn chỉnh cơ sở dữ liệu liên quan đến phần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 ghi lại công việc đã làm trên </w:t>
            </w:r>
            <w:r w:rsidRPr="00B05170">
              <w:rPr>
                <w:rFonts w:ascii="Times New Roman" w:hAnsi="Times New Roman"/>
                <w:szCs w:val="26"/>
              </w:rPr>
              <w:lastRenderedPageBreak/>
              <w:t>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w:t>
            </w:r>
          </w:p>
          <w:p w:rsidR="00573B2E" w:rsidRPr="00B05170" w:rsidRDefault="00573B2E" w:rsidP="00B41FA4">
            <w:pPr>
              <w:rPr>
                <w:rFonts w:ascii="Times New Roman" w:hAnsi="Times New Roman"/>
                <w:szCs w:val="26"/>
              </w:rPr>
            </w:pPr>
            <w:r w:rsidRPr="00B05170">
              <w:rPr>
                <w:rFonts w:ascii="Times New Roman" w:hAnsi="Times New Roman"/>
                <w:szCs w:val="26"/>
              </w:rPr>
              <w:t>góp ý công việc</w:t>
            </w:r>
          </w:p>
          <w:p w:rsidR="00573B2E" w:rsidRPr="00B05170" w:rsidRDefault="00573B2E" w:rsidP="00B41FA4">
            <w:pPr>
              <w:rPr>
                <w:rFonts w:ascii="Times New Roman" w:hAnsi="Times New Roman"/>
                <w:szCs w:val="26"/>
              </w:rPr>
            </w:pPr>
            <w:r w:rsidRPr="00B05170">
              <w:rPr>
                <w:rFonts w:ascii="Times New Roman" w:hAnsi="Times New Roman"/>
                <w:szCs w:val="26"/>
              </w:rPr>
              <w:t>cần làm trong</w:t>
            </w:r>
          </w:p>
          <w:p w:rsidR="00573B2E" w:rsidRPr="00B05170" w:rsidRDefault="00573B2E" w:rsidP="00B41FA4">
            <w:pPr>
              <w:rPr>
                <w:rFonts w:ascii="Times New Roman" w:hAnsi="Times New Roman"/>
                <w:szCs w:val="26"/>
              </w:rPr>
            </w:pPr>
            <w:r w:rsidRPr="00B05170">
              <w:rPr>
                <w:rFonts w:ascii="Times New Roman" w:hAnsi="Times New Roman"/>
                <w:szCs w:val="26"/>
              </w:rPr>
              <w:t>sprint tiếp theo.</w:t>
            </w:r>
          </w:p>
          <w:p w:rsidR="00573B2E" w:rsidRPr="00B05170" w:rsidRDefault="00573B2E" w:rsidP="00B41FA4">
            <w:pPr>
              <w:rPr>
                <w:rFonts w:ascii="Times New Roman" w:hAnsi="Times New Roman"/>
                <w:szCs w:val="26"/>
              </w:rPr>
            </w:pP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đưa cơ sở dữ liệu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p w:rsidR="00573B2E" w:rsidRPr="00B05170" w:rsidRDefault="00573B2E" w:rsidP="00B41FA4">
            <w:pPr>
              <w:rPr>
                <w:rFonts w:ascii="Times New Roman" w:hAnsi="Times New Roman"/>
                <w:szCs w:val="26"/>
              </w:rPr>
            </w:pP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đưa cơ sở dữ liệu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p>
          <w:p w:rsidR="00573B2E" w:rsidRPr="00B05170" w:rsidRDefault="00573B2E" w:rsidP="00B41FA4">
            <w:pPr>
              <w:rPr>
                <w:rFonts w:ascii="Times New Roman" w:hAnsi="Times New Roman"/>
                <w:szCs w:val="26"/>
              </w:rPr>
            </w:pPr>
            <w:r w:rsidRPr="00B05170">
              <w:rPr>
                <w:rFonts w:ascii="Times New Roman" w:hAnsi="Times New Roman"/>
                <w:szCs w:val="26"/>
              </w:rPr>
              <w:t>- Tìm hiểu và dịch tài liệu về</w:t>
            </w:r>
          </w:p>
          <w:p w:rsidR="00573B2E" w:rsidRPr="00B05170" w:rsidRDefault="00573B2E" w:rsidP="00B41FA4">
            <w:pPr>
              <w:rPr>
                <w:rFonts w:ascii="Times New Roman" w:hAnsi="Times New Roman"/>
                <w:szCs w:val="26"/>
              </w:rPr>
            </w:pPr>
            <w:r w:rsidRPr="00B05170">
              <w:rPr>
                <w:rFonts w:ascii="Times New Roman" w:hAnsi="Times New Roman"/>
                <w:szCs w:val="26"/>
              </w:rPr>
              <w:lastRenderedPageBreak/>
              <w:t>đánh giá dự án.</w:t>
            </w:r>
          </w:p>
        </w:tc>
      </w:tr>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Trinh Chấn Phát</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t>-Tham gia buổi Trainning nhóm.</w:t>
            </w:r>
          </w:p>
          <w:p w:rsidR="00573B2E" w:rsidRPr="00B05170" w:rsidRDefault="00573B2E" w:rsidP="00B41FA4">
            <w:pPr>
              <w:rPr>
                <w:rFonts w:ascii="Times New Roman" w:hAnsi="Times New Roman"/>
                <w:szCs w:val="26"/>
              </w:rPr>
            </w:pPr>
            <w:r w:rsidRPr="00B05170">
              <w:rPr>
                <w:rFonts w:ascii="Times New Roman" w:hAnsi="Times New Roman"/>
                <w:szCs w:val="26"/>
              </w:rPr>
              <w:t>-Tìm hiểu công nghệ WCF,WPF</w:t>
            </w:r>
          </w:p>
          <w:p w:rsidR="00573B2E" w:rsidRPr="00B05170" w:rsidRDefault="00573B2E" w:rsidP="00B41FA4">
            <w:pPr>
              <w:rPr>
                <w:rFonts w:ascii="Times New Roman" w:hAnsi="Times New Roman"/>
                <w:szCs w:val="26"/>
              </w:rPr>
            </w:pPr>
            <w:r w:rsidRPr="00B05170">
              <w:rPr>
                <w:rFonts w:ascii="Times New Roman" w:hAnsi="Times New Roman"/>
                <w:szCs w:val="26"/>
              </w:rPr>
              <w:t>- Cài đặt môi</w:t>
            </w:r>
          </w:p>
          <w:p w:rsidR="00573B2E" w:rsidRPr="00B05170" w:rsidRDefault="00573B2E" w:rsidP="00B41FA4">
            <w:pPr>
              <w:rPr>
                <w:rFonts w:ascii="Times New Roman" w:hAnsi="Times New Roman"/>
                <w:szCs w:val="26"/>
              </w:rPr>
            </w:pPr>
            <w:r w:rsidRPr="00B05170">
              <w:rPr>
                <w:rFonts w:ascii="Times New Roman" w:hAnsi="Times New Roman"/>
                <w:szCs w:val="26"/>
              </w:rPr>
              <w:t>trường phát triển.</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 phân tích </w:t>
            </w:r>
            <w:r w:rsidRPr="00B05170">
              <w:rPr>
                <w:rFonts w:ascii="Times New Roman" w:hAnsi="Times New Roman"/>
                <w:szCs w:val="26"/>
              </w:rPr>
              <w:lastRenderedPageBreak/>
              <w:t>thiết kế các yêu cầu từ phần mềm tạo cơ sở dữ liệu để tạo đối tượng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 Clone project và</w:t>
            </w:r>
          </w:p>
          <w:p w:rsidR="00573B2E" w:rsidRPr="00B05170" w:rsidRDefault="00573B2E" w:rsidP="00B41FA4">
            <w:pPr>
              <w:rPr>
                <w:rFonts w:ascii="Times New Roman" w:hAnsi="Times New Roman"/>
                <w:szCs w:val="26"/>
              </w:rPr>
            </w:pPr>
            <w:r w:rsidRPr="00B05170">
              <w:rPr>
                <w:rFonts w:ascii="Times New Roman" w:hAnsi="Times New Roman"/>
                <w:szCs w:val="26"/>
              </w:rPr>
              <w:t>tìm hiểu cấu trúc.</w:t>
            </w: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đưa cơ sở dữ liệu lên server</w:t>
            </w:r>
          </w:p>
          <w:p w:rsidR="00573B2E" w:rsidRPr="00B05170" w:rsidRDefault="00573B2E" w:rsidP="00B41FA4">
            <w:pPr>
              <w:rPr>
                <w:rFonts w:ascii="Times New Roman" w:hAnsi="Times New Roman"/>
                <w:szCs w:val="26"/>
              </w:rPr>
            </w:pPr>
            <w:r w:rsidRPr="00B05170">
              <w:rPr>
                <w:rFonts w:ascii="Times New Roman" w:hAnsi="Times New Roman"/>
                <w:szCs w:val="26"/>
              </w:rPr>
              <w:t>- thiết kế hoàn chỉnh cơ sở dữ liệu liên quan đến phần pháp lý chứng từ.</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 Thảo luận và </w:t>
            </w:r>
            <w:r w:rsidRPr="00B05170">
              <w:rPr>
                <w:rFonts w:ascii="Times New Roman" w:hAnsi="Times New Roman"/>
                <w:szCs w:val="26"/>
              </w:rPr>
              <w:lastRenderedPageBreak/>
              <w:t>góp ý công việc cần làm trong sprint tiếp theo.</w:t>
            </w:r>
          </w:p>
          <w:p w:rsidR="00573B2E" w:rsidRPr="00B05170" w:rsidRDefault="00573B2E" w:rsidP="00B41FA4">
            <w:pPr>
              <w:rPr>
                <w:rFonts w:ascii="Times New Roman" w:hAnsi="Times New Roman"/>
                <w:szCs w:val="26"/>
              </w:rPr>
            </w:pP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đưa cơ sở dữ liệu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p w:rsidR="00573B2E" w:rsidRPr="00B05170" w:rsidRDefault="00573B2E" w:rsidP="00B41FA4">
            <w:pPr>
              <w:rPr>
                <w:rFonts w:ascii="Times New Roman" w:hAnsi="Times New Roman"/>
                <w:szCs w:val="26"/>
              </w:rPr>
            </w:pP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t>- đưa cơ sở dữ liệu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p>
          <w:p w:rsidR="00573B2E" w:rsidRPr="00B05170" w:rsidRDefault="00573B2E" w:rsidP="00B41FA4">
            <w:pPr>
              <w:rPr>
                <w:rFonts w:ascii="Times New Roman" w:hAnsi="Times New Roman"/>
                <w:szCs w:val="26"/>
              </w:rPr>
            </w:pPr>
            <w:r w:rsidRPr="00B05170">
              <w:rPr>
                <w:rFonts w:ascii="Times New Roman" w:hAnsi="Times New Roman"/>
                <w:szCs w:val="26"/>
              </w:rPr>
              <w:t>- Tìm hiểu và dịch tài liệu về đánh giá dự án.</w:t>
            </w:r>
          </w:p>
        </w:tc>
      </w:tr>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t>Nguyễn Hồng Phi</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t>- Tìm hiểu về store provedure viết các chức năng thao tác với cơ sở dữ liệu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-Tham gia buổi Trainning nhóm.</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-Tìm hiểu </w:t>
            </w:r>
            <w:r w:rsidRPr="00B05170">
              <w:rPr>
                <w:rFonts w:ascii="Times New Roman" w:hAnsi="Times New Roman"/>
                <w:szCs w:val="26"/>
              </w:rPr>
              <w:lastRenderedPageBreak/>
              <w:t>công nghệ WCF,WPF</w:t>
            </w:r>
          </w:p>
          <w:p w:rsidR="00573B2E" w:rsidRPr="00B05170" w:rsidRDefault="00573B2E" w:rsidP="00B41FA4">
            <w:pPr>
              <w:rPr>
                <w:rFonts w:ascii="Times New Roman" w:hAnsi="Times New Roman"/>
                <w:szCs w:val="26"/>
              </w:rPr>
            </w:pPr>
            <w:r w:rsidRPr="00B05170">
              <w:rPr>
                <w:rFonts w:ascii="Times New Roman" w:hAnsi="Times New Roman"/>
                <w:szCs w:val="26"/>
              </w:rPr>
              <w:t>- Cài đặt môi</w:t>
            </w:r>
          </w:p>
          <w:p w:rsidR="00573B2E" w:rsidRPr="00B05170" w:rsidRDefault="00573B2E" w:rsidP="00B41FA4">
            <w:pPr>
              <w:rPr>
                <w:rFonts w:ascii="Times New Roman" w:hAnsi="Times New Roman"/>
                <w:szCs w:val="26"/>
              </w:rPr>
            </w:pPr>
            <w:r w:rsidRPr="00B05170">
              <w:rPr>
                <w:rFonts w:ascii="Times New Roman" w:hAnsi="Times New Roman"/>
                <w:szCs w:val="26"/>
              </w:rPr>
              <w:t>trường phát triển.</w:t>
            </w:r>
          </w:p>
          <w:p w:rsidR="00573B2E" w:rsidRPr="00B05170" w:rsidRDefault="00573B2E" w:rsidP="00B41FA4">
            <w:pPr>
              <w:rPr>
                <w:rFonts w:ascii="Times New Roman" w:hAnsi="Times New Roman"/>
                <w:szCs w:val="26"/>
              </w:rPr>
            </w:pPr>
            <w:r w:rsidRPr="00B05170">
              <w:rPr>
                <w:rFonts w:ascii="Times New Roman" w:hAnsi="Times New Roman"/>
                <w:szCs w:val="26"/>
              </w:rPr>
              <w:t>- phân tích thiết kế các yêu cầu từ phần mềm .</w:t>
            </w:r>
          </w:p>
          <w:p w:rsidR="00573B2E" w:rsidRPr="00B05170" w:rsidRDefault="00573B2E" w:rsidP="00B41FA4">
            <w:pPr>
              <w:rPr>
                <w:rFonts w:ascii="Times New Roman" w:hAnsi="Times New Roman"/>
                <w:szCs w:val="26"/>
              </w:rPr>
            </w:pPr>
            <w:r w:rsidRPr="00B05170">
              <w:rPr>
                <w:rFonts w:ascii="Times New Roman" w:hAnsi="Times New Roman"/>
                <w:szCs w:val="26"/>
              </w:rPr>
              <w:t>- Clone project và</w:t>
            </w:r>
          </w:p>
          <w:p w:rsidR="00573B2E" w:rsidRPr="00B05170" w:rsidRDefault="00573B2E" w:rsidP="00B41FA4">
            <w:pPr>
              <w:rPr>
                <w:rFonts w:ascii="Times New Roman" w:hAnsi="Times New Roman"/>
                <w:szCs w:val="26"/>
              </w:rPr>
            </w:pPr>
            <w:r w:rsidRPr="00B05170">
              <w:rPr>
                <w:rFonts w:ascii="Times New Roman" w:hAnsi="Times New Roman"/>
                <w:szCs w:val="26"/>
              </w:rPr>
              <w:t>tìm hiểu cấu trúc.</w:t>
            </w: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Thiết kế procedure thêm vào cơ sở dữ liệu bảng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 đưa store procedure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 Thảo luận và góp ý công việc cần làm trong </w:t>
            </w:r>
            <w:r w:rsidRPr="00B05170">
              <w:rPr>
                <w:rFonts w:ascii="Times New Roman" w:hAnsi="Times New Roman"/>
                <w:szCs w:val="26"/>
              </w:rPr>
              <w:lastRenderedPageBreak/>
              <w:t>sprint tiếp theo.</w:t>
            </w:r>
          </w:p>
          <w:p w:rsidR="00573B2E" w:rsidRPr="00B05170" w:rsidRDefault="00573B2E" w:rsidP="00B41FA4">
            <w:pPr>
              <w:rPr>
                <w:rFonts w:ascii="Times New Roman" w:hAnsi="Times New Roman"/>
                <w:szCs w:val="26"/>
              </w:rPr>
            </w:pP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Hoàn thiện procedure them, xóa, sửa, load cơ sở dữ liệu thẩm định giá</w:t>
            </w:r>
          </w:p>
          <w:p w:rsidR="00573B2E" w:rsidRPr="00B05170" w:rsidRDefault="00573B2E" w:rsidP="00B41FA4">
            <w:pPr>
              <w:rPr>
                <w:rFonts w:ascii="Times New Roman" w:hAnsi="Times New Roman"/>
                <w:szCs w:val="26"/>
              </w:rPr>
            </w:pPr>
            <w:r w:rsidRPr="00B05170">
              <w:rPr>
                <w:rFonts w:ascii="Times New Roman" w:hAnsi="Times New Roman"/>
                <w:szCs w:val="26"/>
              </w:rPr>
              <w:t>- đưa store procedure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p w:rsidR="00573B2E" w:rsidRPr="00B05170" w:rsidRDefault="00573B2E" w:rsidP="00B41FA4">
            <w:pPr>
              <w:rPr>
                <w:rFonts w:ascii="Times New Roman" w:hAnsi="Times New Roman"/>
                <w:szCs w:val="26"/>
              </w:rPr>
            </w:pP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chek lại xem có lỗi sảy ra hay không</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p>
          <w:p w:rsidR="00573B2E" w:rsidRPr="00B05170" w:rsidRDefault="00573B2E" w:rsidP="00B41FA4">
            <w:pPr>
              <w:rPr>
                <w:rFonts w:ascii="Times New Roman" w:hAnsi="Times New Roman"/>
                <w:szCs w:val="26"/>
              </w:rPr>
            </w:pPr>
            <w:r w:rsidRPr="00B05170">
              <w:rPr>
                <w:rFonts w:ascii="Times New Roman" w:hAnsi="Times New Roman"/>
                <w:szCs w:val="26"/>
              </w:rPr>
              <w:t>- Tìm hiểu và dịch tài liệu về</w:t>
            </w:r>
          </w:p>
          <w:p w:rsidR="00573B2E" w:rsidRPr="00B05170" w:rsidRDefault="00573B2E" w:rsidP="00B41FA4">
            <w:pPr>
              <w:rPr>
                <w:rFonts w:ascii="Times New Roman" w:hAnsi="Times New Roman"/>
                <w:szCs w:val="26"/>
              </w:rPr>
            </w:pPr>
            <w:r w:rsidRPr="00B05170">
              <w:rPr>
                <w:rFonts w:ascii="Times New Roman" w:hAnsi="Times New Roman"/>
                <w:szCs w:val="26"/>
              </w:rPr>
              <w:t>đánh giá dự án.</w:t>
            </w:r>
          </w:p>
        </w:tc>
      </w:tr>
      <w:tr w:rsidR="00573B2E" w:rsidRPr="00B05170" w:rsidTr="00B41FA4">
        <w:tc>
          <w:tcPr>
            <w:tcW w:w="1075" w:type="dxa"/>
          </w:tcPr>
          <w:p w:rsidR="00573B2E" w:rsidRPr="00B05170" w:rsidRDefault="00573B2E" w:rsidP="00B41FA4">
            <w:pPr>
              <w:rPr>
                <w:rFonts w:ascii="Times New Roman" w:hAnsi="Times New Roman"/>
                <w:szCs w:val="26"/>
              </w:rPr>
            </w:pPr>
            <w:r w:rsidRPr="00B05170">
              <w:rPr>
                <w:rFonts w:ascii="Times New Roman" w:hAnsi="Times New Roman"/>
                <w:szCs w:val="26"/>
              </w:rPr>
              <w:t>Võ Đình Cao Minh Trí</w:t>
            </w:r>
          </w:p>
        </w:tc>
        <w:tc>
          <w:tcPr>
            <w:tcW w:w="1440" w:type="dxa"/>
          </w:tcPr>
          <w:p w:rsidR="00573B2E" w:rsidRPr="00B05170" w:rsidRDefault="00573B2E" w:rsidP="00B41FA4">
            <w:pPr>
              <w:rPr>
                <w:rFonts w:ascii="Times New Roman" w:hAnsi="Times New Roman"/>
                <w:szCs w:val="26"/>
              </w:rPr>
            </w:pPr>
            <w:r w:rsidRPr="00B05170">
              <w:rPr>
                <w:rFonts w:ascii="Times New Roman" w:hAnsi="Times New Roman"/>
                <w:szCs w:val="26"/>
              </w:rPr>
              <w:t>- Tìm hiểu về store provedure viết các chức năng thao tác với cơ sở dữ liệu pháp lý chứng từ</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-Tham gia buổi </w:t>
            </w:r>
            <w:r w:rsidRPr="00B05170">
              <w:rPr>
                <w:rFonts w:ascii="Times New Roman" w:hAnsi="Times New Roman"/>
                <w:szCs w:val="26"/>
              </w:rPr>
              <w:lastRenderedPageBreak/>
              <w:t>Trainning nhóm.</w:t>
            </w:r>
          </w:p>
          <w:p w:rsidR="00573B2E" w:rsidRPr="00B05170" w:rsidRDefault="00573B2E" w:rsidP="00B41FA4">
            <w:pPr>
              <w:rPr>
                <w:rFonts w:ascii="Times New Roman" w:hAnsi="Times New Roman"/>
                <w:szCs w:val="26"/>
              </w:rPr>
            </w:pPr>
            <w:r w:rsidRPr="00B05170">
              <w:rPr>
                <w:rFonts w:ascii="Times New Roman" w:hAnsi="Times New Roman"/>
                <w:szCs w:val="26"/>
              </w:rPr>
              <w:t>-Tìm hiểu công nghệ WCF,WPF</w:t>
            </w:r>
          </w:p>
          <w:p w:rsidR="00573B2E" w:rsidRPr="00B05170" w:rsidRDefault="00573B2E" w:rsidP="00B41FA4">
            <w:pPr>
              <w:rPr>
                <w:rFonts w:ascii="Times New Roman" w:hAnsi="Times New Roman"/>
                <w:szCs w:val="26"/>
              </w:rPr>
            </w:pPr>
            <w:r w:rsidRPr="00B05170">
              <w:rPr>
                <w:rFonts w:ascii="Times New Roman" w:hAnsi="Times New Roman"/>
                <w:szCs w:val="26"/>
              </w:rPr>
              <w:t>- Cài đặt môi</w:t>
            </w:r>
          </w:p>
          <w:p w:rsidR="00573B2E" w:rsidRPr="00B05170" w:rsidRDefault="00573B2E" w:rsidP="00B41FA4">
            <w:pPr>
              <w:rPr>
                <w:rFonts w:ascii="Times New Roman" w:hAnsi="Times New Roman"/>
                <w:szCs w:val="26"/>
              </w:rPr>
            </w:pPr>
            <w:r w:rsidRPr="00B05170">
              <w:rPr>
                <w:rFonts w:ascii="Times New Roman" w:hAnsi="Times New Roman"/>
                <w:szCs w:val="26"/>
              </w:rPr>
              <w:t>trường phát triển.</w:t>
            </w:r>
          </w:p>
          <w:p w:rsidR="00573B2E" w:rsidRPr="00B05170" w:rsidRDefault="00573B2E" w:rsidP="00B41FA4">
            <w:pPr>
              <w:rPr>
                <w:rFonts w:ascii="Times New Roman" w:hAnsi="Times New Roman"/>
                <w:szCs w:val="26"/>
              </w:rPr>
            </w:pPr>
            <w:r w:rsidRPr="00B05170">
              <w:rPr>
                <w:rFonts w:ascii="Times New Roman" w:hAnsi="Times New Roman"/>
                <w:szCs w:val="26"/>
              </w:rPr>
              <w:t>- phân tích thiết kế các yêu cầu từ phần mềm .</w:t>
            </w:r>
          </w:p>
          <w:p w:rsidR="00573B2E" w:rsidRPr="00B05170" w:rsidRDefault="00573B2E" w:rsidP="00B41FA4">
            <w:pPr>
              <w:rPr>
                <w:rFonts w:ascii="Times New Roman" w:hAnsi="Times New Roman"/>
                <w:szCs w:val="26"/>
              </w:rPr>
            </w:pPr>
            <w:r w:rsidRPr="00B05170">
              <w:rPr>
                <w:rFonts w:ascii="Times New Roman" w:hAnsi="Times New Roman"/>
                <w:szCs w:val="26"/>
              </w:rPr>
              <w:t>- Clone project và</w:t>
            </w:r>
          </w:p>
          <w:p w:rsidR="00573B2E" w:rsidRPr="00B05170" w:rsidRDefault="00573B2E" w:rsidP="00B41FA4">
            <w:pPr>
              <w:rPr>
                <w:rFonts w:ascii="Times New Roman" w:hAnsi="Times New Roman"/>
                <w:szCs w:val="26"/>
              </w:rPr>
            </w:pPr>
            <w:r w:rsidRPr="00B05170">
              <w:rPr>
                <w:rFonts w:ascii="Times New Roman" w:hAnsi="Times New Roman"/>
                <w:szCs w:val="26"/>
              </w:rPr>
              <w:t>tìm hiểu cấu trúc.</w:t>
            </w:r>
          </w:p>
        </w:tc>
        <w:tc>
          <w:tcPr>
            <w:tcW w:w="198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Thiết kế procedure thêm vào cơ sở dữ liệu bảng pháp lý chứng từ</w:t>
            </w:r>
          </w:p>
          <w:p w:rsidR="00573B2E" w:rsidRPr="00B05170" w:rsidRDefault="00573B2E" w:rsidP="00B41FA4">
            <w:pPr>
              <w:rPr>
                <w:rFonts w:ascii="Times New Roman" w:hAnsi="Times New Roman"/>
                <w:szCs w:val="26"/>
              </w:rPr>
            </w:pPr>
            <w:r w:rsidRPr="00B05170">
              <w:rPr>
                <w:rFonts w:ascii="Times New Roman" w:hAnsi="Times New Roman"/>
                <w:szCs w:val="26"/>
              </w:rPr>
              <w:t>- đưa store procedure lên server</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 ghi lại công việc đã làm trên redmine và các </w:t>
            </w:r>
            <w:r w:rsidRPr="00B05170">
              <w:rPr>
                <w:rFonts w:ascii="Times New Roman" w:hAnsi="Times New Roman"/>
                <w:szCs w:val="26"/>
              </w:rPr>
              <w:lastRenderedPageBreak/>
              <w:t>lỗi đã gặp.</w:t>
            </w:r>
          </w:p>
          <w:p w:rsidR="00573B2E" w:rsidRPr="00B05170" w:rsidRDefault="00573B2E" w:rsidP="00B41FA4">
            <w:pPr>
              <w:rPr>
                <w:rFonts w:ascii="Times New Roman" w:hAnsi="Times New Roman"/>
                <w:szCs w:val="26"/>
              </w:rPr>
            </w:pPr>
            <w:r w:rsidRPr="00B05170">
              <w:rPr>
                <w:rFonts w:ascii="Times New Roman" w:hAnsi="Times New Roman"/>
                <w:szCs w:val="26"/>
              </w:rPr>
              <w:t>- Thảo luận và góp ý công việc cần làm trong sprint tiếp theo.</w:t>
            </w:r>
          </w:p>
          <w:p w:rsidR="00573B2E" w:rsidRPr="00B05170" w:rsidRDefault="00573B2E" w:rsidP="00B41FA4">
            <w:pPr>
              <w:rPr>
                <w:rFonts w:ascii="Times New Roman" w:hAnsi="Times New Roman"/>
                <w:szCs w:val="26"/>
              </w:rPr>
            </w:pPr>
          </w:p>
        </w:tc>
        <w:tc>
          <w:tcPr>
            <w:tcW w:w="2430"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Hoàn thiện procedure them, xóa, sửa, load cơ sở dữ liệu pháp lý chứng từ</w:t>
            </w:r>
          </w:p>
          <w:p w:rsidR="00573B2E" w:rsidRPr="00B05170" w:rsidRDefault="00573B2E" w:rsidP="00B41FA4">
            <w:pPr>
              <w:rPr>
                <w:rFonts w:ascii="Times New Roman" w:hAnsi="Times New Roman"/>
                <w:szCs w:val="26"/>
              </w:rPr>
            </w:pPr>
            <w:r w:rsidRPr="00B05170">
              <w:rPr>
                <w:rFonts w:ascii="Times New Roman" w:hAnsi="Times New Roman"/>
                <w:szCs w:val="26"/>
              </w:rPr>
              <w:t>- đưa store procedure lên server</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r w:rsidRPr="00B05170">
              <w:rPr>
                <w:rFonts w:ascii="Times New Roman" w:hAnsi="Times New Roman"/>
                <w:szCs w:val="26"/>
              </w:rPr>
              <w:lastRenderedPageBreak/>
              <w:t>- Thảo luận và góp ý công việc cần làm trong sprint tiếp theo.</w:t>
            </w:r>
          </w:p>
          <w:p w:rsidR="00573B2E" w:rsidRPr="00B05170" w:rsidRDefault="00573B2E" w:rsidP="00B41FA4">
            <w:pPr>
              <w:rPr>
                <w:rFonts w:ascii="Times New Roman" w:hAnsi="Times New Roman"/>
                <w:szCs w:val="26"/>
              </w:rPr>
            </w:pPr>
          </w:p>
        </w:tc>
        <w:tc>
          <w:tcPr>
            <w:tcW w:w="2425"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 chek lại xem có lỗi sảy ra hay không</w:t>
            </w:r>
          </w:p>
          <w:p w:rsidR="00573B2E" w:rsidRPr="00B05170" w:rsidRDefault="00573B2E" w:rsidP="00B41FA4">
            <w:pPr>
              <w:rPr>
                <w:rFonts w:ascii="Times New Roman" w:hAnsi="Times New Roman"/>
                <w:szCs w:val="26"/>
              </w:rPr>
            </w:pPr>
            <w:r w:rsidRPr="00B05170">
              <w:rPr>
                <w:rFonts w:ascii="Times New Roman" w:hAnsi="Times New Roman"/>
                <w:szCs w:val="26"/>
              </w:rPr>
              <w:t>- ghi lại công việc đã làm trên redmine và các lỗi đã gặp</w:t>
            </w:r>
          </w:p>
          <w:p w:rsidR="00573B2E" w:rsidRPr="00B05170" w:rsidRDefault="00573B2E" w:rsidP="00B41FA4">
            <w:pPr>
              <w:rPr>
                <w:rFonts w:ascii="Times New Roman" w:hAnsi="Times New Roman"/>
                <w:szCs w:val="26"/>
              </w:rPr>
            </w:pPr>
          </w:p>
          <w:p w:rsidR="00573B2E" w:rsidRPr="00B05170" w:rsidRDefault="00573B2E" w:rsidP="00B41FA4">
            <w:pPr>
              <w:rPr>
                <w:rFonts w:ascii="Times New Roman" w:hAnsi="Times New Roman"/>
                <w:szCs w:val="26"/>
              </w:rPr>
            </w:pPr>
            <w:r w:rsidRPr="00B05170">
              <w:rPr>
                <w:rFonts w:ascii="Times New Roman" w:hAnsi="Times New Roman"/>
                <w:szCs w:val="26"/>
              </w:rPr>
              <w:t>- Tìm hiểu và dịch tài liệu về đánh giá dự án.</w:t>
            </w:r>
          </w:p>
        </w:tc>
      </w:tr>
    </w:tbl>
    <w:p w:rsidR="00573B2E" w:rsidRPr="00B05170" w:rsidRDefault="00573B2E" w:rsidP="00573B2E">
      <w:pPr>
        <w:rPr>
          <w:rFonts w:ascii="Times New Roman" w:hAnsi="Times New Roman" w:cs="Times New Roman"/>
          <w:szCs w:val="26"/>
        </w:rPr>
      </w:pPr>
      <w:r w:rsidRPr="00B05170">
        <w:rPr>
          <w:rFonts w:ascii="Times New Roman" w:hAnsi="Times New Roman" w:cs="Times New Roman"/>
          <w:szCs w:val="26"/>
        </w:rPr>
        <w:t>Những thứ đạt được sau môn này</w:t>
      </w:r>
    </w:p>
    <w:tbl>
      <w:tblPr>
        <w:tblStyle w:val="TableGrid"/>
        <w:tblW w:w="0" w:type="auto"/>
        <w:tblLook w:val="04A0" w:firstRow="1" w:lastRow="0" w:firstColumn="1" w:lastColumn="0" w:noHBand="0" w:noVBand="1"/>
      </w:tblPr>
      <w:tblGrid>
        <w:gridCol w:w="2240"/>
        <w:gridCol w:w="2242"/>
        <w:gridCol w:w="2257"/>
        <w:gridCol w:w="2264"/>
      </w:tblGrid>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Họ tên</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Những thứ đã được học</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Những thứ đã làm được</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Những khó khan khi tham gia dự án</w:t>
            </w:r>
          </w:p>
        </w:tc>
      </w:tr>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Vũ Đức Huy (Nhóm trưởng)</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 xml:space="preserve">-Điều khiển một nhóm trong dự án, </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-Quá trình một phần mềm được tạo ra và quan </w:t>
            </w:r>
            <w:r w:rsidRPr="00B05170">
              <w:rPr>
                <w:rFonts w:ascii="Times New Roman" w:hAnsi="Times New Roman"/>
                <w:szCs w:val="26"/>
              </w:rPr>
              <w:lastRenderedPageBreak/>
              <w:t>trọng nhất đó là kỹ năng làm việc nhóm</w:t>
            </w:r>
          </w:p>
          <w:p w:rsidR="00573B2E" w:rsidRPr="00B05170" w:rsidRDefault="00573B2E" w:rsidP="00B41FA4">
            <w:pPr>
              <w:rPr>
                <w:rFonts w:ascii="Times New Roman" w:hAnsi="Times New Roman"/>
                <w:szCs w:val="26"/>
              </w:rPr>
            </w:pPr>
            <w:r w:rsidRPr="00B05170">
              <w:rPr>
                <w:rFonts w:ascii="Times New Roman" w:hAnsi="Times New Roman"/>
                <w:szCs w:val="26"/>
              </w:rPr>
              <w:t>-Sử dụng bitrix redmine trong dự án</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-Hoàn thiện module phần thẩm định giá(UI)</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 xml:space="preserve">-Teamwork thực sự không dễ dàng gì vì các thành viên không trùng lịch học hay nghỉ với </w:t>
            </w:r>
            <w:r w:rsidRPr="00B05170">
              <w:rPr>
                <w:rFonts w:ascii="Times New Roman" w:hAnsi="Times New Roman"/>
                <w:szCs w:val="26"/>
              </w:rPr>
              <w:lastRenderedPageBreak/>
              <w:t>nhau khó cho việc họp. phải dung công cụ online</w:t>
            </w:r>
          </w:p>
        </w:tc>
      </w:tr>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Phạm Văn Huy</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-Cách làm việc nhóm</w:t>
            </w:r>
          </w:p>
          <w:p w:rsidR="00573B2E" w:rsidRPr="00B05170" w:rsidRDefault="00573B2E" w:rsidP="00B41FA4">
            <w:pPr>
              <w:rPr>
                <w:rFonts w:ascii="Times New Roman" w:hAnsi="Times New Roman"/>
                <w:szCs w:val="26"/>
              </w:rPr>
            </w:pPr>
            <w:r w:rsidRPr="00B05170">
              <w:rPr>
                <w:rFonts w:ascii="Times New Roman" w:hAnsi="Times New Roman"/>
                <w:szCs w:val="26"/>
              </w:rPr>
              <w:t>-hiểu rõ hơn về phần mềm kế toán</w:t>
            </w:r>
          </w:p>
          <w:p w:rsidR="00573B2E" w:rsidRPr="00B05170" w:rsidRDefault="00573B2E" w:rsidP="00B41FA4">
            <w:pPr>
              <w:rPr>
                <w:rFonts w:ascii="Times New Roman" w:hAnsi="Times New Roman"/>
                <w:szCs w:val="26"/>
              </w:rPr>
            </w:pPr>
            <w:r w:rsidRPr="00B05170">
              <w:rPr>
                <w:rFonts w:ascii="Times New Roman" w:hAnsi="Times New Roman"/>
                <w:szCs w:val="26"/>
              </w:rPr>
              <w:t>-quy trình phát triển phần mềm</w:t>
            </w:r>
          </w:p>
          <w:p w:rsidR="00573B2E" w:rsidRPr="00B05170" w:rsidRDefault="00573B2E" w:rsidP="00B41FA4">
            <w:pPr>
              <w:rPr>
                <w:rFonts w:ascii="Times New Roman" w:hAnsi="Times New Roman"/>
                <w:szCs w:val="26"/>
              </w:rPr>
            </w:pPr>
            <w:r w:rsidRPr="00B05170">
              <w:rPr>
                <w:rFonts w:ascii="Times New Roman" w:hAnsi="Times New Roman"/>
                <w:szCs w:val="26"/>
              </w:rPr>
              <w:t>-Sử dụng bitrix redmine trong dự án</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-Hoàn thiện module phần pháp lý chứng từ (UI)</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-Môi trường làm việc mới còn nhiều khó khan.</w:t>
            </w:r>
          </w:p>
          <w:p w:rsidR="00573B2E" w:rsidRPr="00B05170" w:rsidRDefault="00573B2E" w:rsidP="00B41FA4">
            <w:pPr>
              <w:rPr>
                <w:rFonts w:ascii="Times New Roman" w:hAnsi="Times New Roman"/>
                <w:szCs w:val="26"/>
              </w:rPr>
            </w:pPr>
            <w:r w:rsidRPr="00B05170">
              <w:rPr>
                <w:rFonts w:ascii="Times New Roman" w:hAnsi="Times New Roman"/>
                <w:szCs w:val="26"/>
              </w:rPr>
              <w:t>-Chưa hoàn thiện được yêu cầu gửi mail</w:t>
            </w:r>
          </w:p>
        </w:tc>
      </w:tr>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Trịnh Đình Loan</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-Cách làm việc nhóm</w:t>
            </w:r>
          </w:p>
          <w:p w:rsidR="00573B2E" w:rsidRPr="00B05170" w:rsidRDefault="00573B2E" w:rsidP="00B41FA4">
            <w:pPr>
              <w:rPr>
                <w:rFonts w:ascii="Times New Roman" w:hAnsi="Times New Roman"/>
                <w:szCs w:val="26"/>
              </w:rPr>
            </w:pPr>
            <w:r w:rsidRPr="00B05170">
              <w:rPr>
                <w:rFonts w:ascii="Times New Roman" w:hAnsi="Times New Roman"/>
                <w:szCs w:val="26"/>
              </w:rPr>
              <w:t>-hiểu rõ hơn về phần mềm kế toán</w:t>
            </w:r>
          </w:p>
          <w:p w:rsidR="00573B2E" w:rsidRPr="00B05170" w:rsidRDefault="00573B2E" w:rsidP="00B41FA4">
            <w:pPr>
              <w:rPr>
                <w:rFonts w:ascii="Times New Roman" w:hAnsi="Times New Roman"/>
                <w:szCs w:val="26"/>
              </w:rPr>
            </w:pPr>
            <w:r w:rsidRPr="00B05170">
              <w:rPr>
                <w:rFonts w:ascii="Times New Roman" w:hAnsi="Times New Roman"/>
                <w:szCs w:val="26"/>
              </w:rPr>
              <w:t>-quy trình phát triển phần mềm</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-Hoàn thiện database của thẩm định giá</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-Môi trường làm việc mới còn nhiều khó khan.</w:t>
            </w:r>
          </w:p>
          <w:p w:rsidR="00573B2E" w:rsidRPr="00B05170" w:rsidRDefault="00573B2E" w:rsidP="00B41FA4">
            <w:pPr>
              <w:rPr>
                <w:rFonts w:ascii="Times New Roman" w:hAnsi="Times New Roman"/>
                <w:szCs w:val="26"/>
              </w:rPr>
            </w:pPr>
            <w:r w:rsidRPr="00B05170">
              <w:rPr>
                <w:rFonts w:ascii="Times New Roman" w:hAnsi="Times New Roman"/>
                <w:szCs w:val="26"/>
              </w:rPr>
              <w:t>-Vấn đề về teamwork</w:t>
            </w:r>
          </w:p>
        </w:tc>
      </w:tr>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Trịnh Chấn Phát</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-Sử dụng bitrix redmine trong dự án</w:t>
            </w:r>
          </w:p>
          <w:p w:rsidR="00573B2E" w:rsidRPr="00B05170" w:rsidRDefault="00573B2E" w:rsidP="00B41FA4">
            <w:pPr>
              <w:rPr>
                <w:rFonts w:ascii="Times New Roman" w:hAnsi="Times New Roman"/>
                <w:szCs w:val="26"/>
              </w:rPr>
            </w:pPr>
            <w:r w:rsidRPr="00B05170">
              <w:rPr>
                <w:rFonts w:ascii="Times New Roman" w:hAnsi="Times New Roman"/>
                <w:szCs w:val="26"/>
              </w:rPr>
              <w:t xml:space="preserve">-Quá trình một phần mềm được </w:t>
            </w:r>
            <w:r w:rsidRPr="00B05170">
              <w:rPr>
                <w:rFonts w:ascii="Times New Roman" w:hAnsi="Times New Roman"/>
                <w:szCs w:val="26"/>
              </w:rPr>
              <w:lastRenderedPageBreak/>
              <w:t>tạo ra và quan trọng nhất đó là kỹ năng làm việc nhóm</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lastRenderedPageBreak/>
              <w:t>-Hoàn thiện database của pháp lý chứng từ</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-Môi trường làm việc mới còn nhiều khó khan.</w:t>
            </w:r>
          </w:p>
          <w:p w:rsidR="00573B2E" w:rsidRPr="00B05170" w:rsidRDefault="00573B2E" w:rsidP="00B41FA4">
            <w:pPr>
              <w:rPr>
                <w:rFonts w:ascii="Times New Roman" w:hAnsi="Times New Roman"/>
                <w:szCs w:val="26"/>
              </w:rPr>
            </w:pPr>
            <w:r w:rsidRPr="00B05170">
              <w:rPr>
                <w:rFonts w:ascii="Times New Roman" w:hAnsi="Times New Roman"/>
                <w:szCs w:val="26"/>
              </w:rPr>
              <w:t>-Vấn đề về teamwork</w:t>
            </w:r>
          </w:p>
        </w:tc>
      </w:tr>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Nguyễn Hồng Phi</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-Cách làm việc nhóm</w:t>
            </w:r>
          </w:p>
          <w:p w:rsidR="00573B2E" w:rsidRPr="00B05170" w:rsidRDefault="00573B2E" w:rsidP="00B41FA4">
            <w:pPr>
              <w:rPr>
                <w:rFonts w:ascii="Times New Roman" w:hAnsi="Times New Roman"/>
                <w:szCs w:val="26"/>
              </w:rPr>
            </w:pPr>
            <w:r w:rsidRPr="00B05170">
              <w:rPr>
                <w:rFonts w:ascii="Times New Roman" w:hAnsi="Times New Roman"/>
                <w:szCs w:val="26"/>
              </w:rPr>
              <w:t>-hiểu rõ hơn về phần mềm kế toán</w:t>
            </w:r>
          </w:p>
          <w:p w:rsidR="00573B2E" w:rsidRPr="00B05170" w:rsidRDefault="00573B2E" w:rsidP="00B41FA4">
            <w:pPr>
              <w:rPr>
                <w:rFonts w:ascii="Times New Roman" w:hAnsi="Times New Roman"/>
                <w:szCs w:val="26"/>
              </w:rPr>
            </w:pPr>
            <w:r w:rsidRPr="00B05170">
              <w:rPr>
                <w:rFonts w:ascii="Times New Roman" w:hAnsi="Times New Roman"/>
                <w:szCs w:val="26"/>
              </w:rPr>
              <w:t>-quy trình phát triển phần mềm</w:t>
            </w:r>
          </w:p>
          <w:p w:rsidR="00573B2E" w:rsidRPr="00B05170" w:rsidRDefault="00573B2E" w:rsidP="00B41FA4">
            <w:pPr>
              <w:rPr>
                <w:rFonts w:ascii="Times New Roman" w:hAnsi="Times New Roman"/>
                <w:szCs w:val="26"/>
              </w:rPr>
            </w:pPr>
            <w:r w:rsidRPr="00B05170">
              <w:rPr>
                <w:rFonts w:ascii="Times New Roman" w:hAnsi="Times New Roman"/>
                <w:szCs w:val="26"/>
              </w:rPr>
              <w:t>-Sử dụng bitrix redmine trong dự án</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-Hoàn thiện store procedure chức năng thẩm định giá</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-Vấn đề về teamwork</w:t>
            </w:r>
          </w:p>
        </w:tc>
      </w:tr>
      <w:tr w:rsidR="00573B2E" w:rsidRPr="00B05170" w:rsidTr="00B41FA4">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Võ Đình Cao Minh Trí</w:t>
            </w:r>
          </w:p>
        </w:tc>
        <w:tc>
          <w:tcPr>
            <w:tcW w:w="2337" w:type="dxa"/>
          </w:tcPr>
          <w:p w:rsidR="00573B2E" w:rsidRPr="00B05170" w:rsidRDefault="00573B2E" w:rsidP="00B41FA4">
            <w:pPr>
              <w:rPr>
                <w:rFonts w:ascii="Times New Roman" w:hAnsi="Times New Roman"/>
                <w:szCs w:val="26"/>
              </w:rPr>
            </w:pPr>
            <w:r w:rsidRPr="00B05170">
              <w:rPr>
                <w:rFonts w:ascii="Times New Roman" w:hAnsi="Times New Roman"/>
                <w:szCs w:val="26"/>
              </w:rPr>
              <w:t>-Cách làm việc nhóm</w:t>
            </w:r>
          </w:p>
          <w:p w:rsidR="00573B2E" w:rsidRPr="00B05170" w:rsidRDefault="00573B2E" w:rsidP="00B41FA4">
            <w:pPr>
              <w:rPr>
                <w:rFonts w:ascii="Times New Roman" w:hAnsi="Times New Roman"/>
                <w:szCs w:val="26"/>
              </w:rPr>
            </w:pPr>
            <w:r w:rsidRPr="00B05170">
              <w:rPr>
                <w:rFonts w:ascii="Times New Roman" w:hAnsi="Times New Roman"/>
                <w:szCs w:val="26"/>
              </w:rPr>
              <w:t>-hiểu rõ hơn về phần mềm kế toán</w:t>
            </w:r>
          </w:p>
          <w:p w:rsidR="00573B2E" w:rsidRPr="00B05170" w:rsidRDefault="00573B2E" w:rsidP="00B41FA4">
            <w:pPr>
              <w:rPr>
                <w:rFonts w:ascii="Times New Roman" w:hAnsi="Times New Roman"/>
                <w:szCs w:val="26"/>
              </w:rPr>
            </w:pPr>
            <w:r w:rsidRPr="00B05170">
              <w:rPr>
                <w:rFonts w:ascii="Times New Roman" w:hAnsi="Times New Roman"/>
                <w:szCs w:val="26"/>
              </w:rPr>
              <w:t>-quy trình phát triển phần mềm</w:t>
            </w:r>
          </w:p>
          <w:p w:rsidR="00573B2E" w:rsidRPr="00B05170" w:rsidRDefault="00573B2E" w:rsidP="00B41FA4">
            <w:pPr>
              <w:rPr>
                <w:rFonts w:ascii="Times New Roman" w:hAnsi="Times New Roman"/>
                <w:szCs w:val="26"/>
              </w:rPr>
            </w:pPr>
            <w:r w:rsidRPr="00B05170">
              <w:rPr>
                <w:rFonts w:ascii="Times New Roman" w:hAnsi="Times New Roman"/>
                <w:szCs w:val="26"/>
              </w:rPr>
              <w:t>-Sử dụng bitrix redmine trong dự án</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-Hoàn thiện store procedure chức năng pháp lý chứng từ</w:t>
            </w:r>
          </w:p>
        </w:tc>
        <w:tc>
          <w:tcPr>
            <w:tcW w:w="2338" w:type="dxa"/>
          </w:tcPr>
          <w:p w:rsidR="00573B2E" w:rsidRPr="00B05170" w:rsidRDefault="00573B2E" w:rsidP="00B41FA4">
            <w:pPr>
              <w:rPr>
                <w:rFonts w:ascii="Times New Roman" w:hAnsi="Times New Roman"/>
                <w:szCs w:val="26"/>
              </w:rPr>
            </w:pPr>
            <w:r w:rsidRPr="00B05170">
              <w:rPr>
                <w:rFonts w:ascii="Times New Roman" w:hAnsi="Times New Roman"/>
                <w:szCs w:val="26"/>
              </w:rPr>
              <w:t>-Môi trường làm việc mới còn nhiều khó khan.</w:t>
            </w:r>
          </w:p>
        </w:tc>
      </w:tr>
    </w:tbl>
    <w:p w:rsidR="00573B2E" w:rsidRPr="00B05170" w:rsidRDefault="00573B2E" w:rsidP="00573B2E">
      <w:pPr>
        <w:rPr>
          <w:rFonts w:ascii="Times New Roman" w:hAnsi="Times New Roman" w:cs="Times New Roman"/>
          <w:szCs w:val="26"/>
        </w:rPr>
      </w:pPr>
    </w:p>
    <w:p w:rsidR="00C9120D" w:rsidRDefault="00C9120D">
      <w:pPr>
        <w:spacing w:after="200" w:line="276" w:lineRule="auto"/>
        <w:rPr>
          <w:rFonts w:ascii="Arial" w:hAnsi="Arial" w:cs="Arial"/>
          <w:szCs w:val="26"/>
        </w:rPr>
      </w:pPr>
      <w:r>
        <w:rPr>
          <w:rFonts w:ascii="Arial" w:hAnsi="Arial" w:cs="Arial"/>
        </w:rPr>
        <w:br w:type="page"/>
      </w:r>
    </w:p>
    <w:p w:rsidR="00807D3E" w:rsidRPr="00B9021B" w:rsidRDefault="00807D3E" w:rsidP="00807D3E">
      <w:pPr>
        <w:rPr>
          <w:rFonts w:cstheme="majorHAnsi"/>
          <w:b/>
          <w:szCs w:val="26"/>
          <w:lang w:val="en-US"/>
        </w:rPr>
      </w:pPr>
      <w:r w:rsidRPr="00B9021B">
        <w:rPr>
          <w:rFonts w:cstheme="majorHAnsi"/>
          <w:b/>
          <w:szCs w:val="26"/>
          <w:lang w:val="en-US"/>
        </w:rPr>
        <w:lastRenderedPageBreak/>
        <w:t>Đề Tài: XÂY DỰNG HỆ THỐNG ERP CHO CÔNG TY SACOMBANK</w:t>
      </w:r>
    </w:p>
    <w:p w:rsidR="00807D3E" w:rsidRPr="00B9021B" w:rsidRDefault="00807D3E" w:rsidP="00807D3E">
      <w:pPr>
        <w:rPr>
          <w:rFonts w:cstheme="majorHAnsi"/>
          <w:b/>
          <w:szCs w:val="26"/>
          <w:lang w:val="en-US"/>
        </w:rPr>
      </w:pPr>
      <w:r w:rsidRPr="00B9021B">
        <w:rPr>
          <w:rFonts w:cstheme="majorHAnsi"/>
          <w:b/>
          <w:szCs w:val="26"/>
          <w:lang w:val="en-US"/>
        </w:rPr>
        <w:t>Module: DỊCH VỤ CHO THUÊ KHO KHOÁN</w:t>
      </w:r>
    </w:p>
    <w:p w:rsidR="00807D3E" w:rsidRPr="00B9021B" w:rsidRDefault="00807D3E" w:rsidP="00807D3E">
      <w:pPr>
        <w:rPr>
          <w:rFonts w:cstheme="majorHAnsi"/>
          <w:b/>
          <w:szCs w:val="26"/>
          <w:lang w:val="en-US"/>
        </w:rPr>
      </w:pPr>
      <w:r w:rsidRPr="00B9021B">
        <w:rPr>
          <w:rFonts w:cstheme="majorHAnsi"/>
          <w:b/>
          <w:szCs w:val="26"/>
          <w:lang w:val="en-US"/>
        </w:rPr>
        <w:t>GVHD: Ths.Phan Trung Hiếu</w:t>
      </w:r>
    </w:p>
    <w:p w:rsidR="00807D3E" w:rsidRPr="00B9021B" w:rsidRDefault="00807D3E" w:rsidP="00807D3E">
      <w:pPr>
        <w:rPr>
          <w:rFonts w:cstheme="majorHAnsi"/>
          <w:b/>
          <w:szCs w:val="26"/>
          <w:lang w:val="en-US"/>
        </w:rPr>
      </w:pPr>
      <w:r w:rsidRPr="00B9021B">
        <w:rPr>
          <w:rFonts w:cstheme="majorHAnsi"/>
          <w:b/>
          <w:szCs w:val="26"/>
          <w:lang w:val="en-US"/>
        </w:rPr>
        <w:t>Lớp: SE214.G22</w:t>
      </w:r>
    </w:p>
    <w:p w:rsidR="00807D3E" w:rsidRPr="00B9021B" w:rsidRDefault="00807D3E" w:rsidP="00807D3E">
      <w:pPr>
        <w:rPr>
          <w:rFonts w:cstheme="majorHAnsi"/>
          <w:b/>
          <w:szCs w:val="26"/>
          <w:lang w:val="en-US"/>
        </w:rPr>
      </w:pPr>
      <w:r w:rsidRPr="00B9021B">
        <w:rPr>
          <w:rFonts w:cstheme="majorHAnsi"/>
          <w:b/>
          <w:szCs w:val="26"/>
          <w:lang w:val="en-US"/>
        </w:rPr>
        <w:t>Sinh viên thực hiện: Nhóm 6</w:t>
      </w:r>
    </w:p>
    <w:p w:rsidR="00807D3E" w:rsidRPr="00B9021B" w:rsidRDefault="00807D3E" w:rsidP="00807D3E">
      <w:pPr>
        <w:rPr>
          <w:rFonts w:cstheme="majorHAnsi"/>
          <w:b/>
          <w:szCs w:val="26"/>
          <w:lang w:val="en-US"/>
        </w:rPr>
      </w:pPr>
      <w:r w:rsidRPr="00B9021B">
        <w:rPr>
          <w:rFonts w:cstheme="majorHAnsi"/>
          <w:b/>
          <w:szCs w:val="26"/>
          <w:lang w:val="en-US"/>
        </w:rPr>
        <w:tab/>
        <w:t>Tăng Duy Khoa_12520</w:t>
      </w:r>
      <w:r>
        <w:rPr>
          <w:rFonts w:cstheme="majorHAnsi"/>
          <w:b/>
          <w:szCs w:val="26"/>
        </w:rPr>
        <w:t>207</w:t>
      </w:r>
      <w:r w:rsidRPr="00B9021B">
        <w:rPr>
          <w:rFonts w:cstheme="majorHAnsi"/>
          <w:b/>
          <w:szCs w:val="26"/>
          <w:lang w:val="en-US"/>
        </w:rPr>
        <w:t>_Trưởng Nhóm</w:t>
      </w:r>
    </w:p>
    <w:p w:rsidR="00807D3E" w:rsidRPr="00B9021B" w:rsidRDefault="00807D3E" w:rsidP="00807D3E">
      <w:pPr>
        <w:rPr>
          <w:rFonts w:cstheme="majorHAnsi"/>
          <w:b/>
          <w:szCs w:val="26"/>
          <w:lang w:val="en-US"/>
        </w:rPr>
      </w:pPr>
      <w:r w:rsidRPr="00B9021B">
        <w:rPr>
          <w:rFonts w:cstheme="majorHAnsi"/>
          <w:b/>
          <w:szCs w:val="26"/>
          <w:lang w:val="en-US"/>
        </w:rPr>
        <w:tab/>
        <w:t>Nguyễn Hoàng Long_</w:t>
      </w:r>
      <w:r>
        <w:rPr>
          <w:rFonts w:cstheme="majorHAnsi"/>
          <w:b/>
          <w:szCs w:val="26"/>
          <w:lang w:val="en-US"/>
        </w:rPr>
        <w:t>12520239</w:t>
      </w:r>
    </w:p>
    <w:p w:rsidR="00807D3E" w:rsidRPr="005A16FF" w:rsidRDefault="00807D3E" w:rsidP="00807D3E">
      <w:pPr>
        <w:rPr>
          <w:rFonts w:cstheme="majorHAnsi"/>
          <w:b/>
          <w:szCs w:val="26"/>
          <w:lang w:val="en-US"/>
        </w:rPr>
      </w:pPr>
      <w:r w:rsidRPr="00B9021B">
        <w:rPr>
          <w:rFonts w:cstheme="majorHAnsi"/>
          <w:b/>
          <w:szCs w:val="26"/>
          <w:lang w:val="en-US"/>
        </w:rPr>
        <w:tab/>
        <w:t>Nguyễn Văn Ngân_</w:t>
      </w:r>
      <w:r>
        <w:rPr>
          <w:rFonts w:cstheme="majorHAnsi"/>
          <w:b/>
          <w:szCs w:val="26"/>
          <w:lang w:val="en-US"/>
        </w:rPr>
        <w:t>12520283</w:t>
      </w:r>
    </w:p>
    <w:p w:rsidR="00807D3E" w:rsidRPr="00B9021B" w:rsidRDefault="00807D3E" w:rsidP="00807D3E">
      <w:pPr>
        <w:rPr>
          <w:rFonts w:cstheme="majorHAnsi"/>
          <w:b/>
          <w:szCs w:val="26"/>
          <w:lang w:val="en-US"/>
        </w:rPr>
      </w:pPr>
      <w:r w:rsidRPr="00B9021B">
        <w:rPr>
          <w:rFonts w:cstheme="majorHAnsi"/>
          <w:b/>
          <w:szCs w:val="26"/>
          <w:lang w:val="en-US"/>
        </w:rPr>
        <w:tab/>
        <w:t>Nguyễn Thành Luân_</w:t>
      </w:r>
      <w:r>
        <w:rPr>
          <w:rFonts w:cstheme="majorHAnsi"/>
          <w:b/>
          <w:szCs w:val="26"/>
          <w:lang w:val="en-US"/>
        </w:rPr>
        <w:t>12520245</w:t>
      </w:r>
    </w:p>
    <w:p w:rsidR="00807D3E" w:rsidRPr="00B9021B" w:rsidRDefault="00807D3E" w:rsidP="00807D3E">
      <w:pPr>
        <w:rPr>
          <w:rFonts w:cstheme="majorHAnsi"/>
          <w:b/>
          <w:szCs w:val="26"/>
          <w:lang w:val="en-US"/>
        </w:rPr>
      </w:pPr>
      <w:r w:rsidRPr="00B9021B">
        <w:rPr>
          <w:rFonts w:cstheme="majorHAnsi"/>
          <w:b/>
          <w:szCs w:val="26"/>
          <w:lang w:val="en-US"/>
        </w:rPr>
        <w:tab/>
        <w:t>Song Thành Nghĩa_12520287</w:t>
      </w:r>
    </w:p>
    <w:p w:rsidR="00807D3E" w:rsidRPr="00B9021B" w:rsidRDefault="00807D3E" w:rsidP="00807D3E">
      <w:pPr>
        <w:rPr>
          <w:rFonts w:cstheme="majorHAnsi"/>
          <w:b/>
          <w:szCs w:val="26"/>
          <w:lang w:val="en-US"/>
        </w:rPr>
      </w:pPr>
      <w:r w:rsidRPr="00B9021B">
        <w:rPr>
          <w:rFonts w:cstheme="majorHAnsi"/>
          <w:b/>
          <w:szCs w:val="26"/>
          <w:lang w:val="en-US"/>
        </w:rPr>
        <w:tab/>
        <w:t>Ngô Trung_12520468</w:t>
      </w:r>
    </w:p>
    <w:p w:rsidR="00C9120D" w:rsidRPr="00B9021B" w:rsidRDefault="00807D3E" w:rsidP="00807D3E">
      <w:pPr>
        <w:spacing w:after="200" w:line="276" w:lineRule="auto"/>
        <w:rPr>
          <w:rFonts w:cstheme="majorHAnsi"/>
          <w:b/>
          <w:szCs w:val="26"/>
          <w:lang w:val="en-US"/>
        </w:rPr>
      </w:pPr>
      <w:r>
        <w:rPr>
          <w:rFonts w:cstheme="majorHAnsi"/>
          <w:b/>
          <w:szCs w:val="26"/>
          <w:lang w:val="en-US"/>
        </w:rPr>
        <w:br w:type="page"/>
      </w:r>
    </w:p>
    <w:p w:rsidR="00C9120D" w:rsidRPr="00B9021B" w:rsidRDefault="00C9120D" w:rsidP="00A4202A">
      <w:pPr>
        <w:pStyle w:val="ListParagraph"/>
        <w:numPr>
          <w:ilvl w:val="0"/>
          <w:numId w:val="33"/>
        </w:numPr>
        <w:spacing w:after="160" w:line="360" w:lineRule="auto"/>
        <w:jc w:val="left"/>
        <w:rPr>
          <w:rFonts w:asciiTheme="majorHAnsi" w:hAnsiTheme="majorHAnsi" w:cstheme="majorHAnsi"/>
          <w:b/>
        </w:rPr>
      </w:pPr>
      <w:r w:rsidRPr="00B9021B">
        <w:rPr>
          <w:rFonts w:asciiTheme="majorHAnsi" w:hAnsiTheme="majorHAnsi" w:cstheme="majorHAnsi"/>
          <w:b/>
        </w:rPr>
        <w:lastRenderedPageBreak/>
        <w:t>Tìm hiểu nghiệp vụ</w:t>
      </w:r>
    </w:p>
    <w:p w:rsidR="00C9120D" w:rsidRPr="00B9021B" w:rsidRDefault="00C9120D" w:rsidP="00A4202A">
      <w:pPr>
        <w:pStyle w:val="ListParagraph"/>
        <w:numPr>
          <w:ilvl w:val="1"/>
          <w:numId w:val="33"/>
        </w:numPr>
        <w:spacing w:after="160" w:line="360" w:lineRule="auto"/>
        <w:jc w:val="left"/>
        <w:rPr>
          <w:rFonts w:asciiTheme="majorHAnsi" w:hAnsiTheme="majorHAnsi" w:cstheme="majorHAnsi"/>
          <w:b/>
        </w:rPr>
      </w:pPr>
      <w:r w:rsidRPr="00B9021B">
        <w:rPr>
          <w:rFonts w:asciiTheme="majorHAnsi" w:hAnsiTheme="majorHAnsi" w:cstheme="majorHAnsi"/>
          <w:b/>
        </w:rPr>
        <w:t>Mô tả nghiệp vụ</w:t>
      </w:r>
    </w:p>
    <w:p w:rsidR="00C9120D" w:rsidRPr="00B9021B" w:rsidRDefault="00C9120D" w:rsidP="00A4202A">
      <w:pPr>
        <w:pStyle w:val="ListParagraph"/>
        <w:numPr>
          <w:ilvl w:val="2"/>
          <w:numId w:val="33"/>
        </w:numPr>
        <w:spacing w:after="160" w:line="360" w:lineRule="auto"/>
        <w:jc w:val="left"/>
        <w:rPr>
          <w:rFonts w:asciiTheme="majorHAnsi" w:hAnsiTheme="majorHAnsi" w:cstheme="majorHAnsi"/>
          <w:b/>
        </w:rPr>
      </w:pPr>
      <w:r w:rsidRPr="00B9021B">
        <w:rPr>
          <w:rFonts w:asciiTheme="majorHAnsi" w:hAnsiTheme="majorHAnsi" w:cstheme="majorHAnsi"/>
        </w:rPr>
        <w:t>Dịch vụ cho thuê kho khoán là hình thức giao khoán nhà kho cho khách hàng sử dụng 1 hoặc nhiều ô kho, các ô kho có thể đưucọ khách hàng thuê để làm nhà xưởng để sản xuất hoặc làm nhà kho chứa hàng, văn phòng, bãi xe…</w:t>
      </w:r>
    </w:p>
    <w:p w:rsidR="00C9120D" w:rsidRPr="00B9021B" w:rsidRDefault="00C9120D" w:rsidP="00A4202A">
      <w:pPr>
        <w:pStyle w:val="ListParagraph"/>
        <w:numPr>
          <w:ilvl w:val="2"/>
          <w:numId w:val="33"/>
        </w:numPr>
        <w:spacing w:after="160" w:line="360" w:lineRule="auto"/>
        <w:jc w:val="left"/>
        <w:rPr>
          <w:rFonts w:asciiTheme="majorHAnsi" w:hAnsiTheme="majorHAnsi" w:cstheme="majorHAnsi"/>
          <w:b/>
        </w:rPr>
      </w:pPr>
      <w:r w:rsidRPr="00B9021B">
        <w:rPr>
          <w:rFonts w:asciiTheme="majorHAnsi" w:hAnsiTheme="majorHAnsi" w:cstheme="majorHAnsi"/>
        </w:rPr>
        <w:t>Đối tượng khách hàng: là các khách hàng nội bộ hoặc khách hngf bên ngoài.</w:t>
      </w:r>
    </w:p>
    <w:p w:rsidR="00C9120D" w:rsidRPr="00B9021B" w:rsidRDefault="00C9120D" w:rsidP="00A4202A">
      <w:pPr>
        <w:pStyle w:val="ListParagraph"/>
        <w:numPr>
          <w:ilvl w:val="1"/>
          <w:numId w:val="33"/>
        </w:numPr>
        <w:spacing w:after="160" w:line="360" w:lineRule="auto"/>
        <w:jc w:val="left"/>
        <w:rPr>
          <w:rFonts w:asciiTheme="majorHAnsi" w:hAnsiTheme="majorHAnsi" w:cstheme="majorHAnsi"/>
          <w:b/>
        </w:rPr>
      </w:pPr>
      <w:r w:rsidRPr="00B9021B">
        <w:rPr>
          <w:rFonts w:asciiTheme="majorHAnsi" w:hAnsiTheme="majorHAnsi" w:cstheme="majorHAnsi"/>
          <w:b/>
        </w:rPr>
        <w:t>Phân Tích</w:t>
      </w:r>
    </w:p>
    <w:p w:rsidR="00C9120D" w:rsidRPr="00B9021B" w:rsidRDefault="00C9120D" w:rsidP="00A4202A">
      <w:pPr>
        <w:pStyle w:val="ListParagraph"/>
        <w:numPr>
          <w:ilvl w:val="0"/>
          <w:numId w:val="34"/>
        </w:numPr>
        <w:spacing w:after="160" w:line="360" w:lineRule="auto"/>
        <w:ind w:left="1800"/>
        <w:jc w:val="left"/>
        <w:rPr>
          <w:rFonts w:asciiTheme="majorHAnsi" w:hAnsiTheme="majorHAnsi" w:cstheme="majorHAnsi"/>
          <w:b/>
        </w:rPr>
      </w:pPr>
      <w:r w:rsidRPr="00B9021B">
        <w:rPr>
          <w:rFonts w:asciiTheme="majorHAnsi" w:hAnsiTheme="majorHAnsi" w:cstheme="majorHAnsi"/>
          <w:b/>
          <w:color w:val="000000"/>
        </w:rPr>
        <w:t>Quy trình  nghiệp vụ</w:t>
      </w:r>
    </w:p>
    <w:p w:rsidR="00C9120D" w:rsidRPr="00B9021B" w:rsidRDefault="00C9120D" w:rsidP="00A4202A">
      <w:pPr>
        <w:pStyle w:val="ListParagraph"/>
        <w:numPr>
          <w:ilvl w:val="1"/>
          <w:numId w:val="34"/>
        </w:numPr>
        <w:spacing w:after="160" w:line="360" w:lineRule="auto"/>
        <w:ind w:left="2160" w:hanging="180"/>
        <w:jc w:val="left"/>
        <w:rPr>
          <w:rFonts w:asciiTheme="majorHAnsi" w:hAnsiTheme="majorHAnsi" w:cstheme="majorHAnsi"/>
          <w:b/>
        </w:rPr>
      </w:pPr>
      <w:r w:rsidRPr="00B9021B">
        <w:rPr>
          <w:rFonts w:asciiTheme="majorHAnsi" w:hAnsiTheme="majorHAnsi" w:cstheme="majorHAnsi"/>
          <w:color w:val="000000"/>
        </w:rPr>
        <w:t>B1: Khi bàn giao kho cho khách hàng: NV.KTTS ghi nhận trên chương trình: bàn giao kho cho khách hàng, Phòng ban dịch vụ ghi nhận với chủ kho (ghi nhận vào chương trình) để làm cơ sở tính phí.</w:t>
      </w:r>
    </w:p>
    <w:p w:rsidR="00C9120D" w:rsidRPr="00885EA5" w:rsidRDefault="00C9120D" w:rsidP="00A4202A">
      <w:pPr>
        <w:pStyle w:val="ListParagraph"/>
        <w:numPr>
          <w:ilvl w:val="1"/>
          <w:numId w:val="34"/>
        </w:numPr>
        <w:spacing w:after="160" w:line="360" w:lineRule="auto"/>
        <w:ind w:left="2160" w:hanging="180"/>
        <w:jc w:val="left"/>
        <w:rPr>
          <w:rFonts w:asciiTheme="majorHAnsi" w:hAnsiTheme="majorHAnsi" w:cstheme="majorHAnsi"/>
          <w:b/>
        </w:rPr>
      </w:pPr>
      <w:r w:rsidRPr="00B9021B">
        <w:rPr>
          <w:rFonts w:asciiTheme="majorHAnsi" w:hAnsiTheme="majorHAnsi" w:cstheme="majorHAnsi"/>
          <w:color w:val="000000"/>
        </w:rPr>
        <w:t>B2: Trong quá trình thuê kho: Trong tháng NV.TH tính phí thuê kho. Tất cả các thông tin về thanh toán đều được theo dõi và ghi nhận trong suốt thời gian thực hiện hợp đồng. Các thông tin này có thể được cập nhật bởi các user quản lý kho.</w:t>
      </w:r>
    </w:p>
    <w:p w:rsidR="00C9120D" w:rsidRPr="00B9021B" w:rsidRDefault="00C9120D" w:rsidP="00A4202A">
      <w:pPr>
        <w:pStyle w:val="ListParagraph"/>
        <w:numPr>
          <w:ilvl w:val="0"/>
          <w:numId w:val="34"/>
        </w:numPr>
        <w:spacing w:after="160" w:line="360" w:lineRule="auto"/>
        <w:ind w:left="1800"/>
        <w:jc w:val="left"/>
        <w:rPr>
          <w:rFonts w:asciiTheme="majorHAnsi" w:hAnsiTheme="majorHAnsi" w:cstheme="majorHAnsi"/>
          <w:b/>
        </w:rPr>
      </w:pPr>
      <w:r w:rsidRPr="00B9021B">
        <w:rPr>
          <w:rFonts w:asciiTheme="majorHAnsi" w:hAnsiTheme="majorHAnsi" w:cstheme="majorHAnsi"/>
          <w:b/>
          <w:noProof/>
          <w:color w:val="000000"/>
        </w:rPr>
        <w:lastRenderedPageBreak/>
        <w:drawing>
          <wp:anchor distT="0" distB="0" distL="114300" distR="114300" simplePos="0" relativeHeight="251642368" behindDoc="0" locked="0" layoutInCell="1" allowOverlap="1" wp14:anchorId="76B0C98F" wp14:editId="77315F5E">
            <wp:simplePos x="0" y="0"/>
            <wp:positionH relativeFrom="column">
              <wp:posOffset>464185</wp:posOffset>
            </wp:positionH>
            <wp:positionV relativeFrom="paragraph">
              <wp:posOffset>370205</wp:posOffset>
            </wp:positionV>
            <wp:extent cx="5731510" cy="3168648"/>
            <wp:effectExtent l="0" t="0" r="2540" b="0"/>
            <wp:wrapTopAndBottom/>
            <wp:docPr id="13" name="Picture 13" descr="C:\Users\LongNH\Desktop\bussiness mod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ngNH\Desktop\bussiness model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68648"/>
                    </a:xfrm>
                    <a:prstGeom prst="rect">
                      <a:avLst/>
                    </a:prstGeom>
                    <a:noFill/>
                    <a:ln>
                      <a:noFill/>
                    </a:ln>
                  </pic:spPr>
                </pic:pic>
              </a:graphicData>
            </a:graphic>
          </wp:anchor>
        </w:drawing>
      </w:r>
      <w:r w:rsidRPr="00B9021B">
        <w:rPr>
          <w:rFonts w:asciiTheme="majorHAnsi" w:hAnsiTheme="majorHAnsi" w:cstheme="majorHAnsi"/>
          <w:b/>
        </w:rPr>
        <w:t>Sơ đồ nghiệp vụ</w:t>
      </w:r>
    </w:p>
    <w:p w:rsidR="00C9120D" w:rsidRPr="00B9021B" w:rsidRDefault="00C9120D" w:rsidP="00C9120D">
      <w:pPr>
        <w:rPr>
          <w:rFonts w:cstheme="majorHAnsi"/>
          <w:b/>
          <w:szCs w:val="26"/>
          <w:lang w:val="en-US"/>
        </w:rPr>
      </w:pPr>
    </w:p>
    <w:p w:rsidR="00C9120D" w:rsidRPr="00B9021B" w:rsidRDefault="00C9120D" w:rsidP="00A4202A">
      <w:pPr>
        <w:pStyle w:val="ListParagraph"/>
        <w:numPr>
          <w:ilvl w:val="0"/>
          <w:numId w:val="33"/>
        </w:numPr>
        <w:spacing w:after="160" w:line="360" w:lineRule="auto"/>
        <w:jc w:val="left"/>
        <w:rPr>
          <w:rFonts w:asciiTheme="majorHAnsi" w:hAnsiTheme="majorHAnsi" w:cstheme="majorHAnsi"/>
          <w:b/>
        </w:rPr>
      </w:pPr>
      <w:r w:rsidRPr="00B9021B">
        <w:rPr>
          <w:rFonts w:asciiTheme="majorHAnsi" w:hAnsiTheme="majorHAnsi" w:cstheme="majorHAnsi"/>
          <w:b/>
        </w:rPr>
        <w:t>Quá trình thực hiện dự án</w:t>
      </w:r>
    </w:p>
    <w:p w:rsidR="00C9120D" w:rsidRPr="00B9021B" w:rsidRDefault="00C9120D" w:rsidP="00A4202A">
      <w:pPr>
        <w:pStyle w:val="ListParagraph"/>
        <w:numPr>
          <w:ilvl w:val="1"/>
          <w:numId w:val="33"/>
        </w:numPr>
        <w:spacing w:after="160" w:line="360" w:lineRule="auto"/>
        <w:jc w:val="left"/>
        <w:rPr>
          <w:rFonts w:asciiTheme="majorHAnsi" w:hAnsiTheme="majorHAnsi" w:cstheme="majorHAnsi"/>
          <w:b/>
        </w:rPr>
      </w:pPr>
      <w:r w:rsidRPr="00B9021B">
        <w:rPr>
          <w:rFonts w:asciiTheme="majorHAnsi" w:hAnsiTheme="majorHAnsi" w:cstheme="majorHAnsi"/>
          <w:b/>
        </w:rPr>
        <w:t>Chuẩn bị</w:t>
      </w:r>
    </w:p>
    <w:p w:rsidR="00C9120D" w:rsidRPr="00B9021B" w:rsidRDefault="00C9120D" w:rsidP="00A4202A">
      <w:pPr>
        <w:pStyle w:val="ListParagraph"/>
        <w:numPr>
          <w:ilvl w:val="2"/>
          <w:numId w:val="33"/>
        </w:numPr>
        <w:spacing w:after="160" w:line="360" w:lineRule="auto"/>
        <w:jc w:val="left"/>
        <w:rPr>
          <w:rFonts w:asciiTheme="majorHAnsi" w:hAnsiTheme="majorHAnsi" w:cstheme="majorHAnsi"/>
          <w:b/>
        </w:rPr>
      </w:pPr>
      <w:r w:rsidRPr="00B9021B">
        <w:rPr>
          <w:rFonts w:asciiTheme="majorHAnsi" w:hAnsiTheme="majorHAnsi" w:cstheme="majorHAnsi"/>
        </w:rPr>
        <w:t>Dựa vào các yêu cầu chung,bám sát mô hình tổng thể các module,quy trình nghiệp vụ của nhóm thực hiện. Liệt kê ra các nghiệp vụ cần thực hiện.</w:t>
      </w:r>
    </w:p>
    <w:p w:rsidR="00C9120D" w:rsidRPr="00B9021B" w:rsidRDefault="00C9120D" w:rsidP="00A4202A">
      <w:pPr>
        <w:pStyle w:val="ListParagraph"/>
        <w:numPr>
          <w:ilvl w:val="2"/>
          <w:numId w:val="33"/>
        </w:numPr>
        <w:spacing w:after="160" w:line="360" w:lineRule="auto"/>
        <w:jc w:val="left"/>
        <w:rPr>
          <w:rFonts w:asciiTheme="majorHAnsi" w:hAnsiTheme="majorHAnsi" w:cstheme="majorHAnsi"/>
          <w:b/>
        </w:rPr>
      </w:pPr>
      <w:r w:rsidRPr="00B9021B">
        <w:rPr>
          <w:rFonts w:asciiTheme="majorHAnsi" w:hAnsiTheme="majorHAnsi" w:cstheme="majorHAnsi"/>
        </w:rPr>
        <w:t xml:space="preserve">Tìm hiểu về </w:t>
      </w:r>
      <w:r>
        <w:rPr>
          <w:rFonts w:asciiTheme="majorHAnsi" w:hAnsiTheme="majorHAnsi" w:cstheme="majorHAnsi"/>
        </w:rPr>
        <w:t>g</w:t>
      </w:r>
      <w:r w:rsidRPr="00B9021B">
        <w:rPr>
          <w:rFonts w:asciiTheme="majorHAnsi" w:hAnsiTheme="majorHAnsi" w:cstheme="majorHAnsi"/>
        </w:rPr>
        <w:t>iao diện thiết kế trên công nghệ Si</w:t>
      </w:r>
      <w:r>
        <w:rPr>
          <w:rFonts w:asciiTheme="majorHAnsi" w:hAnsiTheme="majorHAnsi" w:cstheme="majorHAnsi"/>
        </w:rPr>
        <w:t>l</w:t>
      </w:r>
      <w:r w:rsidRPr="00B9021B">
        <w:rPr>
          <w:rFonts w:asciiTheme="majorHAnsi" w:hAnsiTheme="majorHAnsi" w:cstheme="majorHAnsi"/>
        </w:rPr>
        <w:t>verlight với đặc tả XAML và được quản lý bởi mô hình MVVM.</w:t>
      </w:r>
    </w:p>
    <w:p w:rsidR="00C9120D" w:rsidRPr="00B9021B" w:rsidRDefault="00C9120D" w:rsidP="00A4202A">
      <w:pPr>
        <w:pStyle w:val="ListParagraph"/>
        <w:numPr>
          <w:ilvl w:val="2"/>
          <w:numId w:val="33"/>
        </w:numPr>
        <w:spacing w:after="160" w:line="360" w:lineRule="auto"/>
        <w:jc w:val="left"/>
        <w:rPr>
          <w:rFonts w:asciiTheme="majorHAnsi" w:hAnsiTheme="majorHAnsi" w:cstheme="majorHAnsi"/>
          <w:b/>
        </w:rPr>
      </w:pPr>
      <w:r w:rsidRPr="00B9021B">
        <w:rPr>
          <w:rFonts w:asciiTheme="majorHAnsi" w:hAnsiTheme="majorHAnsi" w:cstheme="majorHAnsi"/>
        </w:rPr>
        <w:t xml:space="preserve">Ngôn ngữ lập trình xử lý ASP.NET + C#.NET và giao tiếp dữ liệu bằng LINQ và WCF Services. </w:t>
      </w:r>
    </w:p>
    <w:p w:rsidR="00C9120D" w:rsidRPr="00F63E49" w:rsidRDefault="00C9120D" w:rsidP="00A4202A">
      <w:pPr>
        <w:pStyle w:val="ListParagraph"/>
        <w:numPr>
          <w:ilvl w:val="2"/>
          <w:numId w:val="33"/>
        </w:numPr>
        <w:spacing w:after="160" w:line="360" w:lineRule="auto"/>
        <w:jc w:val="left"/>
        <w:rPr>
          <w:rFonts w:asciiTheme="majorHAnsi" w:hAnsiTheme="majorHAnsi" w:cstheme="majorHAnsi"/>
          <w:b/>
        </w:rPr>
      </w:pPr>
      <w:r w:rsidRPr="00B9021B">
        <w:rPr>
          <w:rFonts w:asciiTheme="majorHAnsi" w:hAnsiTheme="majorHAnsi" w:cstheme="majorHAnsi"/>
        </w:rPr>
        <w:t>Cơ sở dữ liệu Microsoft SQL Server và có thể triển khai trên SQL Azure sau này.</w:t>
      </w:r>
    </w:p>
    <w:p w:rsidR="00C9120D" w:rsidRPr="00FA5FF2"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Các thành viên cài đặt VPN,SourceTree để Clone project và theo dõi công việc trên redmine.</w:t>
      </w:r>
    </w:p>
    <w:p w:rsidR="00C9120D" w:rsidRPr="00FA5FF2" w:rsidRDefault="00C9120D" w:rsidP="00A4202A">
      <w:pPr>
        <w:pStyle w:val="ListParagraph"/>
        <w:numPr>
          <w:ilvl w:val="1"/>
          <w:numId w:val="33"/>
        </w:numPr>
        <w:spacing w:after="160" w:line="360" w:lineRule="auto"/>
        <w:jc w:val="left"/>
        <w:rPr>
          <w:rFonts w:asciiTheme="majorHAnsi" w:hAnsiTheme="majorHAnsi" w:cstheme="majorHAnsi"/>
          <w:b/>
        </w:rPr>
      </w:pPr>
      <w:r w:rsidRPr="00FA5FF2">
        <w:rPr>
          <w:rFonts w:asciiTheme="majorHAnsi" w:hAnsiTheme="majorHAnsi" w:cstheme="majorHAnsi"/>
          <w:b/>
        </w:rPr>
        <w:t>Các Sprint</w:t>
      </w:r>
    </w:p>
    <w:p w:rsidR="00C9120D" w:rsidRPr="00C03519" w:rsidRDefault="00C9120D" w:rsidP="00A4202A">
      <w:pPr>
        <w:pStyle w:val="ListParagraph"/>
        <w:numPr>
          <w:ilvl w:val="0"/>
          <w:numId w:val="35"/>
        </w:numPr>
        <w:spacing w:after="160" w:line="360" w:lineRule="auto"/>
        <w:jc w:val="left"/>
        <w:rPr>
          <w:rFonts w:asciiTheme="majorHAnsi" w:hAnsiTheme="majorHAnsi" w:cstheme="majorHAnsi"/>
          <w:b/>
        </w:rPr>
      </w:pPr>
      <w:r w:rsidRPr="0064223A">
        <w:rPr>
          <w:rFonts w:asciiTheme="majorHAnsi" w:hAnsiTheme="majorHAnsi" w:cstheme="majorHAnsi"/>
          <w:b/>
        </w:rPr>
        <w:lastRenderedPageBreak/>
        <w:t>Sprint 1</w:t>
      </w:r>
      <w:r>
        <w:rPr>
          <w:rFonts w:asciiTheme="majorHAnsi" w:hAnsiTheme="majorHAnsi" w:cstheme="majorHAnsi"/>
        </w:rPr>
        <w:t xml:space="preserve">: </w:t>
      </w:r>
      <w:r w:rsidRPr="00C03519">
        <w:rPr>
          <w:rFonts w:asciiTheme="majorHAnsi" w:hAnsiTheme="majorHAnsi" w:cstheme="majorHAnsi"/>
          <w:shd w:val="clear" w:color="auto" w:fill="FCFCFC"/>
        </w:rPr>
        <w:t>Document &amp; Setup Enviroment</w:t>
      </w:r>
    </w:p>
    <w:p w:rsidR="00C9120D" w:rsidRPr="00C03519"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shd w:val="clear" w:color="auto" w:fill="FCFCFC"/>
        </w:rPr>
        <w:t>Thời gian: 24/05/2016 - 30/05/2016</w:t>
      </w:r>
    </w:p>
    <w:p w:rsidR="00C9120D" w:rsidRPr="00C03519"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shd w:val="clear" w:color="auto" w:fill="FCFCFC"/>
        </w:rPr>
        <w:t>Nhóm dự vào nghiệp vụ đã được tìm hiểu và mô tả. Thiết kế cơ sở dự liệu phù hợp với nghiệp vụ mà nhóm thực hiện. Các thành viên cài đặt môi trường phát triển.</w:t>
      </w:r>
    </w:p>
    <w:p w:rsidR="00C9120D" w:rsidRPr="004E6E9C"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rPr>
        <w:t>Yêu cầu: Các thành viên hoàn thành task đã được giao đúng thời hạn. Nếu có khó khăn gì thông báo lên group trên facebook để nhận được sự hổ trợ của nhóm trưởng và các thành viên trong nhóm.</w:t>
      </w:r>
    </w:p>
    <w:p w:rsidR="00C9120D" w:rsidRPr="004E6E9C" w:rsidRDefault="00C9120D" w:rsidP="00A4202A">
      <w:pPr>
        <w:pStyle w:val="ListParagraph"/>
        <w:numPr>
          <w:ilvl w:val="0"/>
          <w:numId w:val="35"/>
        </w:numPr>
        <w:spacing w:after="160" w:line="360" w:lineRule="auto"/>
        <w:jc w:val="left"/>
        <w:rPr>
          <w:rFonts w:asciiTheme="majorHAnsi" w:hAnsiTheme="majorHAnsi" w:cstheme="majorHAnsi"/>
          <w:b/>
        </w:rPr>
      </w:pPr>
      <w:r w:rsidRPr="0064223A">
        <w:rPr>
          <w:rFonts w:asciiTheme="majorHAnsi" w:hAnsiTheme="majorHAnsi" w:cstheme="majorHAnsi"/>
          <w:b/>
        </w:rPr>
        <w:t>Sprint 2:</w:t>
      </w:r>
      <w:r>
        <w:rPr>
          <w:rFonts w:asciiTheme="majorHAnsi" w:hAnsiTheme="majorHAnsi" w:cstheme="majorHAnsi"/>
        </w:rPr>
        <w:t xml:space="preserve"> </w:t>
      </w:r>
      <w:r w:rsidRPr="004E6E9C">
        <w:rPr>
          <w:rFonts w:asciiTheme="majorHAnsi" w:hAnsiTheme="majorHAnsi" w:cstheme="majorHAnsi"/>
          <w:shd w:val="clear" w:color="auto" w:fill="FCFCFC"/>
        </w:rPr>
        <w:t>Design and Code UI/UX</w:t>
      </w:r>
    </w:p>
    <w:p w:rsidR="00C9120D" w:rsidRPr="00FA73CB"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shd w:val="clear" w:color="auto" w:fill="FCFCFC"/>
        </w:rPr>
        <w:t>Thời gian: 31/05/2016 – 05/06/2016</w:t>
      </w:r>
    </w:p>
    <w:p w:rsidR="00C9120D" w:rsidRPr="00AF4D72" w:rsidRDefault="00C9120D" w:rsidP="00A4202A">
      <w:pPr>
        <w:pStyle w:val="ListParagraph"/>
        <w:numPr>
          <w:ilvl w:val="1"/>
          <w:numId w:val="35"/>
        </w:numPr>
        <w:tabs>
          <w:tab w:val="left" w:pos="2160"/>
        </w:tabs>
        <w:spacing w:after="160" w:line="360" w:lineRule="auto"/>
        <w:ind w:left="2160" w:hanging="180"/>
        <w:jc w:val="left"/>
        <w:rPr>
          <w:rFonts w:asciiTheme="majorHAnsi" w:hAnsiTheme="majorHAnsi" w:cstheme="majorHAnsi"/>
          <w:b/>
        </w:rPr>
      </w:pPr>
      <w:r>
        <w:rPr>
          <w:rFonts w:asciiTheme="majorHAnsi" w:hAnsiTheme="majorHAnsi" w:cstheme="majorHAnsi"/>
          <w:shd w:val="clear" w:color="auto" w:fill="FCFCFC"/>
        </w:rPr>
        <w:t xml:space="preserve">Dựa vào chức năng và cơ sở dữ liệu nhóm thiết kế giao diện cho nghiệp vụ của mình công cụ sử dụng ( Paint ). Sau khi đã thống nhất về giao diện, với kiến thức đã tìm hiểu về </w:t>
      </w:r>
      <w:r w:rsidRPr="00B9021B">
        <w:rPr>
          <w:rFonts w:asciiTheme="majorHAnsi" w:hAnsiTheme="majorHAnsi" w:cstheme="majorHAnsi"/>
        </w:rPr>
        <w:t>công nghệ Si</w:t>
      </w:r>
      <w:r>
        <w:rPr>
          <w:rFonts w:asciiTheme="majorHAnsi" w:hAnsiTheme="majorHAnsi" w:cstheme="majorHAnsi"/>
        </w:rPr>
        <w:t>l</w:t>
      </w:r>
      <w:r w:rsidRPr="00B9021B">
        <w:rPr>
          <w:rFonts w:asciiTheme="majorHAnsi" w:hAnsiTheme="majorHAnsi" w:cstheme="majorHAnsi"/>
        </w:rPr>
        <w:t>verlight với đặc tả XAML và được quản lý bở</w:t>
      </w:r>
      <w:r>
        <w:rPr>
          <w:rFonts w:asciiTheme="majorHAnsi" w:hAnsiTheme="majorHAnsi" w:cstheme="majorHAnsi"/>
        </w:rPr>
        <w:t>i mô hình MVVM nhóm tiến hành thực hiện code giao diện.</w:t>
      </w:r>
    </w:p>
    <w:p w:rsidR="00C9120D" w:rsidRPr="00F3749E" w:rsidRDefault="00C9120D" w:rsidP="00A4202A">
      <w:pPr>
        <w:pStyle w:val="ListParagraph"/>
        <w:numPr>
          <w:ilvl w:val="1"/>
          <w:numId w:val="35"/>
        </w:numPr>
        <w:tabs>
          <w:tab w:val="left" w:pos="2160"/>
        </w:tabs>
        <w:spacing w:after="160" w:line="360" w:lineRule="auto"/>
        <w:ind w:left="2160" w:hanging="180"/>
        <w:jc w:val="left"/>
        <w:rPr>
          <w:rFonts w:asciiTheme="majorHAnsi" w:hAnsiTheme="majorHAnsi" w:cstheme="majorHAnsi"/>
          <w:b/>
        </w:rPr>
      </w:pPr>
      <w:r>
        <w:rPr>
          <w:rFonts w:asciiTheme="majorHAnsi" w:hAnsiTheme="majorHAnsi" w:cstheme="majorHAnsi"/>
        </w:rPr>
        <w:t>Yêu cầu: UI dễ nhìn,dễ sử dụng,cung cấp tối ưu các thông tin cần thiết cho người sử dụng. UX quản lý dữ liệu một cách hiệu quả nhất,hiển thị các thông tin cần thiết cho người dùng.</w:t>
      </w:r>
    </w:p>
    <w:p w:rsidR="00C9120D" w:rsidRPr="00885EA5" w:rsidRDefault="00C9120D" w:rsidP="00A4202A">
      <w:pPr>
        <w:pStyle w:val="ListParagraph"/>
        <w:numPr>
          <w:ilvl w:val="0"/>
          <w:numId w:val="35"/>
        </w:numPr>
        <w:spacing w:after="160" w:line="360" w:lineRule="auto"/>
        <w:jc w:val="left"/>
        <w:rPr>
          <w:rFonts w:asciiTheme="majorHAnsi" w:hAnsiTheme="majorHAnsi" w:cstheme="majorHAnsi"/>
          <w:b/>
          <w:lang w:val="fr-FR"/>
        </w:rPr>
      </w:pPr>
      <w:r w:rsidRPr="00885EA5">
        <w:rPr>
          <w:rFonts w:asciiTheme="majorHAnsi" w:hAnsiTheme="majorHAnsi" w:cstheme="majorHAnsi"/>
          <w:b/>
          <w:lang w:val="fr-FR"/>
        </w:rPr>
        <w:t>Sprint 3</w:t>
      </w:r>
      <w:r w:rsidRPr="00885EA5">
        <w:rPr>
          <w:rFonts w:asciiTheme="majorHAnsi" w:hAnsiTheme="majorHAnsi" w:cstheme="majorHAnsi"/>
          <w:lang w:val="fr-FR"/>
        </w:rPr>
        <w:t xml:space="preserve">: </w:t>
      </w:r>
      <w:r w:rsidRPr="00F3749E">
        <w:rPr>
          <w:rFonts w:asciiTheme="majorHAnsi" w:hAnsiTheme="majorHAnsi" w:cstheme="majorHAnsi"/>
          <w:shd w:val="clear" w:color="auto" w:fill="FCFCFC"/>
        </w:rPr>
        <w:t>Code Chi Phí Thuê Kho</w:t>
      </w:r>
    </w:p>
    <w:p w:rsidR="00C9120D" w:rsidRPr="00F3749E"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rPr>
        <w:t>Thời gian: 04/06/2016 – 12/06/2016</w:t>
      </w:r>
    </w:p>
    <w:p w:rsidR="00C9120D" w:rsidRPr="00F3749E"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rPr>
        <w:t>Nghiệp vụ của nhóm bao gồm các chức năng: thêm,xóa,sửa,tìm kiếm. Dựa vào cơ sở dữ liệu và giao diện, nhóm thực hiện code các chức năng sử dụng n</w:t>
      </w:r>
      <w:r w:rsidRPr="00B9021B">
        <w:rPr>
          <w:rFonts w:asciiTheme="majorHAnsi" w:hAnsiTheme="majorHAnsi" w:cstheme="majorHAnsi"/>
        </w:rPr>
        <w:t>gôn ngữ lập trình xử lý ASP.NET + C#.NET và giao tiếp dữ liệu bằng LINQ và WCF Services</w:t>
      </w:r>
      <w:r>
        <w:rPr>
          <w:rFonts w:asciiTheme="majorHAnsi" w:hAnsiTheme="majorHAnsi" w:cstheme="majorHAnsi"/>
        </w:rPr>
        <w:t>.</w:t>
      </w:r>
    </w:p>
    <w:p w:rsidR="00C9120D" w:rsidRPr="0064223A" w:rsidRDefault="00C9120D" w:rsidP="00A4202A">
      <w:pPr>
        <w:pStyle w:val="ListParagraph"/>
        <w:numPr>
          <w:ilvl w:val="1"/>
          <w:numId w:val="35"/>
        </w:numPr>
        <w:spacing w:after="160" w:line="360" w:lineRule="auto"/>
        <w:ind w:left="2160" w:hanging="180"/>
        <w:jc w:val="left"/>
        <w:rPr>
          <w:rFonts w:asciiTheme="majorHAnsi" w:hAnsiTheme="majorHAnsi" w:cstheme="majorHAnsi"/>
          <w:b/>
        </w:rPr>
      </w:pPr>
      <w:r>
        <w:rPr>
          <w:rFonts w:asciiTheme="majorHAnsi" w:hAnsiTheme="majorHAnsi" w:cstheme="majorHAnsi"/>
        </w:rPr>
        <w:t xml:space="preserve">Yêu cầu: Source code phải thật tối ưu,thống nhất về cách đặt tên các class,các function,ngắn gọn,tiết kiệm tài nguyên. </w:t>
      </w:r>
      <w:r>
        <w:rPr>
          <w:rFonts w:asciiTheme="majorHAnsi" w:hAnsiTheme="majorHAnsi" w:cstheme="majorHAnsi"/>
        </w:rPr>
        <w:lastRenderedPageBreak/>
        <w:t xml:space="preserve">Chạy debug không có lỗi xảy ra. Sau khi code xong test các chức năng và kiểm tra trên cơ sở dự liệu xem dữ liệu có được cập nhật hay không. </w:t>
      </w:r>
    </w:p>
    <w:p w:rsidR="00C9120D" w:rsidRDefault="00C9120D" w:rsidP="00A4202A">
      <w:pPr>
        <w:pStyle w:val="ListParagraph"/>
        <w:numPr>
          <w:ilvl w:val="0"/>
          <w:numId w:val="33"/>
        </w:numPr>
        <w:spacing w:after="160" w:line="360" w:lineRule="auto"/>
        <w:jc w:val="left"/>
        <w:rPr>
          <w:rFonts w:asciiTheme="majorHAnsi" w:hAnsiTheme="majorHAnsi" w:cstheme="majorHAnsi"/>
          <w:b/>
        </w:rPr>
      </w:pPr>
      <w:r>
        <w:rPr>
          <w:rFonts w:asciiTheme="majorHAnsi" w:hAnsiTheme="majorHAnsi" w:cstheme="majorHAnsi"/>
          <w:b/>
        </w:rPr>
        <w:t>Phân công công việc và quy định của nhóm</w:t>
      </w:r>
    </w:p>
    <w:p w:rsidR="00C9120D" w:rsidRDefault="00C9120D" w:rsidP="00A4202A">
      <w:pPr>
        <w:pStyle w:val="ListParagraph"/>
        <w:numPr>
          <w:ilvl w:val="1"/>
          <w:numId w:val="33"/>
        </w:numPr>
        <w:spacing w:after="160" w:line="360" w:lineRule="auto"/>
        <w:jc w:val="left"/>
        <w:rPr>
          <w:rFonts w:asciiTheme="majorHAnsi" w:hAnsiTheme="majorHAnsi" w:cstheme="majorHAnsi"/>
          <w:b/>
        </w:rPr>
      </w:pPr>
      <w:r>
        <w:rPr>
          <w:rFonts w:asciiTheme="majorHAnsi" w:hAnsiTheme="majorHAnsi" w:cstheme="majorHAnsi"/>
          <w:b/>
        </w:rPr>
        <w:t>Quy định của nhóm</w:t>
      </w:r>
    </w:p>
    <w:p w:rsidR="00C9120D" w:rsidRPr="00FA5FF2"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Công cụ sử dụng: Visual Studio, SQL Server.</w:t>
      </w:r>
    </w:p>
    <w:p w:rsidR="00C9120D" w:rsidRPr="00B9021B"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Công cụ trao đổi của nhóm: Skype (Họp nhóm), Facebook (thông báo tin tức), Viber (Nhận tin tức từ phía giáo viên).</w:t>
      </w:r>
    </w:p>
    <w:p w:rsidR="00C9120D" w:rsidRPr="00F63E49"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 xml:space="preserve">Quy định: Việc họp nhóm phải đúng thời gian và đầy đủ các thành viên nếu vắng mặt phải có lý do chính đáng. Hoàn thành công việc đúng tiến độ đã được đề ra. Trước và sau mỗi sprint nhóm họp để xem xét lại công việc của sprint đó và đưa ra hướng làm cho sprint tiếp theo. Các thành viên trong nhóm nhận task và cập nhật tiến độ trên redmine. </w:t>
      </w:r>
    </w:p>
    <w:p w:rsidR="00C9120D" w:rsidRPr="00FC2690" w:rsidRDefault="00C9120D" w:rsidP="00A4202A">
      <w:pPr>
        <w:pStyle w:val="ListParagraph"/>
        <w:numPr>
          <w:ilvl w:val="1"/>
          <w:numId w:val="33"/>
        </w:numPr>
        <w:spacing w:after="160" w:line="360" w:lineRule="auto"/>
        <w:jc w:val="left"/>
        <w:rPr>
          <w:rFonts w:asciiTheme="majorHAnsi" w:hAnsiTheme="majorHAnsi" w:cstheme="majorHAnsi"/>
          <w:b/>
        </w:rPr>
      </w:pPr>
      <w:r>
        <w:rPr>
          <w:rFonts w:asciiTheme="majorHAnsi" w:hAnsiTheme="majorHAnsi" w:cstheme="majorHAnsi"/>
          <w:b/>
        </w:rPr>
        <w:t>Phân chia công việc</w:t>
      </w:r>
    </w:p>
    <w:p w:rsidR="00C9120D" w:rsidRDefault="00C9120D" w:rsidP="00C9120D">
      <w:pPr>
        <w:pStyle w:val="ListParagraph"/>
        <w:spacing w:line="360" w:lineRule="auto"/>
        <w:ind w:left="1440"/>
        <w:rPr>
          <w:rFonts w:asciiTheme="majorHAnsi" w:hAnsiTheme="majorHAnsi" w:cstheme="majorHAnsi"/>
          <w:b/>
        </w:rPr>
      </w:pPr>
      <w:r>
        <w:rPr>
          <w:rFonts w:asciiTheme="majorHAnsi" w:hAnsiTheme="majorHAnsi" w:cstheme="majorHAnsi"/>
          <w:b/>
        </w:rPr>
        <w:t>Scrum Master: Tăng Duy Khoa</w:t>
      </w:r>
    </w:p>
    <w:p w:rsidR="00C9120D" w:rsidRDefault="00C9120D" w:rsidP="00A4202A">
      <w:pPr>
        <w:pStyle w:val="ListParagraph"/>
        <w:numPr>
          <w:ilvl w:val="0"/>
          <w:numId w:val="36"/>
        </w:numPr>
        <w:spacing w:after="160" w:line="360" w:lineRule="auto"/>
        <w:jc w:val="left"/>
        <w:rPr>
          <w:rFonts w:asciiTheme="majorHAnsi" w:hAnsiTheme="majorHAnsi" w:cstheme="majorHAnsi"/>
          <w:b/>
        </w:rPr>
      </w:pPr>
      <w:r>
        <w:rPr>
          <w:rFonts w:asciiTheme="majorHAnsi" w:hAnsiTheme="majorHAnsi" w:cstheme="majorHAnsi"/>
          <w:b/>
        </w:rPr>
        <w:t>Sprint 1</w:t>
      </w:r>
    </w:p>
    <w:p w:rsidR="00C9120D" w:rsidRPr="00F63E49" w:rsidRDefault="00C9120D" w:rsidP="00A4202A">
      <w:pPr>
        <w:pStyle w:val="ListParagraph"/>
        <w:numPr>
          <w:ilvl w:val="1"/>
          <w:numId w:val="36"/>
        </w:numPr>
        <w:spacing w:after="160" w:line="360" w:lineRule="auto"/>
        <w:ind w:left="2160" w:hanging="180"/>
        <w:jc w:val="left"/>
        <w:rPr>
          <w:rFonts w:asciiTheme="majorHAnsi" w:hAnsiTheme="majorHAnsi" w:cstheme="majorHAnsi"/>
          <w:b/>
        </w:rPr>
      </w:pPr>
      <w:r>
        <w:rPr>
          <w:rFonts w:asciiTheme="majorHAnsi" w:hAnsiTheme="majorHAnsi" w:cstheme="majorHAnsi"/>
        </w:rPr>
        <w:t>Tạo cơ sở dữ liệu: Nguyễn Hoàng Long</w:t>
      </w:r>
    </w:p>
    <w:p w:rsidR="00C9120D" w:rsidRPr="00F63E49" w:rsidRDefault="00C9120D" w:rsidP="00A4202A">
      <w:pPr>
        <w:pStyle w:val="ListParagraph"/>
        <w:numPr>
          <w:ilvl w:val="1"/>
          <w:numId w:val="36"/>
        </w:numPr>
        <w:spacing w:after="160" w:line="360" w:lineRule="auto"/>
        <w:ind w:left="2160" w:hanging="180"/>
        <w:jc w:val="left"/>
        <w:rPr>
          <w:rFonts w:asciiTheme="majorHAnsi" w:hAnsiTheme="majorHAnsi" w:cstheme="majorHAnsi"/>
          <w:b/>
        </w:rPr>
      </w:pPr>
      <w:r>
        <w:rPr>
          <w:rFonts w:asciiTheme="majorHAnsi" w:hAnsiTheme="majorHAnsi" w:cstheme="majorHAnsi"/>
        </w:rPr>
        <w:t>Setup Enviroment: Tất cả các thành viên trong nhóm</w:t>
      </w:r>
    </w:p>
    <w:p w:rsidR="00C9120D" w:rsidRDefault="00C9120D" w:rsidP="00A4202A">
      <w:pPr>
        <w:pStyle w:val="ListParagraph"/>
        <w:numPr>
          <w:ilvl w:val="0"/>
          <w:numId w:val="36"/>
        </w:numPr>
        <w:spacing w:after="160" w:line="360" w:lineRule="auto"/>
        <w:jc w:val="left"/>
        <w:rPr>
          <w:rFonts w:asciiTheme="majorHAnsi" w:hAnsiTheme="majorHAnsi" w:cstheme="majorHAnsi"/>
          <w:b/>
        </w:rPr>
      </w:pPr>
      <w:r>
        <w:rPr>
          <w:rFonts w:asciiTheme="majorHAnsi" w:hAnsiTheme="majorHAnsi" w:cstheme="majorHAnsi"/>
          <w:b/>
        </w:rPr>
        <w:t>Sprint 2</w:t>
      </w:r>
    </w:p>
    <w:p w:rsidR="00C9120D" w:rsidRPr="00F4748B" w:rsidRDefault="00C9120D" w:rsidP="00A4202A">
      <w:pPr>
        <w:pStyle w:val="ListParagraph"/>
        <w:numPr>
          <w:ilvl w:val="1"/>
          <w:numId w:val="36"/>
        </w:numPr>
        <w:spacing w:after="160" w:line="360" w:lineRule="auto"/>
        <w:ind w:left="2160" w:hanging="180"/>
        <w:jc w:val="left"/>
        <w:rPr>
          <w:rFonts w:asciiTheme="majorHAnsi" w:hAnsiTheme="majorHAnsi" w:cstheme="majorHAnsi"/>
          <w:b/>
        </w:rPr>
      </w:pPr>
      <w:r>
        <w:rPr>
          <w:rFonts w:asciiTheme="majorHAnsi" w:hAnsiTheme="majorHAnsi" w:cstheme="majorHAnsi"/>
        </w:rPr>
        <w:t>Design : Nguyễn Văn Ngân</w:t>
      </w:r>
    </w:p>
    <w:p w:rsidR="00C9120D" w:rsidRPr="00F4748B" w:rsidRDefault="00C9120D" w:rsidP="00A4202A">
      <w:pPr>
        <w:pStyle w:val="ListParagraph"/>
        <w:numPr>
          <w:ilvl w:val="1"/>
          <w:numId w:val="36"/>
        </w:numPr>
        <w:spacing w:after="160" w:line="360" w:lineRule="auto"/>
        <w:ind w:left="2160" w:hanging="180"/>
        <w:jc w:val="left"/>
        <w:rPr>
          <w:rFonts w:asciiTheme="majorHAnsi" w:hAnsiTheme="majorHAnsi" w:cstheme="majorHAnsi"/>
          <w:b/>
        </w:rPr>
      </w:pPr>
      <w:r>
        <w:rPr>
          <w:rFonts w:asciiTheme="majorHAnsi" w:hAnsiTheme="majorHAnsi" w:cstheme="majorHAnsi"/>
        </w:rPr>
        <w:t>Code UI/UX: Nguyễn Thành Luân</w:t>
      </w:r>
    </w:p>
    <w:p w:rsidR="00C9120D" w:rsidRDefault="00C9120D" w:rsidP="00A4202A">
      <w:pPr>
        <w:pStyle w:val="ListParagraph"/>
        <w:numPr>
          <w:ilvl w:val="0"/>
          <w:numId w:val="36"/>
        </w:numPr>
        <w:spacing w:after="160" w:line="360" w:lineRule="auto"/>
        <w:jc w:val="left"/>
        <w:rPr>
          <w:rFonts w:asciiTheme="majorHAnsi" w:hAnsiTheme="majorHAnsi" w:cstheme="majorHAnsi"/>
          <w:b/>
        </w:rPr>
      </w:pPr>
      <w:r>
        <w:rPr>
          <w:rFonts w:asciiTheme="majorHAnsi" w:hAnsiTheme="majorHAnsi" w:cstheme="majorHAnsi"/>
          <w:b/>
        </w:rPr>
        <w:t>Sprint 3</w:t>
      </w:r>
    </w:p>
    <w:p w:rsidR="00C9120D" w:rsidRPr="00280665" w:rsidRDefault="00C9120D" w:rsidP="00A4202A">
      <w:pPr>
        <w:pStyle w:val="ListParagraph"/>
        <w:numPr>
          <w:ilvl w:val="1"/>
          <w:numId w:val="36"/>
        </w:numPr>
        <w:spacing w:after="160" w:line="360" w:lineRule="auto"/>
        <w:ind w:left="2160" w:hanging="180"/>
        <w:jc w:val="left"/>
        <w:rPr>
          <w:rFonts w:asciiTheme="majorHAnsi" w:hAnsiTheme="majorHAnsi" w:cstheme="majorHAnsi"/>
          <w:b/>
        </w:rPr>
      </w:pPr>
      <w:r>
        <w:rPr>
          <w:rFonts w:asciiTheme="majorHAnsi" w:hAnsiTheme="majorHAnsi" w:cstheme="majorHAnsi"/>
        </w:rPr>
        <w:t>Code Chi Phí Thuê Kho: Ngô Trung – Song Thành Nghĩa</w:t>
      </w:r>
    </w:p>
    <w:p w:rsidR="00C9120D" w:rsidRDefault="00C9120D" w:rsidP="00A4202A">
      <w:pPr>
        <w:pStyle w:val="ListParagraph"/>
        <w:numPr>
          <w:ilvl w:val="1"/>
          <w:numId w:val="33"/>
        </w:numPr>
        <w:spacing w:after="160" w:line="360" w:lineRule="auto"/>
        <w:jc w:val="left"/>
        <w:rPr>
          <w:rFonts w:asciiTheme="majorHAnsi" w:hAnsiTheme="majorHAnsi" w:cstheme="majorHAnsi"/>
          <w:b/>
        </w:rPr>
      </w:pPr>
      <w:r>
        <w:rPr>
          <w:rFonts w:asciiTheme="majorHAnsi" w:hAnsiTheme="majorHAnsi" w:cstheme="majorHAnsi"/>
          <w:b/>
        </w:rPr>
        <w:t>Mô tả chi tiết công việc</w:t>
      </w:r>
    </w:p>
    <w:p w:rsidR="00C9120D" w:rsidRPr="00FC2690" w:rsidRDefault="00C9120D" w:rsidP="00A4202A">
      <w:pPr>
        <w:pStyle w:val="ListParagraph"/>
        <w:numPr>
          <w:ilvl w:val="0"/>
          <w:numId w:val="37"/>
        </w:numPr>
        <w:spacing w:after="160" w:line="360" w:lineRule="auto"/>
        <w:jc w:val="left"/>
        <w:rPr>
          <w:rFonts w:asciiTheme="majorHAnsi" w:hAnsiTheme="majorHAnsi" w:cstheme="majorHAnsi"/>
          <w:b/>
        </w:rPr>
      </w:pPr>
      <w:r>
        <w:rPr>
          <w:rFonts w:asciiTheme="majorHAnsi" w:hAnsiTheme="majorHAnsi" w:cstheme="majorHAnsi"/>
          <w:b/>
        </w:rPr>
        <w:t>Tăng Duy Khoa</w:t>
      </w:r>
    </w:p>
    <w:p w:rsidR="00C9120D" w:rsidRDefault="00C9120D" w:rsidP="00A4202A">
      <w:pPr>
        <w:pStyle w:val="ListParagraph"/>
        <w:numPr>
          <w:ilvl w:val="0"/>
          <w:numId w:val="46"/>
        </w:numPr>
        <w:spacing w:after="160" w:line="360" w:lineRule="auto"/>
        <w:jc w:val="left"/>
        <w:rPr>
          <w:rFonts w:asciiTheme="majorHAnsi" w:hAnsiTheme="majorHAnsi" w:cstheme="majorHAnsi"/>
          <w:b/>
        </w:rPr>
      </w:pPr>
      <w:r>
        <w:rPr>
          <w:rFonts w:asciiTheme="majorHAnsi" w:hAnsiTheme="majorHAnsi" w:cstheme="majorHAnsi"/>
          <w:b/>
        </w:rPr>
        <w:t>Công việc với vai trò là Cấu Hình</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Cài đặt VesionControl Git cho lớp buổi sang và buổi chiều sử dụng</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lastRenderedPageBreak/>
        <w:t>Cài đặt SQL Server Management cho lớp sang và lớp chiều sử dụng</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Tạo Database nền cho lớp buổi sang sử dụng, từ đó lớp sẽ sử dụng database này để phát triển lên</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 xml:space="preserve">Setup Database cho lớp chung một IP 10.80.13.138,1433 </w:t>
      </w:r>
    </w:p>
    <w:p w:rsidR="00C9120D"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Cấu hình và cài đặt framework SBA cho lớp sử dụng, sau đó up lên GIT repository</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Pr>
          <w:rFonts w:asciiTheme="majorHAnsi" w:hAnsiTheme="majorHAnsi" w:cstheme="majorHAnsi"/>
        </w:rPr>
        <w:t>Tiến hành họp và phân nhánh cho mỗi thành viên sử dụng GIT</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Hỗ trợ cả lớp về việc setup database</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Hỗ trợ cả lớp về việc sử dụng Git</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 xml:space="preserve">Hỗ trợ cả lớp về tạo tài khoản sql server </w:t>
      </w:r>
    </w:p>
    <w:p w:rsidR="00C9120D" w:rsidRDefault="00C9120D" w:rsidP="00A4202A">
      <w:pPr>
        <w:pStyle w:val="ListParagraph"/>
        <w:numPr>
          <w:ilvl w:val="0"/>
          <w:numId w:val="47"/>
        </w:numPr>
        <w:spacing w:after="160" w:line="360" w:lineRule="auto"/>
        <w:jc w:val="left"/>
        <w:rPr>
          <w:rFonts w:asciiTheme="majorHAnsi" w:hAnsiTheme="majorHAnsi" w:cstheme="majorHAnsi"/>
        </w:rPr>
      </w:pPr>
      <w:r w:rsidRPr="008014DB">
        <w:rPr>
          <w:rFonts w:asciiTheme="majorHAnsi" w:hAnsiTheme="majorHAnsi" w:cstheme="majorHAnsi"/>
        </w:rPr>
        <w:t>Sau khi hoàn thành project, tiến hành merge code cho tất cả các nhóm trong lớp (công việc này chiếm nhiều thời gian nhất và dễ lỗi nhất)</w:t>
      </w:r>
    </w:p>
    <w:p w:rsidR="00C9120D" w:rsidRDefault="00C9120D" w:rsidP="00A4202A">
      <w:pPr>
        <w:pStyle w:val="ListParagraph"/>
        <w:numPr>
          <w:ilvl w:val="0"/>
          <w:numId w:val="47"/>
        </w:numPr>
        <w:spacing w:after="160" w:line="360" w:lineRule="auto"/>
        <w:jc w:val="left"/>
        <w:rPr>
          <w:rFonts w:asciiTheme="majorHAnsi" w:hAnsiTheme="majorHAnsi" w:cstheme="majorHAnsi"/>
        </w:rPr>
      </w:pPr>
      <w:r>
        <w:rPr>
          <w:rFonts w:asciiTheme="majorHAnsi" w:hAnsiTheme="majorHAnsi" w:cstheme="majorHAnsi"/>
        </w:rPr>
        <w:t>Hỗ trợ lớp trưởng cho việc vận hành sử dụng các công cụ như remine, git và hỗ trợ cài đặt thư viện</w:t>
      </w:r>
    </w:p>
    <w:p w:rsidR="00C9120D" w:rsidRDefault="00C9120D" w:rsidP="00A4202A">
      <w:pPr>
        <w:pStyle w:val="ListParagraph"/>
        <w:numPr>
          <w:ilvl w:val="0"/>
          <w:numId w:val="47"/>
        </w:numPr>
        <w:spacing w:after="160" w:line="360" w:lineRule="auto"/>
        <w:jc w:val="left"/>
        <w:rPr>
          <w:rFonts w:asciiTheme="majorHAnsi" w:hAnsiTheme="majorHAnsi" w:cstheme="majorHAnsi"/>
        </w:rPr>
      </w:pPr>
      <w:r>
        <w:rPr>
          <w:rFonts w:asciiTheme="majorHAnsi" w:hAnsiTheme="majorHAnsi" w:cstheme="majorHAnsi"/>
        </w:rPr>
        <w:t xml:space="preserve">Trong quá trình sử dụng, không có các lỗi về cân bằng tải, hay server bị ngưng hoạt động, hệ thống chạy tốt </w:t>
      </w:r>
    </w:p>
    <w:p w:rsidR="00C9120D" w:rsidRPr="008014DB" w:rsidRDefault="00C9120D" w:rsidP="00A4202A">
      <w:pPr>
        <w:pStyle w:val="ListParagraph"/>
        <w:numPr>
          <w:ilvl w:val="0"/>
          <w:numId w:val="47"/>
        </w:numPr>
        <w:spacing w:after="160" w:line="360" w:lineRule="auto"/>
        <w:jc w:val="left"/>
        <w:rPr>
          <w:rFonts w:asciiTheme="majorHAnsi" w:hAnsiTheme="majorHAnsi" w:cstheme="majorHAnsi"/>
        </w:rPr>
      </w:pPr>
      <w:r>
        <w:rPr>
          <w:rFonts w:asciiTheme="majorHAnsi" w:hAnsiTheme="majorHAnsi" w:cstheme="majorHAnsi"/>
        </w:rPr>
        <w:t>Tiến hành deloy web trên địa chỉ 10.80.13.138:8000</w:t>
      </w:r>
    </w:p>
    <w:p w:rsidR="00C9120D" w:rsidRDefault="00C9120D" w:rsidP="00A4202A">
      <w:pPr>
        <w:pStyle w:val="ListParagraph"/>
        <w:numPr>
          <w:ilvl w:val="0"/>
          <w:numId w:val="46"/>
        </w:numPr>
        <w:spacing w:after="160" w:line="360" w:lineRule="auto"/>
        <w:jc w:val="left"/>
        <w:rPr>
          <w:rFonts w:asciiTheme="majorHAnsi" w:hAnsiTheme="majorHAnsi" w:cstheme="majorHAnsi"/>
          <w:b/>
          <w:lang w:val="fr-FR"/>
        </w:rPr>
      </w:pPr>
      <w:r w:rsidRPr="00FC351D">
        <w:rPr>
          <w:rFonts w:asciiTheme="majorHAnsi" w:hAnsiTheme="majorHAnsi" w:cstheme="majorHAnsi"/>
          <w:b/>
          <w:lang w:val="fr-FR"/>
        </w:rPr>
        <w:t>Công việc với vai trò là ScrumMaster</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lang w:val="fr-FR"/>
        </w:rPr>
      </w:pPr>
      <w:r w:rsidRPr="008F1642">
        <w:rPr>
          <w:rFonts w:asciiTheme="majorHAnsi" w:hAnsiTheme="majorHAnsi" w:cstheme="majorHAnsi"/>
          <w:lang w:val="fr-FR"/>
        </w:rPr>
        <w:t>Tiến hành tạo dự án trên Redmine</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lang w:val="fr-FR"/>
        </w:rPr>
      </w:pPr>
      <w:r w:rsidRPr="008F1642">
        <w:rPr>
          <w:rFonts w:asciiTheme="majorHAnsi" w:hAnsiTheme="majorHAnsi" w:cstheme="majorHAnsi"/>
          <w:lang w:val="fr-FR"/>
        </w:rPr>
        <w:t>Đọc yêu cầu chức năng về Chi Phí Thuê Kho để tiến hành phân chia task cho từng thành viên</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t>Tạo 3 sprint cơ bản bao gồm</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t>Sprint 1: Tạo Cơ Sở Dữ Liệu</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lastRenderedPageBreak/>
        <w:t>Sprint 2: Hoàn thành xong chức năng UI/UX</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t>Sprint 3: Hoàn thành xong chức năng logic của Chi Phí Thuê Kho</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t>Tiến hành tạo database cho Nguyễn Hoàng Long phát triển thêm</w:t>
      </w:r>
    </w:p>
    <w:p w:rsidR="00C9120D" w:rsidRPr="008F1642"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t>Hỗ trợ và code UI/UX cho thành viên Ngô Trung</w:t>
      </w:r>
    </w:p>
    <w:p w:rsidR="00C9120D" w:rsidRDefault="00C9120D" w:rsidP="00A4202A">
      <w:pPr>
        <w:pStyle w:val="ListParagraph"/>
        <w:numPr>
          <w:ilvl w:val="0"/>
          <w:numId w:val="48"/>
        </w:numPr>
        <w:spacing w:after="160" w:line="360" w:lineRule="auto"/>
        <w:jc w:val="left"/>
        <w:rPr>
          <w:rFonts w:asciiTheme="majorHAnsi" w:hAnsiTheme="majorHAnsi" w:cstheme="majorHAnsi"/>
        </w:rPr>
      </w:pPr>
      <w:r w:rsidRPr="008F1642">
        <w:rPr>
          <w:rFonts w:asciiTheme="majorHAnsi" w:hAnsiTheme="majorHAnsi" w:cstheme="majorHAnsi"/>
        </w:rPr>
        <w:t>Hỗ trợ nghiệp vụ trong quá trình phát triển phần mềm</w:t>
      </w:r>
    </w:p>
    <w:p w:rsidR="00C9120D" w:rsidRPr="000B7A90" w:rsidRDefault="00C9120D" w:rsidP="00A4202A">
      <w:pPr>
        <w:pStyle w:val="ListParagraph"/>
        <w:numPr>
          <w:ilvl w:val="0"/>
          <w:numId w:val="49"/>
        </w:numPr>
        <w:spacing w:after="160" w:line="360" w:lineRule="auto"/>
        <w:jc w:val="left"/>
        <w:rPr>
          <w:rFonts w:asciiTheme="majorHAnsi" w:hAnsiTheme="majorHAnsi" w:cstheme="majorHAnsi"/>
          <w:b/>
        </w:rPr>
      </w:pPr>
      <w:r w:rsidRPr="000B7A90">
        <w:rPr>
          <w:rFonts w:asciiTheme="majorHAnsi" w:hAnsiTheme="majorHAnsi" w:cstheme="majorHAnsi"/>
          <w:b/>
        </w:rPr>
        <w:t>Những điều đã học được khi làm đồ án:</w:t>
      </w:r>
    </w:p>
    <w:p w:rsidR="00C9120D" w:rsidRPr="000B7A90"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Cách cân bằng tải của server (phục vụ cho nhiều lượt truy cập)</w:t>
      </w:r>
    </w:p>
    <w:p w:rsidR="00C9120D" w:rsidRPr="000B7A90"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Cách cài đặt GIT và sử dụng GIT, các phân chia nhánh ra sao ? và như thế nào trên GIT</w:t>
      </w:r>
      <w:r>
        <w:rPr>
          <w:rFonts w:asciiTheme="majorHAnsi" w:hAnsiTheme="majorHAnsi" w:cstheme="majorHAnsi"/>
        </w:rPr>
        <w:t xml:space="preserve"> ?</w:t>
      </w:r>
    </w:p>
    <w:p w:rsidR="00C9120D" w:rsidRPr="000B7A90"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Sử dụng tốt hơn công cụ GIT</w:t>
      </w:r>
    </w:p>
    <w:p w:rsidR="00C9120D" w:rsidRPr="000B7A90"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Biết cách sử dụng VPN của UIT, và cách mở port cho từng ứng dụng</w:t>
      </w:r>
    </w:p>
    <w:p w:rsidR="00C9120D" w:rsidRPr="000B7A90"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Biết cách deloy một trang web viết bằng Silverligh lên Host</w:t>
      </w:r>
    </w:p>
    <w:p w:rsidR="00C9120D" w:rsidRPr="000B7A90"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Nắm rõ Web Server IIS</w:t>
      </w:r>
    </w:p>
    <w:p w:rsidR="00C9120D" w:rsidRDefault="00C9120D" w:rsidP="00A4202A">
      <w:pPr>
        <w:pStyle w:val="ListParagraph"/>
        <w:numPr>
          <w:ilvl w:val="0"/>
          <w:numId w:val="50"/>
        </w:numPr>
        <w:spacing w:after="160" w:line="360" w:lineRule="auto"/>
        <w:jc w:val="left"/>
        <w:rPr>
          <w:rFonts w:asciiTheme="majorHAnsi" w:hAnsiTheme="majorHAnsi" w:cstheme="majorHAnsi"/>
        </w:rPr>
      </w:pPr>
      <w:r w:rsidRPr="000B7A90">
        <w:rPr>
          <w:rFonts w:asciiTheme="majorHAnsi" w:hAnsiTheme="majorHAnsi" w:cstheme="majorHAnsi"/>
        </w:rPr>
        <w:t>Nắm rõ công cụ SourcTree phục vụ cho GIT</w:t>
      </w:r>
    </w:p>
    <w:p w:rsidR="00C9120D" w:rsidRPr="006D5A67" w:rsidRDefault="00C9120D" w:rsidP="00A4202A">
      <w:pPr>
        <w:pStyle w:val="ListParagraph"/>
        <w:numPr>
          <w:ilvl w:val="0"/>
          <w:numId w:val="49"/>
        </w:numPr>
        <w:spacing w:after="160" w:line="360" w:lineRule="auto"/>
        <w:jc w:val="left"/>
        <w:rPr>
          <w:rFonts w:asciiTheme="majorHAnsi" w:hAnsiTheme="majorHAnsi" w:cstheme="majorHAnsi"/>
          <w:b/>
        </w:rPr>
      </w:pPr>
      <w:r w:rsidRPr="006D5A67">
        <w:rPr>
          <w:rFonts w:asciiTheme="majorHAnsi" w:hAnsiTheme="majorHAnsi" w:cstheme="majorHAnsi"/>
          <w:b/>
        </w:rPr>
        <w:t>Những hạn chế:</w:t>
      </w:r>
    </w:p>
    <w:p w:rsidR="00C9120D" w:rsidRPr="00842493" w:rsidRDefault="00C9120D" w:rsidP="00A4202A">
      <w:pPr>
        <w:pStyle w:val="ListParagraph"/>
        <w:numPr>
          <w:ilvl w:val="0"/>
          <w:numId w:val="51"/>
        </w:numPr>
        <w:spacing w:after="160" w:line="360" w:lineRule="auto"/>
        <w:jc w:val="left"/>
        <w:rPr>
          <w:rFonts w:asciiTheme="majorHAnsi" w:hAnsiTheme="majorHAnsi" w:cstheme="majorHAnsi"/>
        </w:rPr>
      </w:pPr>
      <w:r w:rsidRPr="00842493">
        <w:rPr>
          <w:rFonts w:asciiTheme="majorHAnsi" w:hAnsiTheme="majorHAnsi" w:cstheme="majorHAnsi"/>
        </w:rPr>
        <w:t>Do trong quá trình vừa học và vừa thực tập, nên viêc hỗ trợ tất cả các bạn trong lớp là không thể (chỉ thông qua nhóm trưởng)</w:t>
      </w:r>
    </w:p>
    <w:p w:rsidR="00C9120D" w:rsidRDefault="00C9120D" w:rsidP="00A4202A">
      <w:pPr>
        <w:pStyle w:val="ListParagraph"/>
        <w:numPr>
          <w:ilvl w:val="0"/>
          <w:numId w:val="37"/>
        </w:numPr>
        <w:spacing w:after="160" w:line="360" w:lineRule="auto"/>
        <w:jc w:val="left"/>
        <w:rPr>
          <w:rFonts w:asciiTheme="majorHAnsi" w:hAnsiTheme="majorHAnsi" w:cstheme="majorHAnsi"/>
          <w:b/>
        </w:rPr>
      </w:pPr>
      <w:r>
        <w:rPr>
          <w:rFonts w:asciiTheme="majorHAnsi" w:hAnsiTheme="majorHAnsi" w:cstheme="majorHAnsi"/>
          <w:b/>
        </w:rPr>
        <w:t>Nguyễn Hoàng Long</w:t>
      </w:r>
    </w:p>
    <w:p w:rsidR="00C9120D" w:rsidRPr="007F772E" w:rsidRDefault="00C9120D" w:rsidP="00A4202A">
      <w:pPr>
        <w:pStyle w:val="ListParagraph"/>
        <w:numPr>
          <w:ilvl w:val="0"/>
          <w:numId w:val="40"/>
        </w:numPr>
        <w:spacing w:after="160" w:line="360" w:lineRule="auto"/>
        <w:ind w:left="2160" w:hanging="180"/>
        <w:jc w:val="left"/>
        <w:rPr>
          <w:rFonts w:asciiTheme="majorHAnsi" w:hAnsiTheme="majorHAnsi" w:cstheme="majorHAnsi"/>
          <w:b/>
        </w:rPr>
      </w:pPr>
      <w:r>
        <w:rPr>
          <w:rFonts w:asciiTheme="majorHAnsi" w:hAnsiTheme="majorHAnsi" w:cstheme="majorHAnsi"/>
        </w:rPr>
        <w:t>Công việc được phân công</w:t>
      </w:r>
    </w:p>
    <w:p w:rsidR="00C9120D" w:rsidRPr="00885EA5" w:rsidRDefault="00C9120D" w:rsidP="00C9120D">
      <w:pPr>
        <w:pStyle w:val="ListParagraph"/>
        <w:ind w:left="1468" w:firstLine="692"/>
      </w:pPr>
      <w:r w:rsidRPr="00885EA5">
        <w:t>Mô tả chung : Thiết kế database, tìm hiểu nghiệp vụ và kiểm thử.</w:t>
      </w:r>
    </w:p>
    <w:p w:rsidR="00C9120D" w:rsidRDefault="00C9120D" w:rsidP="00A4202A">
      <w:pPr>
        <w:pStyle w:val="ListParagraph"/>
        <w:numPr>
          <w:ilvl w:val="0"/>
          <w:numId w:val="41"/>
        </w:numPr>
        <w:spacing w:before="120" w:after="200" w:line="264" w:lineRule="auto"/>
        <w:jc w:val="left"/>
        <w:rPr>
          <w:lang w:val="fr-FR"/>
        </w:rPr>
      </w:pPr>
      <w:r>
        <w:rPr>
          <w:lang w:val="fr-FR"/>
        </w:rPr>
        <w:t>Sprint 1 : Document &amp; Setup enviroment</w:t>
      </w:r>
    </w:p>
    <w:p w:rsidR="00C9120D" w:rsidRDefault="00C9120D" w:rsidP="00A4202A">
      <w:pPr>
        <w:pStyle w:val="ListParagraph"/>
        <w:numPr>
          <w:ilvl w:val="0"/>
          <w:numId w:val="42"/>
        </w:numPr>
        <w:spacing w:before="120" w:after="200" w:line="264" w:lineRule="auto"/>
      </w:pPr>
      <w:r w:rsidRPr="00EC35CD">
        <w:t>Thiết kế và tạo database</w:t>
      </w:r>
    </w:p>
    <w:p w:rsidR="00C9120D" w:rsidRDefault="00C9120D" w:rsidP="00A4202A">
      <w:pPr>
        <w:pStyle w:val="ListParagraph"/>
        <w:numPr>
          <w:ilvl w:val="0"/>
          <w:numId w:val="42"/>
        </w:numPr>
        <w:spacing w:before="120" w:after="200" w:line="264" w:lineRule="auto"/>
      </w:pPr>
      <w:r>
        <w:lastRenderedPageBreak/>
        <w:t>Tìm hiểu và phân tích nghiệp vụ</w:t>
      </w:r>
    </w:p>
    <w:p w:rsidR="00C9120D" w:rsidRDefault="00C9120D" w:rsidP="00A4202A">
      <w:pPr>
        <w:pStyle w:val="ListParagraph"/>
        <w:numPr>
          <w:ilvl w:val="0"/>
          <w:numId w:val="42"/>
        </w:numPr>
        <w:spacing w:before="120" w:after="200" w:line="264" w:lineRule="auto"/>
      </w:pPr>
      <w:r>
        <w:t>Kiểm thử database</w:t>
      </w:r>
    </w:p>
    <w:p w:rsidR="00C9120D" w:rsidRDefault="00C9120D" w:rsidP="00A4202A">
      <w:pPr>
        <w:pStyle w:val="ListParagraph"/>
        <w:numPr>
          <w:ilvl w:val="0"/>
          <w:numId w:val="41"/>
        </w:numPr>
        <w:spacing w:before="120" w:after="200" w:line="264" w:lineRule="auto"/>
        <w:jc w:val="left"/>
      </w:pPr>
      <w:r>
        <w:t>Sprint 2: Design and Code UI/UX</w:t>
      </w:r>
    </w:p>
    <w:p w:rsidR="00C9120D" w:rsidRDefault="00C9120D" w:rsidP="00A4202A">
      <w:pPr>
        <w:pStyle w:val="ListParagraph"/>
        <w:numPr>
          <w:ilvl w:val="0"/>
          <w:numId w:val="42"/>
        </w:numPr>
        <w:spacing w:before="120" w:after="200" w:line="264" w:lineRule="auto"/>
      </w:pPr>
      <w:r>
        <w:t>Hỗ trợ nghiệp vụ cho team UI/UX</w:t>
      </w:r>
    </w:p>
    <w:p w:rsidR="00C9120D" w:rsidRDefault="00C9120D" w:rsidP="00A4202A">
      <w:pPr>
        <w:pStyle w:val="ListParagraph"/>
        <w:numPr>
          <w:ilvl w:val="0"/>
          <w:numId w:val="42"/>
        </w:numPr>
        <w:spacing w:before="120" w:after="200" w:line="264" w:lineRule="auto"/>
      </w:pPr>
      <w:r>
        <w:t>Kiểm thử UI/UX</w:t>
      </w:r>
    </w:p>
    <w:p w:rsidR="00C9120D" w:rsidRDefault="00C9120D" w:rsidP="00A4202A">
      <w:pPr>
        <w:pStyle w:val="ListParagraph"/>
        <w:numPr>
          <w:ilvl w:val="0"/>
          <w:numId w:val="41"/>
        </w:numPr>
        <w:spacing w:before="120" w:after="200" w:line="264" w:lineRule="auto"/>
        <w:jc w:val="left"/>
        <w:rPr>
          <w:lang w:val="fr-FR"/>
        </w:rPr>
      </w:pPr>
      <w:r w:rsidRPr="00EC35CD">
        <w:rPr>
          <w:lang w:val="fr-FR"/>
        </w:rPr>
        <w:t xml:space="preserve">Sprint 3: </w:t>
      </w:r>
      <w:r>
        <w:rPr>
          <w:lang w:val="fr-FR"/>
        </w:rPr>
        <w:t>Code Chi Phí Thuê Kho</w:t>
      </w:r>
    </w:p>
    <w:p w:rsidR="00C9120D" w:rsidRDefault="00C9120D" w:rsidP="00A4202A">
      <w:pPr>
        <w:pStyle w:val="ListParagraph"/>
        <w:numPr>
          <w:ilvl w:val="0"/>
          <w:numId w:val="42"/>
        </w:numPr>
        <w:spacing w:before="120" w:after="200" w:line="264" w:lineRule="auto"/>
      </w:pPr>
      <w:r w:rsidRPr="00EC35CD">
        <w:t>Hỗ trợ nghiệp vụ cho team code</w:t>
      </w:r>
    </w:p>
    <w:p w:rsidR="00C9120D" w:rsidRDefault="00C9120D" w:rsidP="00A4202A">
      <w:pPr>
        <w:pStyle w:val="ListParagraph"/>
        <w:numPr>
          <w:ilvl w:val="0"/>
          <w:numId w:val="42"/>
        </w:numPr>
        <w:spacing w:before="120" w:after="200" w:line="264" w:lineRule="auto"/>
      </w:pPr>
      <w:r w:rsidRPr="007F772E">
        <w:t>Kiểm thử hệ thống</w:t>
      </w:r>
    </w:p>
    <w:p w:rsidR="00C9120D" w:rsidRPr="007F772E" w:rsidRDefault="00C9120D" w:rsidP="00A4202A">
      <w:pPr>
        <w:pStyle w:val="ListParagraph"/>
        <w:numPr>
          <w:ilvl w:val="0"/>
          <w:numId w:val="38"/>
        </w:numPr>
        <w:tabs>
          <w:tab w:val="left" w:pos="2160"/>
        </w:tabs>
        <w:spacing w:after="160" w:line="360" w:lineRule="auto"/>
        <w:ind w:hanging="540"/>
        <w:jc w:val="left"/>
        <w:rPr>
          <w:rFonts w:asciiTheme="majorHAnsi" w:hAnsiTheme="majorHAnsi" w:cstheme="majorHAnsi"/>
        </w:rPr>
      </w:pPr>
      <w:r>
        <w:rPr>
          <w:rFonts w:asciiTheme="majorHAnsi" w:eastAsia="Times New Roman" w:hAnsiTheme="majorHAnsi" w:cstheme="majorHAnsi"/>
          <w:bCs/>
          <w:color w:val="222222"/>
          <w:lang w:eastAsia="vi-VN"/>
        </w:rPr>
        <w:t>Mô tả công việc</w:t>
      </w:r>
    </w:p>
    <w:p w:rsidR="00C9120D" w:rsidRDefault="00C9120D" w:rsidP="00A4202A">
      <w:pPr>
        <w:pStyle w:val="ListParagraph"/>
        <w:numPr>
          <w:ilvl w:val="0"/>
          <w:numId w:val="41"/>
        </w:numPr>
        <w:spacing w:before="120" w:after="200" w:line="264" w:lineRule="auto"/>
        <w:jc w:val="left"/>
      </w:pPr>
      <w:r>
        <w:t>Task 1: Create Database</w:t>
      </w:r>
    </w:p>
    <w:p w:rsidR="00C9120D" w:rsidRDefault="00C9120D" w:rsidP="00A4202A">
      <w:pPr>
        <w:pStyle w:val="ListParagraph"/>
        <w:numPr>
          <w:ilvl w:val="0"/>
          <w:numId w:val="42"/>
        </w:numPr>
        <w:spacing w:before="120" w:after="200" w:line="264" w:lineRule="auto"/>
      </w:pPr>
      <w:r>
        <w:t>Thiết kế và tạo database cho mục Chi phí thuê kho. Cụ thể là tạo bảng CP_CHIPHITHUEKHO trên database chung của lớp.</w:t>
      </w:r>
    </w:p>
    <w:p w:rsidR="00C9120D" w:rsidRDefault="00C9120D" w:rsidP="00A4202A">
      <w:pPr>
        <w:pStyle w:val="ListParagraph"/>
        <w:numPr>
          <w:ilvl w:val="0"/>
          <w:numId w:val="42"/>
        </w:numPr>
        <w:spacing w:before="120" w:after="200" w:line="264" w:lineRule="auto"/>
      </w:pPr>
      <w:r>
        <w:t xml:space="preserve">Tạo 3 Stored Procedures: </w:t>
      </w:r>
    </w:p>
    <w:p w:rsidR="00C9120D" w:rsidRDefault="00C9120D" w:rsidP="00C9120D">
      <w:pPr>
        <w:pStyle w:val="ListParagraph"/>
        <w:ind w:left="2880"/>
      </w:pPr>
      <w:r>
        <w:t>CP_CHIPHITHUEKHO_Del</w:t>
      </w:r>
    </w:p>
    <w:p w:rsidR="00C9120D" w:rsidRDefault="00C9120D" w:rsidP="00C9120D">
      <w:pPr>
        <w:pStyle w:val="ListParagraph"/>
        <w:ind w:left="2880"/>
      </w:pPr>
      <w:r>
        <w:t>CP_CHIPHITHUEKHO_Ins</w:t>
      </w:r>
    </w:p>
    <w:p w:rsidR="00C9120D" w:rsidRDefault="00C9120D" w:rsidP="00C9120D">
      <w:pPr>
        <w:pStyle w:val="ListParagraph"/>
        <w:ind w:left="2880"/>
      </w:pPr>
      <w:r>
        <w:t>CP_CHIPHITHUEKHO_Upd</w:t>
      </w:r>
    </w:p>
    <w:p w:rsidR="00C9120D" w:rsidRDefault="00C9120D" w:rsidP="00A4202A">
      <w:pPr>
        <w:pStyle w:val="ListParagraph"/>
        <w:numPr>
          <w:ilvl w:val="0"/>
          <w:numId w:val="41"/>
        </w:numPr>
        <w:spacing w:before="120" w:after="200" w:line="264" w:lineRule="auto"/>
        <w:jc w:val="left"/>
      </w:pPr>
      <w:r>
        <w:t>Task 2: Collect document</w:t>
      </w:r>
    </w:p>
    <w:p w:rsidR="00C9120D" w:rsidRDefault="00C9120D" w:rsidP="00A4202A">
      <w:pPr>
        <w:pStyle w:val="ListParagraph"/>
        <w:numPr>
          <w:ilvl w:val="0"/>
          <w:numId w:val="42"/>
        </w:numPr>
        <w:spacing w:before="120" w:after="200" w:line="264" w:lineRule="auto"/>
      </w:pPr>
      <w:r>
        <w:t>Tìm hiểu nghiệp vụ Chi phí thuê kho.</w:t>
      </w:r>
    </w:p>
    <w:p w:rsidR="00C9120D" w:rsidRDefault="00C9120D" w:rsidP="00A4202A">
      <w:pPr>
        <w:pStyle w:val="ListParagraph"/>
        <w:numPr>
          <w:ilvl w:val="0"/>
          <w:numId w:val="42"/>
        </w:numPr>
        <w:spacing w:before="120" w:after="200" w:line="264" w:lineRule="auto"/>
      </w:pPr>
      <w:r w:rsidRPr="007F436A">
        <w:t>Mô tả thành document nghiệp vụ, file “Nghiep vu-Chi phi thue kho v2</w:t>
      </w:r>
      <w:r>
        <w:t>.docx” trên Redmine.</w:t>
      </w:r>
    </w:p>
    <w:p w:rsidR="00C9120D" w:rsidRDefault="00C9120D" w:rsidP="00C9120D">
      <w:pPr>
        <w:pStyle w:val="ListParagraph"/>
        <w:ind w:left="2880"/>
      </w:pPr>
      <w:r>
        <w:t>(</w:t>
      </w:r>
      <w:hyperlink r:id="rId19" w:history="1">
        <w:r w:rsidRPr="00374963">
          <w:rPr>
            <w:rStyle w:val="Hyperlink"/>
          </w:rPr>
          <w:t>http://10.80.13.138/redmine/attachments/download/123/Nghiep%20vu-Chi%20phi%20thue%20kho%20v2.docx</w:t>
        </w:r>
      </w:hyperlink>
      <w:r>
        <w:t>)</w:t>
      </w:r>
    </w:p>
    <w:p w:rsidR="00C9120D" w:rsidRPr="007F436A" w:rsidRDefault="00C9120D" w:rsidP="00A4202A">
      <w:pPr>
        <w:pStyle w:val="ListParagraph"/>
        <w:numPr>
          <w:ilvl w:val="0"/>
          <w:numId w:val="42"/>
        </w:numPr>
        <w:spacing w:before="120" w:after="200" w:line="264" w:lineRule="auto"/>
      </w:pPr>
      <w:r>
        <w:t>Trình bày và phân tích nghiệp vụ cho các thành viên trong nhóm.</w:t>
      </w:r>
    </w:p>
    <w:p w:rsidR="00C9120D" w:rsidRDefault="00C9120D" w:rsidP="00A4202A">
      <w:pPr>
        <w:pStyle w:val="ListParagraph"/>
        <w:numPr>
          <w:ilvl w:val="0"/>
          <w:numId w:val="41"/>
        </w:numPr>
        <w:spacing w:before="120" w:after="200" w:line="264" w:lineRule="auto"/>
        <w:jc w:val="left"/>
      </w:pPr>
      <w:r>
        <w:t>Task 3: Bug Null value</w:t>
      </w:r>
    </w:p>
    <w:p w:rsidR="00C9120D" w:rsidRDefault="00C9120D" w:rsidP="00A4202A">
      <w:pPr>
        <w:pStyle w:val="ListParagraph"/>
        <w:numPr>
          <w:ilvl w:val="0"/>
          <w:numId w:val="42"/>
        </w:numPr>
        <w:spacing w:before="120" w:after="200" w:line="264" w:lineRule="auto"/>
      </w:pPr>
      <w:r>
        <w:t xml:space="preserve"> “</w:t>
      </w:r>
      <w:r w:rsidRPr="007F436A">
        <w:t>Many columns must not be set null value”</w:t>
      </w:r>
      <w:r>
        <w:t xml:space="preserve"> trong database</w:t>
      </w:r>
    </w:p>
    <w:p w:rsidR="00C9120D" w:rsidRPr="007F436A" w:rsidRDefault="00C9120D" w:rsidP="00A4202A">
      <w:pPr>
        <w:pStyle w:val="ListParagraph"/>
        <w:numPr>
          <w:ilvl w:val="0"/>
          <w:numId w:val="41"/>
        </w:numPr>
        <w:spacing w:before="120" w:after="200" w:line="264" w:lineRule="auto"/>
        <w:jc w:val="left"/>
      </w:pPr>
      <w:r>
        <w:t xml:space="preserve">Task 4: </w:t>
      </w:r>
      <w:hyperlink r:id="rId20" w:history="1">
        <w:r w:rsidRPr="007F436A">
          <w:t>Support document for UI/UX team</w:t>
        </w:r>
      </w:hyperlink>
    </w:p>
    <w:p w:rsidR="00C9120D" w:rsidRDefault="00C9120D" w:rsidP="00A4202A">
      <w:pPr>
        <w:pStyle w:val="ListParagraph"/>
        <w:numPr>
          <w:ilvl w:val="0"/>
          <w:numId w:val="42"/>
        </w:numPr>
        <w:spacing w:before="120" w:after="200" w:line="264" w:lineRule="auto"/>
      </w:pPr>
      <w:r>
        <w:t>Hỗ trợ nghiệp vụ cho team thiết kế và cài đặt giao diện UI/UX cho danh mục Chi phí thuê kho</w:t>
      </w:r>
    </w:p>
    <w:p w:rsidR="00C9120D" w:rsidRDefault="00C9120D" w:rsidP="00A4202A">
      <w:pPr>
        <w:pStyle w:val="ListParagraph"/>
        <w:numPr>
          <w:ilvl w:val="0"/>
          <w:numId w:val="41"/>
        </w:numPr>
        <w:spacing w:before="120" w:after="200" w:line="264" w:lineRule="auto"/>
        <w:jc w:val="left"/>
      </w:pPr>
      <w:r>
        <w:t xml:space="preserve">Task 5: </w:t>
      </w:r>
      <w:hyperlink r:id="rId21" w:history="1">
        <w:r w:rsidRPr="007F436A">
          <w:t>Create more getAll (store procedures)</w:t>
        </w:r>
      </w:hyperlink>
    </w:p>
    <w:p w:rsidR="00C9120D" w:rsidRDefault="00C9120D" w:rsidP="00A4202A">
      <w:pPr>
        <w:pStyle w:val="ListParagraph"/>
        <w:numPr>
          <w:ilvl w:val="0"/>
          <w:numId w:val="42"/>
        </w:numPr>
        <w:spacing w:before="120" w:after="200" w:line="264" w:lineRule="auto"/>
        <w:jc w:val="left"/>
      </w:pPr>
      <w:r>
        <w:t>Thêm stored procedures “CP_CHIPHITHUEKHO_GetAll” vào database</w:t>
      </w:r>
    </w:p>
    <w:p w:rsidR="00C9120D" w:rsidRPr="004E1901" w:rsidRDefault="00C9120D" w:rsidP="00A4202A">
      <w:pPr>
        <w:pStyle w:val="ListParagraph"/>
        <w:numPr>
          <w:ilvl w:val="0"/>
          <w:numId w:val="41"/>
        </w:numPr>
        <w:spacing w:before="120" w:after="200" w:line="264" w:lineRule="auto"/>
        <w:jc w:val="left"/>
      </w:pPr>
      <w:r>
        <w:t xml:space="preserve">Task 6: </w:t>
      </w:r>
      <w:hyperlink r:id="rId22" w:history="1">
        <w:r w:rsidRPr="004E1901">
          <w:t>Insert Column "Ten Kho" in database</w:t>
        </w:r>
      </w:hyperlink>
    </w:p>
    <w:p w:rsidR="00C9120D" w:rsidRPr="00583782" w:rsidRDefault="00C9120D" w:rsidP="00A4202A">
      <w:pPr>
        <w:pStyle w:val="ListParagraph"/>
        <w:numPr>
          <w:ilvl w:val="1"/>
          <w:numId w:val="38"/>
        </w:numPr>
        <w:tabs>
          <w:tab w:val="left" w:pos="2160"/>
        </w:tabs>
        <w:spacing w:after="160" w:line="360" w:lineRule="auto"/>
        <w:jc w:val="left"/>
        <w:rPr>
          <w:rFonts w:asciiTheme="majorHAnsi" w:hAnsiTheme="majorHAnsi" w:cstheme="majorHAnsi"/>
        </w:rPr>
      </w:pPr>
      <w:r>
        <w:t>Thêm column “Ten Kho” vào database</w:t>
      </w:r>
    </w:p>
    <w:p w:rsidR="00C9120D" w:rsidRPr="00583782" w:rsidRDefault="00C9120D" w:rsidP="00A4202A">
      <w:pPr>
        <w:pStyle w:val="ListParagraph"/>
        <w:numPr>
          <w:ilvl w:val="0"/>
          <w:numId w:val="38"/>
        </w:numPr>
        <w:tabs>
          <w:tab w:val="left" w:pos="2160"/>
        </w:tabs>
        <w:spacing w:after="160" w:line="360" w:lineRule="auto"/>
        <w:ind w:left="2160" w:hanging="180"/>
        <w:jc w:val="left"/>
        <w:rPr>
          <w:rFonts w:asciiTheme="majorHAnsi" w:hAnsiTheme="majorHAnsi" w:cstheme="majorHAnsi"/>
        </w:rPr>
      </w:pPr>
      <w:r>
        <w:rPr>
          <w:rFonts w:asciiTheme="majorHAnsi" w:eastAsia="Times New Roman" w:hAnsiTheme="majorHAnsi" w:cstheme="majorHAnsi"/>
          <w:bCs/>
          <w:color w:val="222222"/>
          <w:lang w:eastAsia="vi-VN"/>
        </w:rPr>
        <w:t>Những điều học được khi làm đồ án</w:t>
      </w:r>
    </w:p>
    <w:p w:rsidR="00C9120D" w:rsidRDefault="00C9120D" w:rsidP="00C9120D">
      <w:pPr>
        <w:pStyle w:val="ListParagraph"/>
        <w:ind w:left="1904" w:firstLine="256"/>
      </w:pPr>
      <w:r w:rsidRPr="00D51D7B">
        <w:lastRenderedPageBreak/>
        <w:t>Thông qua đồ án, bản thân đã họ</w:t>
      </w:r>
      <w:r>
        <w:t>c và làm được:</w:t>
      </w:r>
    </w:p>
    <w:p w:rsidR="00C9120D" w:rsidRDefault="00C9120D" w:rsidP="00A4202A">
      <w:pPr>
        <w:pStyle w:val="ListParagraph"/>
        <w:numPr>
          <w:ilvl w:val="1"/>
          <w:numId w:val="38"/>
        </w:numPr>
        <w:spacing w:before="120" w:after="200" w:line="264" w:lineRule="auto"/>
      </w:pPr>
      <w:r>
        <w:t>Cách làm việc nhóm và phân chia công việc hiệu quả.</w:t>
      </w:r>
    </w:p>
    <w:p w:rsidR="00C9120D" w:rsidRDefault="00C9120D" w:rsidP="00A4202A">
      <w:pPr>
        <w:pStyle w:val="ListParagraph"/>
        <w:numPr>
          <w:ilvl w:val="1"/>
          <w:numId w:val="38"/>
        </w:numPr>
        <w:spacing w:before="120" w:after="200" w:line="264" w:lineRule="auto"/>
      </w:pPr>
      <w:r>
        <w:t>Tìm hiểu chi tiết về nghiệp vụ của danh mục Chi phí thuê kho.</w:t>
      </w:r>
    </w:p>
    <w:p w:rsidR="00C9120D" w:rsidRDefault="00C9120D" w:rsidP="00A4202A">
      <w:pPr>
        <w:pStyle w:val="ListParagraph"/>
        <w:numPr>
          <w:ilvl w:val="1"/>
          <w:numId w:val="38"/>
        </w:numPr>
        <w:spacing w:before="120" w:after="200" w:line="264" w:lineRule="auto"/>
      </w:pPr>
      <w:r>
        <w:t>Cách quản lý dự án thông qua Redmine và Bitrix24.</w:t>
      </w:r>
    </w:p>
    <w:p w:rsidR="00C9120D" w:rsidRDefault="00C9120D" w:rsidP="00A4202A">
      <w:pPr>
        <w:pStyle w:val="ListParagraph"/>
        <w:numPr>
          <w:ilvl w:val="1"/>
          <w:numId w:val="38"/>
        </w:numPr>
        <w:spacing w:before="120" w:after="200" w:line="264" w:lineRule="auto"/>
      </w:pPr>
      <w:r>
        <w:t>Kiểm thử phần mềm hiệu quả.</w:t>
      </w:r>
    </w:p>
    <w:p w:rsidR="00C9120D" w:rsidRDefault="00C9120D" w:rsidP="00A4202A">
      <w:pPr>
        <w:pStyle w:val="ListParagraph"/>
        <w:numPr>
          <w:ilvl w:val="1"/>
          <w:numId w:val="38"/>
        </w:numPr>
        <w:spacing w:before="120" w:after="200" w:line="264" w:lineRule="auto"/>
      </w:pPr>
      <w:r>
        <w:t>Hỗ trợ nhóm làm việc nhanh và chính xác.</w:t>
      </w:r>
    </w:p>
    <w:p w:rsidR="00C9120D" w:rsidRDefault="00C9120D" w:rsidP="00A4202A">
      <w:pPr>
        <w:pStyle w:val="ListParagraph"/>
        <w:numPr>
          <w:ilvl w:val="1"/>
          <w:numId w:val="38"/>
        </w:numPr>
        <w:spacing w:before="120" w:after="200" w:line="264" w:lineRule="auto"/>
      </w:pPr>
      <w:r>
        <w:t>Tạo database cho danh mục Chi phí thuê kho</w:t>
      </w:r>
    </w:p>
    <w:p w:rsidR="00C9120D" w:rsidRDefault="00C9120D" w:rsidP="00C9120D">
      <w:pPr>
        <w:pStyle w:val="ListParagraph"/>
        <w:ind w:left="1440" w:firstLine="720"/>
      </w:pPr>
      <w:r>
        <w:t>Những hạn chế:</w:t>
      </w:r>
    </w:p>
    <w:p w:rsidR="00C9120D" w:rsidRPr="00583782" w:rsidRDefault="00C9120D" w:rsidP="00A4202A">
      <w:pPr>
        <w:pStyle w:val="ListParagraph"/>
        <w:numPr>
          <w:ilvl w:val="1"/>
          <w:numId w:val="38"/>
        </w:numPr>
        <w:spacing w:before="120" w:after="200" w:line="264" w:lineRule="auto"/>
      </w:pPr>
      <w:r>
        <w:t>Còn phụ thuộc vào những bạn còn lại trong nhóm.</w:t>
      </w:r>
    </w:p>
    <w:p w:rsidR="00C9120D" w:rsidRDefault="00C9120D" w:rsidP="00A4202A">
      <w:pPr>
        <w:pStyle w:val="ListParagraph"/>
        <w:numPr>
          <w:ilvl w:val="0"/>
          <w:numId w:val="37"/>
        </w:numPr>
        <w:spacing w:after="160" w:line="360" w:lineRule="auto"/>
        <w:jc w:val="left"/>
        <w:rPr>
          <w:rFonts w:asciiTheme="majorHAnsi" w:hAnsiTheme="majorHAnsi" w:cstheme="majorHAnsi"/>
          <w:b/>
        </w:rPr>
      </w:pPr>
      <w:r>
        <w:rPr>
          <w:rFonts w:asciiTheme="majorHAnsi" w:hAnsiTheme="majorHAnsi" w:cstheme="majorHAnsi"/>
          <w:b/>
        </w:rPr>
        <w:t>Nguyễn Văn Ngân</w:t>
      </w:r>
    </w:p>
    <w:p w:rsidR="00C9120D" w:rsidRPr="00237677" w:rsidRDefault="00C9120D" w:rsidP="00A4202A">
      <w:pPr>
        <w:pStyle w:val="ListParagraph"/>
        <w:numPr>
          <w:ilvl w:val="0"/>
          <w:numId w:val="43"/>
        </w:numPr>
        <w:spacing w:after="160" w:line="360" w:lineRule="auto"/>
        <w:ind w:left="2160" w:hanging="180"/>
        <w:jc w:val="left"/>
        <w:rPr>
          <w:rFonts w:asciiTheme="majorHAnsi" w:hAnsiTheme="majorHAnsi" w:cstheme="majorHAnsi"/>
          <w:b/>
        </w:rPr>
      </w:pPr>
      <w:r w:rsidRPr="00237677">
        <w:rPr>
          <w:rFonts w:asciiTheme="majorHAnsi" w:hAnsiTheme="majorHAnsi" w:cstheme="majorHAnsi"/>
        </w:rPr>
        <w:t>Công việc được phân công</w:t>
      </w:r>
    </w:p>
    <w:p w:rsidR="00C9120D" w:rsidRPr="00885EA5" w:rsidRDefault="00C9120D" w:rsidP="00C9120D">
      <w:pPr>
        <w:pStyle w:val="ListParagraph"/>
        <w:ind w:left="2070"/>
      </w:pPr>
      <w:r w:rsidRPr="00885EA5">
        <w:t xml:space="preserve">Mô tả chung : Tìm hiểu nghiệp vụ, fix bug, cài đặt môi trường và </w:t>
      </w:r>
      <w:r>
        <w:t>thiết kế giao diện</w:t>
      </w:r>
      <w:r w:rsidRPr="00885EA5">
        <w:t>.</w:t>
      </w:r>
    </w:p>
    <w:p w:rsidR="00C9120D" w:rsidRDefault="00C9120D" w:rsidP="00A4202A">
      <w:pPr>
        <w:pStyle w:val="ListParagraph"/>
        <w:numPr>
          <w:ilvl w:val="0"/>
          <w:numId w:val="41"/>
        </w:numPr>
        <w:spacing w:before="120" w:after="200" w:line="264" w:lineRule="auto"/>
        <w:ind w:left="2430"/>
        <w:jc w:val="left"/>
        <w:rPr>
          <w:lang w:val="fr-FR"/>
        </w:rPr>
      </w:pPr>
      <w:r>
        <w:rPr>
          <w:lang w:val="fr-FR"/>
        </w:rPr>
        <w:t>Sprint 1 : Document &amp; Setup enviroment</w:t>
      </w:r>
    </w:p>
    <w:p w:rsidR="00C9120D" w:rsidRPr="007E5188" w:rsidRDefault="00C9120D" w:rsidP="00A4202A">
      <w:pPr>
        <w:pStyle w:val="ListParagraph"/>
        <w:numPr>
          <w:ilvl w:val="1"/>
          <w:numId w:val="42"/>
        </w:numPr>
        <w:spacing w:before="120" w:after="200" w:line="264" w:lineRule="auto"/>
      </w:pPr>
      <w:r>
        <w:t>Tìm hiểu nghiệp vụ, đọc document</w:t>
      </w:r>
    </w:p>
    <w:p w:rsidR="00C9120D" w:rsidRDefault="00C9120D" w:rsidP="00A4202A">
      <w:pPr>
        <w:pStyle w:val="ListParagraph"/>
        <w:numPr>
          <w:ilvl w:val="1"/>
          <w:numId w:val="42"/>
        </w:numPr>
        <w:spacing w:before="120" w:after="200" w:line="264" w:lineRule="auto"/>
      </w:pPr>
      <w:r>
        <w:t>Setup enviroment, fix bug, run project.</w:t>
      </w:r>
    </w:p>
    <w:p w:rsidR="00C9120D" w:rsidRDefault="00C9120D" w:rsidP="00A4202A">
      <w:pPr>
        <w:pStyle w:val="ListParagraph"/>
        <w:numPr>
          <w:ilvl w:val="0"/>
          <w:numId w:val="41"/>
        </w:numPr>
        <w:spacing w:before="120" w:after="200" w:line="264" w:lineRule="auto"/>
        <w:ind w:left="2430"/>
        <w:jc w:val="left"/>
      </w:pPr>
      <w:r>
        <w:t>Sprint 2: Design and Code UI/UX</w:t>
      </w:r>
    </w:p>
    <w:p w:rsidR="00C9120D" w:rsidRDefault="00C9120D" w:rsidP="00A4202A">
      <w:pPr>
        <w:pStyle w:val="ListParagraph"/>
        <w:numPr>
          <w:ilvl w:val="1"/>
          <w:numId w:val="42"/>
        </w:numPr>
        <w:spacing w:before="120" w:after="200" w:line="264" w:lineRule="auto"/>
      </w:pPr>
      <w:r>
        <w:t>Design UI/UX</w:t>
      </w:r>
    </w:p>
    <w:p w:rsidR="00C9120D" w:rsidRDefault="00C9120D" w:rsidP="00A4202A">
      <w:pPr>
        <w:pStyle w:val="ListParagraph"/>
        <w:numPr>
          <w:ilvl w:val="1"/>
          <w:numId w:val="42"/>
        </w:numPr>
        <w:spacing w:before="120" w:after="200" w:line="264" w:lineRule="auto"/>
      </w:pPr>
      <w:r>
        <w:t>Code UI/UX</w:t>
      </w:r>
    </w:p>
    <w:p w:rsidR="00C9120D" w:rsidRDefault="00C9120D" w:rsidP="00A4202A">
      <w:pPr>
        <w:pStyle w:val="ListParagraph"/>
        <w:numPr>
          <w:ilvl w:val="0"/>
          <w:numId w:val="41"/>
        </w:numPr>
        <w:spacing w:before="120" w:after="200" w:line="264" w:lineRule="auto"/>
        <w:ind w:left="2430"/>
        <w:jc w:val="left"/>
        <w:rPr>
          <w:lang w:val="fr-FR"/>
        </w:rPr>
      </w:pPr>
      <w:r w:rsidRPr="00EC35CD">
        <w:rPr>
          <w:lang w:val="fr-FR"/>
        </w:rPr>
        <w:t xml:space="preserve">Sprint 3: </w:t>
      </w:r>
      <w:r>
        <w:rPr>
          <w:lang w:val="fr-FR"/>
        </w:rPr>
        <w:t>Code Chi Phí Thuê Kho</w:t>
      </w:r>
    </w:p>
    <w:p w:rsidR="00C9120D" w:rsidRPr="00885EA5" w:rsidRDefault="00C9120D" w:rsidP="00A4202A">
      <w:pPr>
        <w:pStyle w:val="ListParagraph"/>
        <w:numPr>
          <w:ilvl w:val="0"/>
          <w:numId w:val="44"/>
        </w:numPr>
        <w:spacing w:after="160" w:line="360" w:lineRule="auto"/>
        <w:ind w:left="3600"/>
        <w:jc w:val="left"/>
        <w:rPr>
          <w:rFonts w:asciiTheme="majorHAnsi" w:hAnsiTheme="majorHAnsi" w:cstheme="majorHAnsi"/>
          <w:b/>
          <w:lang w:val="fr-FR"/>
        </w:rPr>
      </w:pPr>
      <w:r w:rsidRPr="00EC35CD">
        <w:t xml:space="preserve">Hỗ trợ </w:t>
      </w:r>
      <w:r>
        <w:t>UI/UX</w:t>
      </w:r>
      <w:r w:rsidRPr="00EC35CD">
        <w:t xml:space="preserve"> cho team code</w:t>
      </w:r>
      <w:r>
        <w:t>, hỗ trợ team code giai đoạn fix bug và xử lý database</w:t>
      </w:r>
    </w:p>
    <w:p w:rsidR="00C9120D" w:rsidRPr="008F034B" w:rsidRDefault="00C9120D" w:rsidP="00A4202A">
      <w:pPr>
        <w:pStyle w:val="ListParagraph"/>
        <w:numPr>
          <w:ilvl w:val="0"/>
          <w:numId w:val="43"/>
        </w:numPr>
        <w:spacing w:after="160" w:line="360" w:lineRule="auto"/>
        <w:ind w:left="2160" w:hanging="180"/>
        <w:jc w:val="left"/>
        <w:rPr>
          <w:rFonts w:asciiTheme="majorHAnsi" w:hAnsiTheme="majorHAnsi" w:cstheme="majorHAnsi"/>
          <w:b/>
        </w:rPr>
      </w:pPr>
      <w:r>
        <w:rPr>
          <w:rFonts w:asciiTheme="majorHAnsi" w:eastAsia="Times New Roman" w:hAnsiTheme="majorHAnsi" w:cstheme="majorHAnsi"/>
          <w:bCs/>
          <w:color w:val="222222"/>
          <w:lang w:eastAsia="vi-VN"/>
        </w:rPr>
        <w:t>Mô tả công việc</w:t>
      </w:r>
    </w:p>
    <w:p w:rsidR="00C9120D" w:rsidRDefault="00C9120D" w:rsidP="00A4202A">
      <w:pPr>
        <w:pStyle w:val="ListParagraph"/>
        <w:numPr>
          <w:ilvl w:val="0"/>
          <w:numId w:val="41"/>
        </w:numPr>
        <w:spacing w:before="120" w:after="200" w:line="264" w:lineRule="auto"/>
        <w:ind w:left="2430"/>
        <w:jc w:val="left"/>
      </w:pPr>
      <w:r>
        <w:t>Task 1: Setup enviroment</w:t>
      </w:r>
    </w:p>
    <w:p w:rsidR="00C9120D" w:rsidRPr="003A23C4" w:rsidRDefault="00C9120D" w:rsidP="00A4202A">
      <w:pPr>
        <w:pStyle w:val="ListParagraph"/>
        <w:numPr>
          <w:ilvl w:val="1"/>
          <w:numId w:val="42"/>
        </w:numPr>
        <w:spacing w:before="120" w:after="200" w:line="264" w:lineRule="auto"/>
      </w:pPr>
      <w:r>
        <w:t>Tìm hiểu công nghệ silverlight, C#, công nghệ .NET và Visual Studio</w:t>
      </w:r>
    </w:p>
    <w:p w:rsidR="00C9120D" w:rsidRPr="003A23C4" w:rsidRDefault="00C9120D" w:rsidP="00A4202A">
      <w:pPr>
        <w:pStyle w:val="ListParagraph"/>
        <w:numPr>
          <w:ilvl w:val="1"/>
          <w:numId w:val="42"/>
        </w:numPr>
        <w:spacing w:before="120" w:after="200" w:line="264" w:lineRule="auto"/>
      </w:pPr>
      <w:r>
        <w:t>Tìm hiểu về nghiệp vụ ERP, cách tổ chức, đọc hiểu document</w:t>
      </w:r>
    </w:p>
    <w:p w:rsidR="00C9120D" w:rsidRPr="008B714D" w:rsidRDefault="00C9120D" w:rsidP="00A4202A">
      <w:pPr>
        <w:pStyle w:val="ListParagraph"/>
        <w:numPr>
          <w:ilvl w:val="1"/>
          <w:numId w:val="42"/>
        </w:numPr>
        <w:spacing w:before="120" w:after="200" w:line="264" w:lineRule="auto"/>
      </w:pPr>
      <w:r>
        <w:t>Setup các file môi trường, fix bug và run project</w:t>
      </w:r>
    </w:p>
    <w:p w:rsidR="00C9120D" w:rsidRDefault="00C9120D" w:rsidP="00A4202A">
      <w:pPr>
        <w:pStyle w:val="ListParagraph"/>
        <w:numPr>
          <w:ilvl w:val="0"/>
          <w:numId w:val="41"/>
        </w:numPr>
        <w:spacing w:before="120" w:after="200" w:line="264" w:lineRule="auto"/>
        <w:ind w:left="2430"/>
        <w:jc w:val="left"/>
      </w:pPr>
      <w:r>
        <w:t>Task 2: Tìm hiểu nghiệp vụ Chi phí thuê kho</w:t>
      </w:r>
    </w:p>
    <w:p w:rsidR="00C9120D" w:rsidRPr="00543D26" w:rsidRDefault="00C9120D" w:rsidP="00A4202A">
      <w:pPr>
        <w:pStyle w:val="ListParagraph"/>
        <w:numPr>
          <w:ilvl w:val="1"/>
          <w:numId w:val="42"/>
        </w:numPr>
        <w:spacing w:before="120" w:after="200" w:line="264" w:lineRule="auto"/>
      </w:pPr>
      <w:r>
        <w:t>Đọc hiểu document về chi phí thuê kho</w:t>
      </w:r>
    </w:p>
    <w:p w:rsidR="00C9120D" w:rsidRDefault="00C9120D" w:rsidP="00A4202A">
      <w:pPr>
        <w:pStyle w:val="ListParagraph"/>
        <w:numPr>
          <w:ilvl w:val="1"/>
          <w:numId w:val="42"/>
        </w:numPr>
        <w:spacing w:before="120" w:after="200" w:line="264" w:lineRule="auto"/>
      </w:pPr>
      <w:r>
        <w:t>Hiểu rõ về nghiệp vụ và chức năng phải làm của nhóm và các nhóm liên quan</w:t>
      </w:r>
    </w:p>
    <w:p w:rsidR="00C9120D" w:rsidRPr="007F436A" w:rsidRDefault="00C9120D" w:rsidP="00A4202A">
      <w:pPr>
        <w:pStyle w:val="ListParagraph"/>
        <w:numPr>
          <w:ilvl w:val="0"/>
          <w:numId w:val="41"/>
        </w:numPr>
        <w:spacing w:before="120" w:after="200" w:line="264" w:lineRule="auto"/>
        <w:ind w:left="2430"/>
        <w:jc w:val="left"/>
      </w:pPr>
      <w:r>
        <w:t xml:space="preserve">Task 4: </w:t>
      </w:r>
      <w:hyperlink r:id="rId23" w:history="1">
        <w:r>
          <w:t>Design UI/UX</w:t>
        </w:r>
      </w:hyperlink>
    </w:p>
    <w:p w:rsidR="00C9120D" w:rsidRPr="00543D26" w:rsidRDefault="00C9120D" w:rsidP="00A4202A">
      <w:pPr>
        <w:pStyle w:val="ListParagraph"/>
        <w:numPr>
          <w:ilvl w:val="1"/>
          <w:numId w:val="42"/>
        </w:numPr>
        <w:spacing w:before="120" w:after="200" w:line="264" w:lineRule="auto"/>
      </w:pPr>
      <w:r>
        <w:t>Tham khảo các giao diện đã có</w:t>
      </w:r>
    </w:p>
    <w:p w:rsidR="00C9120D" w:rsidRPr="00543D26" w:rsidRDefault="00C9120D" w:rsidP="00A4202A">
      <w:pPr>
        <w:pStyle w:val="ListParagraph"/>
        <w:numPr>
          <w:ilvl w:val="1"/>
          <w:numId w:val="42"/>
        </w:numPr>
        <w:spacing w:before="120" w:after="200" w:line="264" w:lineRule="auto"/>
      </w:pPr>
      <w:r>
        <w:t>Nghiên cứu database</w:t>
      </w:r>
    </w:p>
    <w:p w:rsidR="00C9120D" w:rsidRDefault="00C9120D" w:rsidP="00A4202A">
      <w:pPr>
        <w:pStyle w:val="ListParagraph"/>
        <w:numPr>
          <w:ilvl w:val="1"/>
          <w:numId w:val="42"/>
        </w:numPr>
        <w:spacing w:before="120" w:after="200" w:line="264" w:lineRule="auto"/>
      </w:pPr>
      <w:r>
        <w:lastRenderedPageBreak/>
        <w:t>Thiết kế giao diện cho nhóm theo đúng nghiệp vụ</w:t>
      </w:r>
    </w:p>
    <w:p w:rsidR="00C9120D" w:rsidRDefault="00C9120D" w:rsidP="00A4202A">
      <w:pPr>
        <w:pStyle w:val="ListParagraph"/>
        <w:numPr>
          <w:ilvl w:val="0"/>
          <w:numId w:val="41"/>
        </w:numPr>
        <w:spacing w:before="120" w:after="200" w:line="264" w:lineRule="auto"/>
        <w:ind w:left="2430"/>
        <w:jc w:val="left"/>
      </w:pPr>
      <w:r>
        <w:t xml:space="preserve">Task 5: </w:t>
      </w:r>
      <w:hyperlink r:id="rId24" w:history="1">
        <w:r>
          <w:t>Code UI/UX</w:t>
        </w:r>
      </w:hyperlink>
    </w:p>
    <w:p w:rsidR="00C9120D" w:rsidRPr="00B0222F" w:rsidRDefault="00C9120D" w:rsidP="00A4202A">
      <w:pPr>
        <w:pStyle w:val="ListParagraph"/>
        <w:numPr>
          <w:ilvl w:val="1"/>
          <w:numId w:val="42"/>
        </w:numPr>
        <w:spacing w:before="120" w:after="200" w:line="264" w:lineRule="auto"/>
      </w:pPr>
      <w:r>
        <w:t>Tìm hiểu ngôn ngữ XAML</w:t>
      </w:r>
    </w:p>
    <w:p w:rsidR="00C9120D" w:rsidRDefault="00C9120D" w:rsidP="00A4202A">
      <w:pPr>
        <w:pStyle w:val="ListParagraph"/>
        <w:numPr>
          <w:ilvl w:val="1"/>
          <w:numId w:val="42"/>
        </w:numPr>
        <w:spacing w:before="120" w:after="200" w:line="264" w:lineRule="auto"/>
      </w:pPr>
      <w:r>
        <w:t>Code theo thiết kế</w:t>
      </w:r>
    </w:p>
    <w:p w:rsidR="00C9120D" w:rsidRPr="004E1901" w:rsidRDefault="00C9120D" w:rsidP="00A4202A">
      <w:pPr>
        <w:pStyle w:val="ListParagraph"/>
        <w:numPr>
          <w:ilvl w:val="0"/>
          <w:numId w:val="41"/>
        </w:numPr>
        <w:spacing w:before="120" w:after="200" w:line="264" w:lineRule="auto"/>
        <w:ind w:left="2430"/>
        <w:jc w:val="left"/>
      </w:pPr>
      <w:r>
        <w:t xml:space="preserve">Task 6: </w:t>
      </w:r>
      <w:hyperlink r:id="rId25" w:history="1">
        <w:r>
          <w:t>Support</w:t>
        </w:r>
      </w:hyperlink>
      <w:r>
        <w:t xml:space="preserve"> team code chức năng</w:t>
      </w:r>
    </w:p>
    <w:p w:rsidR="00C9120D" w:rsidRDefault="00C9120D" w:rsidP="00A4202A">
      <w:pPr>
        <w:pStyle w:val="ListParagraph"/>
        <w:numPr>
          <w:ilvl w:val="1"/>
          <w:numId w:val="42"/>
        </w:numPr>
        <w:spacing w:before="120" w:after="200" w:line="264" w:lineRule="auto"/>
      </w:pPr>
      <w:r>
        <w:t>Support set id của các form, fix bug code, database</w:t>
      </w:r>
    </w:p>
    <w:p w:rsidR="00C9120D" w:rsidRPr="000544D1" w:rsidRDefault="00C9120D" w:rsidP="00A4202A">
      <w:pPr>
        <w:pStyle w:val="ListParagraph"/>
        <w:numPr>
          <w:ilvl w:val="0"/>
          <w:numId w:val="38"/>
        </w:numPr>
        <w:spacing w:before="120" w:after="200" w:line="264" w:lineRule="auto"/>
        <w:ind w:left="2160" w:hanging="180"/>
      </w:pPr>
      <w:r w:rsidRPr="00885EA5">
        <w:rPr>
          <w:rFonts w:asciiTheme="majorHAnsi" w:eastAsia="Times New Roman" w:hAnsiTheme="majorHAnsi" w:cstheme="majorHAnsi"/>
          <w:bCs/>
          <w:color w:val="222222"/>
          <w:lang w:eastAsia="vi-VN"/>
        </w:rPr>
        <w:t>Những điều học được khi làm đồ án</w:t>
      </w:r>
    </w:p>
    <w:p w:rsidR="00C9120D" w:rsidRDefault="00C9120D" w:rsidP="00C9120D">
      <w:pPr>
        <w:pStyle w:val="ListParagraph"/>
        <w:ind w:left="1571" w:firstLine="589"/>
      </w:pPr>
      <w:r w:rsidRPr="00D51D7B">
        <w:t>Thông qua đồ án, bản thân đã họ</w:t>
      </w:r>
      <w:r>
        <w:t>c và làm được:</w:t>
      </w:r>
    </w:p>
    <w:p w:rsidR="00C9120D" w:rsidRDefault="00C9120D" w:rsidP="00A4202A">
      <w:pPr>
        <w:pStyle w:val="ListParagraph"/>
        <w:numPr>
          <w:ilvl w:val="1"/>
          <w:numId w:val="42"/>
        </w:numPr>
        <w:spacing w:before="120" w:after="200" w:line="264" w:lineRule="auto"/>
      </w:pPr>
      <w:r>
        <w:t>Tìm hiểu chi tiết về nghiệp vụ của danh mục Chi phí thuê kho.</w:t>
      </w:r>
    </w:p>
    <w:p w:rsidR="00C9120D" w:rsidRDefault="00C9120D" w:rsidP="00A4202A">
      <w:pPr>
        <w:pStyle w:val="ListParagraph"/>
        <w:numPr>
          <w:ilvl w:val="1"/>
          <w:numId w:val="42"/>
        </w:numPr>
        <w:spacing w:before="120" w:after="200" w:line="264" w:lineRule="auto"/>
      </w:pPr>
      <w:r>
        <w:t>Cách quản lý dự án thông qua Redmine và Bitrix24.</w:t>
      </w:r>
    </w:p>
    <w:p w:rsidR="00C9120D" w:rsidRPr="008B714D" w:rsidRDefault="00C9120D" w:rsidP="00A4202A">
      <w:pPr>
        <w:pStyle w:val="ListParagraph"/>
        <w:numPr>
          <w:ilvl w:val="1"/>
          <w:numId w:val="42"/>
        </w:numPr>
        <w:spacing w:before="120" w:after="200" w:line="264" w:lineRule="auto"/>
      </w:pPr>
      <w:r>
        <w:t>Design giao diện theo và xử lý giao diện theo requirement</w:t>
      </w:r>
    </w:p>
    <w:p w:rsidR="00C9120D" w:rsidRDefault="00C9120D" w:rsidP="00A4202A">
      <w:pPr>
        <w:pStyle w:val="ListParagraph"/>
        <w:numPr>
          <w:ilvl w:val="1"/>
          <w:numId w:val="42"/>
        </w:numPr>
        <w:spacing w:before="120" w:after="200" w:line="264" w:lineRule="auto"/>
      </w:pPr>
      <w:r>
        <w:t>Hỗ trợ các thành viên trong nhóm về công nghệ và fix bug cũng như database</w:t>
      </w:r>
    </w:p>
    <w:p w:rsidR="00C9120D" w:rsidRPr="008B714D" w:rsidRDefault="00C9120D" w:rsidP="00A4202A">
      <w:pPr>
        <w:pStyle w:val="ListParagraph"/>
        <w:numPr>
          <w:ilvl w:val="1"/>
          <w:numId w:val="42"/>
        </w:numPr>
        <w:spacing w:before="120" w:after="200" w:line="264" w:lineRule="auto"/>
      </w:pPr>
      <w:r>
        <w:t>Cách làm việc nhóm và phân chia công việc hiệu quả.</w:t>
      </w:r>
    </w:p>
    <w:p w:rsidR="00C9120D" w:rsidRPr="008F034B" w:rsidRDefault="00C9120D" w:rsidP="00C9120D">
      <w:pPr>
        <w:pStyle w:val="ListParagraph"/>
        <w:ind w:left="1710" w:firstLine="512"/>
      </w:pPr>
      <w:r w:rsidRPr="008F034B">
        <w:t>Những hạn chế:</w:t>
      </w:r>
    </w:p>
    <w:p w:rsidR="00C9120D" w:rsidRPr="008F034B" w:rsidRDefault="00C9120D" w:rsidP="00A4202A">
      <w:pPr>
        <w:pStyle w:val="ListParagraph"/>
        <w:numPr>
          <w:ilvl w:val="0"/>
          <w:numId w:val="45"/>
        </w:numPr>
        <w:spacing w:before="120" w:after="200" w:line="264" w:lineRule="auto"/>
        <w:jc w:val="left"/>
      </w:pPr>
      <w:r w:rsidRPr="008F034B">
        <w:t>Tiếp xúc công nghệ mới còn chậm</w:t>
      </w:r>
    </w:p>
    <w:p w:rsidR="00C9120D" w:rsidRPr="008B714D" w:rsidRDefault="00C9120D" w:rsidP="00A4202A">
      <w:pPr>
        <w:pStyle w:val="ListParagraph"/>
        <w:numPr>
          <w:ilvl w:val="0"/>
          <w:numId w:val="45"/>
        </w:numPr>
        <w:spacing w:before="120" w:after="200" w:line="264" w:lineRule="auto"/>
        <w:jc w:val="left"/>
      </w:pPr>
      <w:r w:rsidRPr="008F034B">
        <w:t>Giao</w:t>
      </w:r>
      <w:r>
        <w:t xml:space="preserve"> tiếp với các thành viên trong nhóm chưa cao</w:t>
      </w:r>
    </w:p>
    <w:p w:rsidR="00C9120D" w:rsidRPr="00885EA5" w:rsidRDefault="00C9120D" w:rsidP="00C9120D">
      <w:pPr>
        <w:pStyle w:val="ListParagraph"/>
        <w:spacing w:line="360" w:lineRule="auto"/>
        <w:ind w:left="2160"/>
        <w:rPr>
          <w:rFonts w:asciiTheme="majorHAnsi" w:hAnsiTheme="majorHAnsi" w:cstheme="majorHAnsi"/>
          <w:b/>
        </w:rPr>
      </w:pPr>
    </w:p>
    <w:p w:rsidR="00C9120D" w:rsidRPr="00237677" w:rsidRDefault="00C9120D" w:rsidP="00A4202A">
      <w:pPr>
        <w:pStyle w:val="ListParagraph"/>
        <w:numPr>
          <w:ilvl w:val="0"/>
          <w:numId w:val="37"/>
        </w:numPr>
        <w:spacing w:after="160" w:line="360" w:lineRule="auto"/>
        <w:jc w:val="left"/>
        <w:rPr>
          <w:rFonts w:asciiTheme="majorHAnsi" w:hAnsiTheme="majorHAnsi" w:cstheme="majorHAnsi"/>
          <w:b/>
        </w:rPr>
      </w:pPr>
      <w:r>
        <w:rPr>
          <w:rFonts w:asciiTheme="majorHAnsi" w:hAnsiTheme="majorHAnsi" w:cstheme="majorHAnsi"/>
          <w:b/>
        </w:rPr>
        <w:t>Nguyễn Thành Luân</w:t>
      </w:r>
    </w:p>
    <w:p w:rsidR="00C9120D" w:rsidRPr="00237677" w:rsidRDefault="00C9120D" w:rsidP="00A4202A">
      <w:pPr>
        <w:pStyle w:val="ListParagraph"/>
        <w:numPr>
          <w:ilvl w:val="0"/>
          <w:numId w:val="43"/>
        </w:numPr>
        <w:spacing w:after="160" w:line="360" w:lineRule="auto"/>
        <w:ind w:left="2160" w:hanging="180"/>
        <w:jc w:val="left"/>
        <w:rPr>
          <w:rFonts w:asciiTheme="majorHAnsi" w:hAnsiTheme="majorHAnsi" w:cstheme="majorHAnsi"/>
          <w:b/>
        </w:rPr>
      </w:pPr>
      <w:r w:rsidRPr="00237677">
        <w:rPr>
          <w:rFonts w:asciiTheme="majorHAnsi" w:hAnsiTheme="majorHAnsi" w:cstheme="majorHAnsi"/>
        </w:rPr>
        <w:t>Công việc được phân công</w:t>
      </w:r>
    </w:p>
    <w:p w:rsidR="00C9120D" w:rsidRPr="00885EA5" w:rsidRDefault="00C9120D" w:rsidP="00C9120D">
      <w:pPr>
        <w:pStyle w:val="ListParagraph"/>
        <w:ind w:left="1468" w:firstLine="692"/>
      </w:pPr>
      <w:r>
        <w:rPr>
          <w:rFonts w:asciiTheme="majorHAnsi" w:hAnsiTheme="majorHAnsi" w:cstheme="majorHAnsi"/>
        </w:rPr>
        <w:t xml:space="preserve"> </w:t>
      </w:r>
      <w:r w:rsidRPr="00885EA5">
        <w:t xml:space="preserve">Mô tả chung : Tìm hiểu nghiệp vụ và </w:t>
      </w:r>
      <w:r>
        <w:t>Thiết kế giao diện</w:t>
      </w:r>
      <w:r w:rsidRPr="00885EA5">
        <w:t>.</w:t>
      </w:r>
    </w:p>
    <w:p w:rsidR="00C9120D" w:rsidRDefault="00C9120D" w:rsidP="00A4202A">
      <w:pPr>
        <w:pStyle w:val="ListParagraph"/>
        <w:numPr>
          <w:ilvl w:val="0"/>
          <w:numId w:val="41"/>
        </w:numPr>
        <w:spacing w:before="120" w:after="200" w:line="264" w:lineRule="auto"/>
        <w:ind w:left="2790"/>
        <w:jc w:val="left"/>
        <w:rPr>
          <w:lang w:val="fr-FR"/>
        </w:rPr>
      </w:pPr>
      <w:r>
        <w:rPr>
          <w:lang w:val="fr-FR"/>
        </w:rPr>
        <w:t>Sprint 1 : Document &amp; Setup enviroment</w:t>
      </w:r>
    </w:p>
    <w:p w:rsidR="00C9120D" w:rsidRPr="007E5188" w:rsidRDefault="00C9120D" w:rsidP="00A4202A">
      <w:pPr>
        <w:pStyle w:val="ListParagraph"/>
        <w:numPr>
          <w:ilvl w:val="1"/>
          <w:numId w:val="42"/>
        </w:numPr>
        <w:spacing w:before="120" w:after="200" w:line="264" w:lineRule="auto"/>
      </w:pPr>
      <w:r>
        <w:t>Tìm hiểu nghiệp vụ</w:t>
      </w:r>
    </w:p>
    <w:p w:rsidR="00C9120D" w:rsidRDefault="00C9120D" w:rsidP="00A4202A">
      <w:pPr>
        <w:pStyle w:val="ListParagraph"/>
        <w:numPr>
          <w:ilvl w:val="1"/>
          <w:numId w:val="42"/>
        </w:numPr>
        <w:spacing w:before="120" w:after="200" w:line="264" w:lineRule="auto"/>
      </w:pPr>
      <w:r>
        <w:t>Setup enviroment</w:t>
      </w:r>
    </w:p>
    <w:p w:rsidR="00C9120D" w:rsidRDefault="00C9120D" w:rsidP="00A4202A">
      <w:pPr>
        <w:pStyle w:val="ListParagraph"/>
        <w:numPr>
          <w:ilvl w:val="0"/>
          <w:numId w:val="41"/>
        </w:numPr>
        <w:spacing w:before="120" w:after="200" w:line="264" w:lineRule="auto"/>
        <w:ind w:left="2790"/>
        <w:jc w:val="left"/>
      </w:pPr>
      <w:r>
        <w:t>Sprint 2: Design and Code UI/UX</w:t>
      </w:r>
    </w:p>
    <w:p w:rsidR="00C9120D" w:rsidRDefault="00C9120D" w:rsidP="00A4202A">
      <w:pPr>
        <w:pStyle w:val="ListParagraph"/>
        <w:numPr>
          <w:ilvl w:val="1"/>
          <w:numId w:val="42"/>
        </w:numPr>
        <w:spacing w:before="120" w:after="200" w:line="264" w:lineRule="auto"/>
      </w:pPr>
      <w:r>
        <w:t>Design UI/UX</w:t>
      </w:r>
    </w:p>
    <w:p w:rsidR="00C9120D" w:rsidRDefault="00C9120D" w:rsidP="00A4202A">
      <w:pPr>
        <w:pStyle w:val="ListParagraph"/>
        <w:numPr>
          <w:ilvl w:val="1"/>
          <w:numId w:val="42"/>
        </w:numPr>
        <w:spacing w:before="120" w:after="200" w:line="264" w:lineRule="auto"/>
      </w:pPr>
      <w:r>
        <w:t>Code UI/UX</w:t>
      </w:r>
    </w:p>
    <w:p w:rsidR="00C9120D" w:rsidRDefault="00C9120D" w:rsidP="00A4202A">
      <w:pPr>
        <w:pStyle w:val="ListParagraph"/>
        <w:numPr>
          <w:ilvl w:val="0"/>
          <w:numId w:val="41"/>
        </w:numPr>
        <w:spacing w:before="120" w:after="200" w:line="264" w:lineRule="auto"/>
        <w:ind w:left="2790"/>
        <w:jc w:val="left"/>
        <w:rPr>
          <w:lang w:val="fr-FR"/>
        </w:rPr>
      </w:pPr>
      <w:r w:rsidRPr="00EC35CD">
        <w:rPr>
          <w:lang w:val="fr-FR"/>
        </w:rPr>
        <w:t xml:space="preserve">Sprint 3: </w:t>
      </w:r>
      <w:r>
        <w:rPr>
          <w:lang w:val="fr-FR"/>
        </w:rPr>
        <w:t>Code Chi Phí Thuê Kho</w:t>
      </w:r>
    </w:p>
    <w:p w:rsidR="00C9120D" w:rsidRPr="00237677" w:rsidRDefault="00C9120D" w:rsidP="00A4202A">
      <w:pPr>
        <w:pStyle w:val="ListParagraph"/>
        <w:numPr>
          <w:ilvl w:val="1"/>
          <w:numId w:val="41"/>
        </w:numPr>
        <w:spacing w:before="120" w:after="200" w:line="264" w:lineRule="auto"/>
        <w:ind w:left="3600"/>
        <w:jc w:val="left"/>
        <w:rPr>
          <w:lang w:val="fr-FR"/>
        </w:rPr>
      </w:pPr>
      <w:r w:rsidRPr="00237677">
        <w:t>Hỗ trợ UI/UX cho team code</w:t>
      </w:r>
    </w:p>
    <w:p w:rsidR="00C9120D" w:rsidRPr="004C11FF" w:rsidRDefault="00C9120D" w:rsidP="00A4202A">
      <w:pPr>
        <w:pStyle w:val="ListParagraph"/>
        <w:numPr>
          <w:ilvl w:val="0"/>
          <w:numId w:val="38"/>
        </w:numPr>
        <w:tabs>
          <w:tab w:val="left" w:pos="2160"/>
        </w:tabs>
        <w:spacing w:after="160" w:line="360" w:lineRule="auto"/>
        <w:ind w:hanging="540"/>
        <w:jc w:val="left"/>
        <w:rPr>
          <w:rFonts w:asciiTheme="majorHAnsi" w:hAnsiTheme="majorHAnsi" w:cstheme="majorHAnsi"/>
        </w:rPr>
      </w:pPr>
      <w:r>
        <w:rPr>
          <w:rFonts w:asciiTheme="majorHAnsi" w:eastAsia="Times New Roman" w:hAnsiTheme="majorHAnsi" w:cstheme="majorHAnsi"/>
          <w:bCs/>
          <w:color w:val="222222"/>
          <w:lang w:eastAsia="vi-VN"/>
        </w:rPr>
        <w:t>Mô tả công việc</w:t>
      </w:r>
    </w:p>
    <w:p w:rsidR="00C9120D" w:rsidRDefault="00C9120D" w:rsidP="00A4202A">
      <w:pPr>
        <w:pStyle w:val="ListParagraph"/>
        <w:numPr>
          <w:ilvl w:val="0"/>
          <w:numId w:val="41"/>
        </w:numPr>
        <w:spacing w:before="120" w:after="200" w:line="264" w:lineRule="auto"/>
        <w:ind w:left="2790"/>
        <w:jc w:val="left"/>
      </w:pPr>
      <w:r>
        <w:t>Task 1: Setup enviroment</w:t>
      </w:r>
    </w:p>
    <w:p w:rsidR="00C9120D" w:rsidRPr="003A23C4" w:rsidRDefault="00C9120D" w:rsidP="00A4202A">
      <w:pPr>
        <w:pStyle w:val="ListParagraph"/>
        <w:numPr>
          <w:ilvl w:val="1"/>
          <w:numId w:val="42"/>
        </w:numPr>
        <w:spacing w:before="120" w:after="200" w:line="264" w:lineRule="auto"/>
      </w:pPr>
      <w:r>
        <w:t>Tìm hiểu silverlight</w:t>
      </w:r>
    </w:p>
    <w:p w:rsidR="00C9120D" w:rsidRPr="003A23C4" w:rsidRDefault="00C9120D" w:rsidP="00A4202A">
      <w:pPr>
        <w:pStyle w:val="ListParagraph"/>
        <w:numPr>
          <w:ilvl w:val="1"/>
          <w:numId w:val="42"/>
        </w:numPr>
        <w:spacing w:before="120" w:after="200" w:line="264" w:lineRule="auto"/>
      </w:pPr>
      <w:r>
        <w:lastRenderedPageBreak/>
        <w:t>Tìm hiểu ERP</w:t>
      </w:r>
    </w:p>
    <w:p w:rsidR="00C9120D" w:rsidRPr="003A23C4" w:rsidRDefault="00C9120D" w:rsidP="00A4202A">
      <w:pPr>
        <w:pStyle w:val="ListParagraph"/>
        <w:numPr>
          <w:ilvl w:val="1"/>
          <w:numId w:val="42"/>
        </w:numPr>
        <w:spacing w:before="120" w:after="200" w:line="264" w:lineRule="auto"/>
      </w:pPr>
      <w:r>
        <w:t>Setup các file môi trường</w:t>
      </w:r>
    </w:p>
    <w:p w:rsidR="00C9120D" w:rsidRPr="00543D26" w:rsidRDefault="00C9120D" w:rsidP="00A4202A">
      <w:pPr>
        <w:pStyle w:val="ListParagraph"/>
        <w:numPr>
          <w:ilvl w:val="0"/>
          <w:numId w:val="41"/>
        </w:numPr>
        <w:spacing w:before="120" w:after="200" w:line="264" w:lineRule="auto"/>
        <w:ind w:left="2790"/>
        <w:jc w:val="left"/>
      </w:pPr>
      <w:r>
        <w:t>Task 2: Bug preference , can run project</w:t>
      </w:r>
      <w:r w:rsidRPr="00543D26">
        <w:t>.</w:t>
      </w:r>
    </w:p>
    <w:p w:rsidR="00C9120D" w:rsidRDefault="00C9120D" w:rsidP="00A4202A">
      <w:pPr>
        <w:pStyle w:val="ListParagraph"/>
        <w:numPr>
          <w:ilvl w:val="1"/>
          <w:numId w:val="42"/>
        </w:numPr>
        <w:spacing w:before="120" w:after="200" w:line="264" w:lineRule="auto"/>
      </w:pPr>
      <w:r>
        <w:t>Sửa lỗi thiếu thư viện build project thành công</w:t>
      </w:r>
    </w:p>
    <w:p w:rsidR="00C9120D" w:rsidRDefault="00C9120D" w:rsidP="00A4202A">
      <w:pPr>
        <w:pStyle w:val="ListParagraph"/>
        <w:numPr>
          <w:ilvl w:val="0"/>
          <w:numId w:val="41"/>
        </w:numPr>
        <w:spacing w:before="120" w:after="200" w:line="264" w:lineRule="auto"/>
        <w:ind w:left="2790"/>
        <w:jc w:val="left"/>
      </w:pPr>
      <w:r>
        <w:t>Task 3: Tìm hiểu nghiệp vụ Chi phí thuê kho</w:t>
      </w:r>
    </w:p>
    <w:p w:rsidR="00C9120D" w:rsidRPr="00543D26" w:rsidRDefault="00C9120D" w:rsidP="00A4202A">
      <w:pPr>
        <w:pStyle w:val="ListParagraph"/>
        <w:numPr>
          <w:ilvl w:val="1"/>
          <w:numId w:val="42"/>
        </w:numPr>
        <w:spacing w:before="120" w:after="200" w:line="264" w:lineRule="auto"/>
      </w:pPr>
      <w:r>
        <w:t>Đọc tài liệu nghiệp vụ của nhóm</w:t>
      </w:r>
    </w:p>
    <w:p w:rsidR="00C9120D" w:rsidRDefault="00C9120D" w:rsidP="00A4202A">
      <w:pPr>
        <w:pStyle w:val="ListParagraph"/>
        <w:numPr>
          <w:ilvl w:val="1"/>
          <w:numId w:val="42"/>
        </w:numPr>
        <w:spacing w:before="120" w:after="200" w:line="264" w:lineRule="auto"/>
      </w:pPr>
      <w:r>
        <w:t>Hiểu rõ database của nhóm và các nhóm liên quan</w:t>
      </w:r>
    </w:p>
    <w:p w:rsidR="00C9120D" w:rsidRPr="007F436A" w:rsidRDefault="00C9120D" w:rsidP="00A4202A">
      <w:pPr>
        <w:pStyle w:val="ListParagraph"/>
        <w:numPr>
          <w:ilvl w:val="0"/>
          <w:numId w:val="41"/>
        </w:numPr>
        <w:spacing w:before="120" w:after="200" w:line="264" w:lineRule="auto"/>
        <w:ind w:left="2790"/>
        <w:jc w:val="left"/>
      </w:pPr>
      <w:r>
        <w:t xml:space="preserve">Task 4: </w:t>
      </w:r>
      <w:hyperlink r:id="rId26" w:history="1">
        <w:r>
          <w:t>Design UI/UX</w:t>
        </w:r>
      </w:hyperlink>
    </w:p>
    <w:p w:rsidR="00C9120D" w:rsidRPr="00543D26" w:rsidRDefault="00C9120D" w:rsidP="00A4202A">
      <w:pPr>
        <w:pStyle w:val="ListParagraph"/>
        <w:numPr>
          <w:ilvl w:val="1"/>
          <w:numId w:val="42"/>
        </w:numPr>
        <w:spacing w:before="120" w:after="200" w:line="264" w:lineRule="auto"/>
      </w:pPr>
      <w:r>
        <w:t>Tham khảo các giao diện đã có</w:t>
      </w:r>
    </w:p>
    <w:p w:rsidR="00C9120D" w:rsidRPr="00543D26" w:rsidRDefault="00C9120D" w:rsidP="00A4202A">
      <w:pPr>
        <w:pStyle w:val="ListParagraph"/>
        <w:numPr>
          <w:ilvl w:val="1"/>
          <w:numId w:val="42"/>
        </w:numPr>
        <w:spacing w:before="120" w:after="200" w:line="264" w:lineRule="auto"/>
      </w:pPr>
      <w:r>
        <w:t>Nghiên cứu database</w:t>
      </w:r>
    </w:p>
    <w:p w:rsidR="00C9120D" w:rsidRDefault="00C9120D" w:rsidP="00A4202A">
      <w:pPr>
        <w:pStyle w:val="ListParagraph"/>
        <w:numPr>
          <w:ilvl w:val="1"/>
          <w:numId w:val="42"/>
        </w:numPr>
        <w:spacing w:before="120" w:after="200" w:line="264" w:lineRule="auto"/>
      </w:pPr>
      <w:r>
        <w:t>Thiết kế giao diện cho nhóm theo đúng nghiệp vụ</w:t>
      </w:r>
    </w:p>
    <w:p w:rsidR="00C9120D" w:rsidRDefault="00C9120D" w:rsidP="00A4202A">
      <w:pPr>
        <w:pStyle w:val="ListParagraph"/>
        <w:numPr>
          <w:ilvl w:val="0"/>
          <w:numId w:val="41"/>
        </w:numPr>
        <w:spacing w:before="120" w:after="200" w:line="264" w:lineRule="auto"/>
        <w:ind w:left="2790"/>
        <w:jc w:val="left"/>
      </w:pPr>
      <w:r>
        <w:t xml:space="preserve">Task 5: </w:t>
      </w:r>
      <w:hyperlink r:id="rId27" w:history="1">
        <w:r>
          <w:t>Code UI/UX</w:t>
        </w:r>
      </w:hyperlink>
    </w:p>
    <w:p w:rsidR="00C9120D" w:rsidRPr="00B0222F" w:rsidRDefault="00C9120D" w:rsidP="00A4202A">
      <w:pPr>
        <w:pStyle w:val="ListParagraph"/>
        <w:numPr>
          <w:ilvl w:val="1"/>
          <w:numId w:val="42"/>
        </w:numPr>
        <w:spacing w:before="120" w:after="200" w:line="264" w:lineRule="auto"/>
      </w:pPr>
      <w:r>
        <w:t>Tìm hiểu ngôn ngữ XAML</w:t>
      </w:r>
    </w:p>
    <w:p w:rsidR="00C9120D" w:rsidRDefault="00C9120D" w:rsidP="00A4202A">
      <w:pPr>
        <w:pStyle w:val="ListParagraph"/>
        <w:numPr>
          <w:ilvl w:val="1"/>
          <w:numId w:val="42"/>
        </w:numPr>
        <w:spacing w:before="120" w:after="200" w:line="264" w:lineRule="auto"/>
      </w:pPr>
      <w:r>
        <w:t>Code theo thiết kế</w:t>
      </w:r>
    </w:p>
    <w:p w:rsidR="00C9120D" w:rsidRPr="004E1901" w:rsidRDefault="00C9120D" w:rsidP="00A4202A">
      <w:pPr>
        <w:pStyle w:val="ListParagraph"/>
        <w:numPr>
          <w:ilvl w:val="0"/>
          <w:numId w:val="41"/>
        </w:numPr>
        <w:spacing w:before="120" w:after="200" w:line="264" w:lineRule="auto"/>
        <w:ind w:left="2790"/>
        <w:jc w:val="left"/>
      </w:pPr>
      <w:r>
        <w:t xml:space="preserve">Task 6: </w:t>
      </w:r>
      <w:hyperlink r:id="rId28" w:history="1">
        <w:r>
          <w:t>Support</w:t>
        </w:r>
      </w:hyperlink>
      <w:r>
        <w:t xml:space="preserve"> team code chức năng</w:t>
      </w:r>
    </w:p>
    <w:p w:rsidR="00C9120D" w:rsidRDefault="00C9120D" w:rsidP="00A4202A">
      <w:pPr>
        <w:pStyle w:val="ListParagraph"/>
        <w:numPr>
          <w:ilvl w:val="1"/>
          <w:numId w:val="42"/>
        </w:numPr>
        <w:spacing w:before="120" w:after="200" w:line="264" w:lineRule="auto"/>
      </w:pPr>
      <w:r>
        <w:t>Support set id của các form</w:t>
      </w:r>
    </w:p>
    <w:p w:rsidR="00C9120D" w:rsidRPr="000544D1" w:rsidRDefault="00C9120D" w:rsidP="00A4202A">
      <w:pPr>
        <w:pStyle w:val="ListParagraph"/>
        <w:numPr>
          <w:ilvl w:val="0"/>
          <w:numId w:val="38"/>
        </w:numPr>
        <w:spacing w:before="120" w:after="200" w:line="264" w:lineRule="auto"/>
        <w:ind w:left="2160" w:hanging="180"/>
      </w:pPr>
      <w:r w:rsidRPr="00885EA5">
        <w:rPr>
          <w:rFonts w:asciiTheme="majorHAnsi" w:eastAsia="Times New Roman" w:hAnsiTheme="majorHAnsi" w:cstheme="majorHAnsi"/>
          <w:bCs/>
          <w:color w:val="222222"/>
          <w:lang w:eastAsia="vi-VN"/>
        </w:rPr>
        <w:t>Những điều học được khi làm đồ án</w:t>
      </w:r>
    </w:p>
    <w:p w:rsidR="00C9120D" w:rsidRDefault="00C9120D" w:rsidP="00C9120D">
      <w:pPr>
        <w:pStyle w:val="ListParagraph"/>
        <w:ind w:left="2264" w:firstLine="256"/>
      </w:pPr>
      <w:r w:rsidRPr="00D51D7B">
        <w:t>Thông qua đồ án, bản thân đã họ</w:t>
      </w:r>
      <w:r>
        <w:t>c và làm được:</w:t>
      </w:r>
    </w:p>
    <w:p w:rsidR="00C9120D" w:rsidRDefault="00C9120D" w:rsidP="00A4202A">
      <w:pPr>
        <w:pStyle w:val="ListParagraph"/>
        <w:numPr>
          <w:ilvl w:val="1"/>
          <w:numId w:val="38"/>
        </w:numPr>
        <w:spacing w:before="120" w:after="200" w:line="264" w:lineRule="auto"/>
      </w:pPr>
      <w:r>
        <w:t>Cách làm việc nhóm và phân chia công việc hiệu quả.</w:t>
      </w:r>
    </w:p>
    <w:p w:rsidR="00C9120D" w:rsidRDefault="00C9120D" w:rsidP="00A4202A">
      <w:pPr>
        <w:pStyle w:val="ListParagraph"/>
        <w:numPr>
          <w:ilvl w:val="1"/>
          <w:numId w:val="38"/>
        </w:numPr>
        <w:spacing w:before="120" w:after="200" w:line="264" w:lineRule="auto"/>
      </w:pPr>
      <w:r>
        <w:t>Tìm hiểu chi tiết về nghiệp vụ của danh mục Chi phí thuê kho.</w:t>
      </w:r>
    </w:p>
    <w:p w:rsidR="00C9120D" w:rsidRDefault="00C9120D" w:rsidP="00A4202A">
      <w:pPr>
        <w:pStyle w:val="ListParagraph"/>
        <w:numPr>
          <w:ilvl w:val="1"/>
          <w:numId w:val="38"/>
        </w:numPr>
        <w:spacing w:before="120" w:after="200" w:line="264" w:lineRule="auto"/>
      </w:pPr>
      <w:r>
        <w:t>Cách quản lý dự án thông qua Redmine và Bitrix24.</w:t>
      </w:r>
    </w:p>
    <w:p w:rsidR="00C9120D" w:rsidRDefault="00C9120D" w:rsidP="00A4202A">
      <w:pPr>
        <w:pStyle w:val="ListParagraph"/>
        <w:numPr>
          <w:ilvl w:val="1"/>
          <w:numId w:val="38"/>
        </w:numPr>
        <w:spacing w:before="120" w:after="200" w:line="264" w:lineRule="auto"/>
      </w:pPr>
      <w:r>
        <w:t>Design giao diện theo yêu cầu.</w:t>
      </w:r>
    </w:p>
    <w:p w:rsidR="00C9120D" w:rsidRPr="00B0222F" w:rsidRDefault="00C9120D" w:rsidP="00A4202A">
      <w:pPr>
        <w:pStyle w:val="ListParagraph"/>
        <w:numPr>
          <w:ilvl w:val="1"/>
          <w:numId w:val="38"/>
        </w:numPr>
        <w:spacing w:before="120" w:after="200" w:line="264" w:lineRule="auto"/>
      </w:pPr>
      <w:r>
        <w:t>Tìm hiều dc ngôn ngữ giao diện XAML</w:t>
      </w:r>
    </w:p>
    <w:p w:rsidR="00C9120D" w:rsidRPr="00B0222F" w:rsidRDefault="00C9120D" w:rsidP="00A4202A">
      <w:pPr>
        <w:pStyle w:val="ListParagraph"/>
        <w:numPr>
          <w:ilvl w:val="1"/>
          <w:numId w:val="38"/>
        </w:numPr>
        <w:spacing w:before="120" w:after="200" w:line="264" w:lineRule="auto"/>
      </w:pPr>
      <w:r>
        <w:t>Hỗ trợ các thành viên trong nhóm những gì mình tìm hiểu được đặc biệt là hỗ trợ team code chức năng</w:t>
      </w:r>
    </w:p>
    <w:p w:rsidR="00C9120D" w:rsidRDefault="00C9120D" w:rsidP="00C9120D">
      <w:pPr>
        <w:pStyle w:val="ListParagraph"/>
        <w:ind w:left="2610"/>
      </w:pPr>
      <w:r>
        <w:t>Những hạn chế:</w:t>
      </w:r>
    </w:p>
    <w:p w:rsidR="00C9120D" w:rsidRPr="000544D1" w:rsidRDefault="00C9120D" w:rsidP="00A4202A">
      <w:pPr>
        <w:pStyle w:val="ListParagraph"/>
        <w:numPr>
          <w:ilvl w:val="1"/>
          <w:numId w:val="38"/>
        </w:numPr>
        <w:spacing w:before="120" w:after="200" w:line="264" w:lineRule="auto"/>
      </w:pPr>
      <w:r>
        <w:t>Còn phụ thuộc vào những bạn còn lại trong nhóm.</w:t>
      </w:r>
    </w:p>
    <w:p w:rsidR="00C9120D" w:rsidRPr="00885EA5" w:rsidRDefault="00C9120D" w:rsidP="00C9120D">
      <w:pPr>
        <w:pStyle w:val="ListParagraph"/>
        <w:spacing w:before="120" w:after="200" w:line="264" w:lineRule="auto"/>
        <w:ind w:left="2160"/>
      </w:pPr>
    </w:p>
    <w:p w:rsidR="00C9120D" w:rsidRDefault="00C9120D" w:rsidP="00A4202A">
      <w:pPr>
        <w:pStyle w:val="ListParagraph"/>
        <w:numPr>
          <w:ilvl w:val="0"/>
          <w:numId w:val="37"/>
        </w:numPr>
        <w:spacing w:after="160" w:line="360" w:lineRule="auto"/>
        <w:jc w:val="left"/>
        <w:rPr>
          <w:rFonts w:asciiTheme="majorHAnsi" w:hAnsiTheme="majorHAnsi" w:cstheme="majorHAnsi"/>
          <w:b/>
        </w:rPr>
      </w:pPr>
      <w:r>
        <w:rPr>
          <w:rFonts w:asciiTheme="majorHAnsi" w:hAnsiTheme="majorHAnsi" w:cstheme="majorHAnsi"/>
          <w:b/>
        </w:rPr>
        <w:t>Ngô Trung</w:t>
      </w:r>
    </w:p>
    <w:p w:rsidR="00C9120D" w:rsidRPr="00701F3F" w:rsidRDefault="00C9120D" w:rsidP="00A4202A">
      <w:pPr>
        <w:pStyle w:val="ListParagraph"/>
        <w:numPr>
          <w:ilvl w:val="0"/>
          <w:numId w:val="38"/>
        </w:numPr>
        <w:spacing w:after="160" w:line="360" w:lineRule="auto"/>
        <w:ind w:left="2160" w:hanging="180"/>
        <w:jc w:val="left"/>
        <w:rPr>
          <w:rFonts w:asciiTheme="majorHAnsi" w:hAnsiTheme="majorHAnsi" w:cstheme="majorHAnsi"/>
          <w:b/>
        </w:rPr>
      </w:pPr>
      <w:r>
        <w:rPr>
          <w:rFonts w:asciiTheme="majorHAnsi" w:hAnsiTheme="majorHAnsi" w:cstheme="majorHAnsi"/>
        </w:rPr>
        <w:t>Công việc được phân công</w:t>
      </w:r>
    </w:p>
    <w:p w:rsidR="00C9120D" w:rsidRPr="004C11FF" w:rsidRDefault="00C9120D" w:rsidP="00A4202A">
      <w:pPr>
        <w:pStyle w:val="ListParagraph"/>
        <w:numPr>
          <w:ilvl w:val="1"/>
          <w:numId w:val="38"/>
        </w:numPr>
        <w:spacing w:after="160" w:line="360" w:lineRule="auto"/>
        <w:jc w:val="left"/>
        <w:rPr>
          <w:rFonts w:asciiTheme="majorHAnsi" w:hAnsiTheme="majorHAnsi" w:cstheme="majorHAnsi"/>
          <w:b/>
        </w:rPr>
      </w:pPr>
      <w:r>
        <w:rPr>
          <w:rFonts w:asciiTheme="majorHAnsi" w:hAnsiTheme="majorHAnsi" w:cstheme="majorHAnsi"/>
        </w:rPr>
        <w:t>Setup Enviroment</w:t>
      </w:r>
    </w:p>
    <w:p w:rsidR="00C9120D" w:rsidRPr="004C11FF" w:rsidRDefault="00C9120D" w:rsidP="00A4202A">
      <w:pPr>
        <w:pStyle w:val="ListParagraph"/>
        <w:numPr>
          <w:ilvl w:val="1"/>
          <w:numId w:val="38"/>
        </w:numPr>
        <w:spacing w:after="160" w:line="360" w:lineRule="auto"/>
        <w:jc w:val="left"/>
        <w:rPr>
          <w:rFonts w:asciiTheme="majorHAnsi" w:hAnsiTheme="majorHAnsi" w:cstheme="majorHAnsi"/>
          <w:b/>
        </w:rPr>
      </w:pPr>
      <w:r>
        <w:rPr>
          <w:rFonts w:asciiTheme="majorHAnsi" w:hAnsiTheme="majorHAnsi" w:cstheme="majorHAnsi"/>
        </w:rPr>
        <w:t>Code Chi Phí Thuê Kho</w:t>
      </w:r>
    </w:p>
    <w:p w:rsidR="00C9120D" w:rsidRPr="004C11FF" w:rsidRDefault="00C9120D" w:rsidP="00A4202A">
      <w:pPr>
        <w:pStyle w:val="ListParagraph"/>
        <w:numPr>
          <w:ilvl w:val="1"/>
          <w:numId w:val="38"/>
        </w:numPr>
        <w:spacing w:after="160" w:line="360" w:lineRule="auto"/>
        <w:jc w:val="left"/>
        <w:rPr>
          <w:rFonts w:asciiTheme="majorHAnsi" w:hAnsiTheme="majorHAnsi" w:cstheme="majorHAnsi"/>
        </w:rPr>
      </w:pPr>
      <w:r w:rsidRPr="004C11FF">
        <w:rPr>
          <w:rFonts w:asciiTheme="majorHAnsi" w:eastAsia="Times New Roman" w:hAnsiTheme="majorHAnsi" w:cstheme="majorHAnsi"/>
          <w:bCs/>
          <w:color w:val="222222"/>
          <w:lang w:eastAsia="vi-VN"/>
        </w:rPr>
        <w:t>Code "Insert, Delete, Add" for "Chi Phi Thue Kho"</w:t>
      </w:r>
    </w:p>
    <w:p w:rsidR="00C9120D" w:rsidRPr="004C11FF" w:rsidRDefault="00C9120D" w:rsidP="00A4202A">
      <w:pPr>
        <w:pStyle w:val="ListParagraph"/>
        <w:numPr>
          <w:ilvl w:val="0"/>
          <w:numId w:val="38"/>
        </w:numPr>
        <w:tabs>
          <w:tab w:val="left" w:pos="2160"/>
        </w:tabs>
        <w:spacing w:after="160" w:line="360" w:lineRule="auto"/>
        <w:ind w:hanging="540"/>
        <w:jc w:val="left"/>
        <w:rPr>
          <w:rFonts w:asciiTheme="majorHAnsi" w:hAnsiTheme="majorHAnsi" w:cstheme="majorHAnsi"/>
        </w:rPr>
      </w:pPr>
      <w:r>
        <w:rPr>
          <w:rFonts w:asciiTheme="majorHAnsi" w:eastAsia="Times New Roman" w:hAnsiTheme="majorHAnsi" w:cstheme="majorHAnsi"/>
          <w:bCs/>
          <w:color w:val="222222"/>
          <w:lang w:eastAsia="vi-VN"/>
        </w:rPr>
        <w:t>Mô tả công việc</w:t>
      </w:r>
    </w:p>
    <w:p w:rsidR="00C9120D" w:rsidRPr="004C11FF" w:rsidRDefault="00C9120D" w:rsidP="00A4202A">
      <w:pPr>
        <w:pStyle w:val="ListParagraph"/>
        <w:numPr>
          <w:ilvl w:val="1"/>
          <w:numId w:val="38"/>
        </w:numPr>
        <w:spacing w:after="160" w:line="360" w:lineRule="auto"/>
        <w:jc w:val="left"/>
        <w:rPr>
          <w:rFonts w:asciiTheme="majorHAnsi" w:hAnsiTheme="majorHAnsi" w:cstheme="majorHAnsi"/>
          <w:b/>
        </w:rPr>
      </w:pPr>
      <w:r>
        <w:rPr>
          <w:rFonts w:asciiTheme="majorHAnsi" w:hAnsiTheme="majorHAnsi" w:cstheme="majorHAnsi"/>
        </w:rPr>
        <w:lastRenderedPageBreak/>
        <w:t xml:space="preserve">Setup Enviroment : thời gian hoàn thành cập nhật trên redmine 2/6/2016. Lý do hoàn thành trể vì gặp trục trặc khi cài đặt và sử dụng VPN. Nên việc cập nhật trên redmine có phần chậm trể. Trên thực tế thì đã cài đặt được khi lên trường. Đã cài đặt và tìm hiểu về môi trường phát triển vì máy đã có gần như đầy đủ các công cụ nên chỉ cần cài thêm </w:t>
      </w:r>
      <w:r w:rsidRPr="006B3CDE">
        <w:rPr>
          <w:rFonts w:asciiTheme="majorHAnsi" w:hAnsiTheme="majorHAnsi" w:cstheme="majorHAnsi"/>
        </w:rPr>
        <w:t>Microsoft Silverlight 5 SDK</w:t>
      </w:r>
      <w:r>
        <w:rPr>
          <w:rFonts w:asciiTheme="majorHAnsi" w:hAnsiTheme="majorHAnsi" w:cstheme="majorHAnsi"/>
        </w:rPr>
        <w:t xml:space="preserve"> là có thể làm việc.</w:t>
      </w:r>
    </w:p>
    <w:p w:rsidR="00C9120D" w:rsidRDefault="00C9120D" w:rsidP="00A4202A">
      <w:pPr>
        <w:pStyle w:val="ListParagraph"/>
        <w:numPr>
          <w:ilvl w:val="1"/>
          <w:numId w:val="38"/>
        </w:numPr>
        <w:spacing w:after="160" w:line="360" w:lineRule="auto"/>
        <w:jc w:val="left"/>
        <w:rPr>
          <w:rFonts w:asciiTheme="majorHAnsi" w:hAnsiTheme="majorHAnsi" w:cstheme="majorHAnsi"/>
        </w:rPr>
      </w:pPr>
      <w:r w:rsidRPr="00875F35">
        <w:rPr>
          <w:rFonts w:asciiTheme="majorHAnsi" w:hAnsiTheme="majorHAnsi" w:cstheme="majorHAnsi"/>
        </w:rPr>
        <w:t>Code Chi Phí Thuê Kho: Thời gian hoàn thành 18/6/2016. Bước đầu gặp vấn đề bên thiết kế cơ sở dữ liệu và giao diện nên code chưa chạy được.</w:t>
      </w:r>
      <w:r>
        <w:rPr>
          <w:rFonts w:asciiTheme="majorHAnsi" w:hAnsiTheme="majorHAnsi" w:cstheme="majorHAnsi"/>
        </w:rPr>
        <w:t xml:space="preserve"> Bản thân</w:t>
      </w:r>
      <w:r w:rsidRPr="00875F35">
        <w:rPr>
          <w:rFonts w:asciiTheme="majorHAnsi" w:hAnsiTheme="majorHAnsi" w:cstheme="majorHAnsi"/>
        </w:rPr>
        <w:t xml:space="preserve"> </w:t>
      </w:r>
      <w:r>
        <w:rPr>
          <w:rFonts w:asciiTheme="majorHAnsi" w:hAnsiTheme="majorHAnsi" w:cstheme="majorHAnsi"/>
        </w:rPr>
        <w:t xml:space="preserve">đã có kiến thức cơ bản về ASP.NET, tìm hiểu thêm về </w:t>
      </w:r>
      <w:r w:rsidRPr="00B9021B">
        <w:rPr>
          <w:rFonts w:asciiTheme="majorHAnsi" w:hAnsiTheme="majorHAnsi" w:cstheme="majorHAnsi"/>
        </w:rPr>
        <w:t>giao tiếp dữ liệu bằng LINQ và WCF Services</w:t>
      </w:r>
      <w:r>
        <w:rPr>
          <w:rFonts w:asciiTheme="majorHAnsi" w:hAnsiTheme="majorHAnsi" w:cstheme="majorHAnsi"/>
        </w:rPr>
        <w:t xml:space="preserve"> là có thể code các chức năng. Các bước thực hiện: kết nối database (thêm vào bảng và các stored), tạo interfaces cho nghiệp vụ (chứa các hàm chức năng: thêm,xóa,sửa),khai báo interfaces và định nghĩa các hàm tại class </w:t>
      </w:r>
      <w:r w:rsidRPr="00875F35">
        <w:rPr>
          <w:rFonts w:asciiTheme="majorHAnsi" w:hAnsiTheme="majorHAnsi" w:cstheme="majorHAnsi"/>
        </w:rPr>
        <w:t>ImplementInterface</w:t>
      </w:r>
      <w:r>
        <w:rPr>
          <w:rFonts w:asciiTheme="majorHAnsi" w:hAnsiTheme="majorHAnsi" w:cstheme="majorHAnsi"/>
        </w:rPr>
        <w:t>.cs trong mục Implement,update lại cơ sở dữ liệu,viết các class Viewmodel gồm 2 class là ChiphithuekhoViewModel (hiển thị bảng thông tin của nghiệp vụ cho thuê kho bao gồm các thông tin có trong database khi chúng ta thực hiện chức năng tìm kiếm,xóa) và ChiphithuekhoEditViewModel (hiển thị bảng sau khi chúng ta thực hiện chức năng thêm,chỉnh sửa).</w:t>
      </w:r>
    </w:p>
    <w:p w:rsidR="00C9120D" w:rsidRPr="00D96E07" w:rsidRDefault="00C9120D" w:rsidP="00A4202A">
      <w:pPr>
        <w:pStyle w:val="ListParagraph"/>
        <w:numPr>
          <w:ilvl w:val="1"/>
          <w:numId w:val="38"/>
        </w:numPr>
        <w:spacing w:after="160" w:line="360" w:lineRule="auto"/>
        <w:jc w:val="left"/>
        <w:rPr>
          <w:rFonts w:asciiTheme="majorHAnsi" w:hAnsiTheme="majorHAnsi" w:cstheme="majorHAnsi"/>
        </w:rPr>
      </w:pPr>
      <w:r w:rsidRPr="004C11FF">
        <w:rPr>
          <w:rFonts w:asciiTheme="majorHAnsi" w:eastAsia="Times New Roman" w:hAnsiTheme="majorHAnsi" w:cstheme="majorHAnsi"/>
          <w:bCs/>
          <w:color w:val="222222"/>
          <w:lang w:eastAsia="vi-VN"/>
        </w:rPr>
        <w:lastRenderedPageBreak/>
        <w:t>Code "Insert, Delete, Add" for "Chi Phi Thue Kho"</w:t>
      </w:r>
      <w:r>
        <w:rPr>
          <w:rFonts w:asciiTheme="majorHAnsi" w:eastAsia="Times New Roman" w:hAnsiTheme="majorHAnsi" w:cstheme="majorHAnsi"/>
          <w:bCs/>
          <w:color w:val="222222"/>
          <w:lang w:eastAsia="vi-VN"/>
        </w:rPr>
        <w:t xml:space="preserve">: Sau khi database và giao diện đã được chỉnh sửa lại các lỗi. Tiếp tục code để tối ưu hơn phần nghiệp vụ. Kiểm tra các chức năng: Tìm kiếm (thực hiện bằng cách click chuột vào button Tìm kiếm ta sẽ nhận lại được kết quả là thông tin các kho đã cho thuê, dữ liệu được lấy trên database xuống), Thêm (thực hiện lệnh sẽ chuyển đến một bảng đó là bảng giao diện của phần chỉnh sửa </w:t>
      </w:r>
      <w:r w:rsidRPr="00C16704">
        <w:rPr>
          <w:rFonts w:asciiTheme="majorHAnsi" w:eastAsia="Times New Roman" w:hAnsiTheme="majorHAnsi" w:cstheme="majorHAnsi"/>
          <w:bCs/>
          <w:color w:val="222222"/>
          <w:lang w:eastAsia="vi-VN"/>
        </w:rPr>
        <w:t>ChiphithuekhoEdit</w:t>
      </w:r>
      <w:r>
        <w:rPr>
          <w:rFonts w:asciiTheme="majorHAnsi" w:eastAsia="Times New Roman" w:hAnsiTheme="majorHAnsi" w:cstheme="majorHAnsi"/>
          <w:bCs/>
          <w:color w:val="222222"/>
          <w:lang w:eastAsia="vi-VN"/>
        </w:rPr>
        <w:t>.xaml ta thêm các thuộc tính vào và nhấn nút save thì thông tin đã được lưu lại để kiểm tra ta bấm vào lại nút tìm kiếm), Sửa ( sau khi thực hiện chức năng tìm kiếm ta nhận được kết quả,để chỉnh sửa thông tin của 1 kho nào đó t bấm vào MACPTHUEKHO vào bấm vào nút sửa, cũng sẽ hiện bảng giao diện giống như phần Thêm sau đó ta tiến hành cập nhật và nhấn save thông tin sẽ được cập nhật lại), Xóa ( sau khi thực hiện chức năng tìm kiếm,ta muốn xóa thông tin của một kho nào đó ta cũng chọn vào MACPTHUEKHO và click vào nút xóa, dữ liệu đã được xóa). Sau khi đã code và kiểm tra phần mềm xong chúng ta submit code để nhóm trưởng merge.</w:t>
      </w:r>
    </w:p>
    <w:p w:rsidR="00C9120D" w:rsidRPr="00D96E07" w:rsidRDefault="00C9120D" w:rsidP="00A4202A">
      <w:pPr>
        <w:pStyle w:val="ListParagraph"/>
        <w:numPr>
          <w:ilvl w:val="0"/>
          <w:numId w:val="38"/>
        </w:numPr>
        <w:spacing w:after="160" w:line="360" w:lineRule="auto"/>
        <w:jc w:val="left"/>
        <w:rPr>
          <w:rFonts w:asciiTheme="majorHAnsi" w:hAnsiTheme="majorHAnsi" w:cstheme="majorHAnsi"/>
        </w:rPr>
      </w:pPr>
      <w:r>
        <w:rPr>
          <w:rFonts w:asciiTheme="majorHAnsi" w:eastAsia="Times New Roman" w:hAnsiTheme="majorHAnsi" w:cstheme="majorHAnsi"/>
          <w:bCs/>
          <w:color w:val="222222"/>
          <w:lang w:eastAsia="vi-VN"/>
        </w:rPr>
        <w:t>Những điều học được khi làm đồ án</w:t>
      </w:r>
    </w:p>
    <w:p w:rsidR="00C9120D" w:rsidRDefault="00C9120D" w:rsidP="00A4202A">
      <w:pPr>
        <w:pStyle w:val="ListParagraph"/>
        <w:numPr>
          <w:ilvl w:val="1"/>
          <w:numId w:val="38"/>
        </w:numPr>
        <w:spacing w:after="160" w:line="360" w:lineRule="auto"/>
        <w:jc w:val="left"/>
        <w:rPr>
          <w:rFonts w:asciiTheme="majorHAnsi" w:hAnsiTheme="majorHAnsi" w:cstheme="majorHAnsi"/>
        </w:rPr>
      </w:pPr>
      <w:r>
        <w:rPr>
          <w:rFonts w:asciiTheme="majorHAnsi" w:hAnsiTheme="majorHAnsi" w:cstheme="majorHAnsi"/>
        </w:rPr>
        <w:t xml:space="preserve">Biết thêm về ngôn ngữ và công nghệ mới về lý thuyết và cách sử dụng. Biết cách cài đặt,sử dụng VPN,biết về kho lưu trữ dữ liệu Github. </w:t>
      </w:r>
    </w:p>
    <w:p w:rsidR="00C9120D" w:rsidRDefault="00C9120D" w:rsidP="00A4202A">
      <w:pPr>
        <w:pStyle w:val="ListParagraph"/>
        <w:numPr>
          <w:ilvl w:val="1"/>
          <w:numId w:val="38"/>
        </w:numPr>
        <w:spacing w:after="160" w:line="360" w:lineRule="auto"/>
        <w:jc w:val="left"/>
        <w:rPr>
          <w:rFonts w:asciiTheme="majorHAnsi" w:hAnsiTheme="majorHAnsi" w:cstheme="majorHAnsi"/>
        </w:rPr>
      </w:pPr>
      <w:r>
        <w:rPr>
          <w:rFonts w:asciiTheme="majorHAnsi" w:hAnsiTheme="majorHAnsi" w:cstheme="majorHAnsi"/>
        </w:rPr>
        <w:lastRenderedPageBreak/>
        <w:t>Dịch sách giúp ôn lại kiến thức anh văn, nội dung của sách thầy cung cấp rất bổ ích với sinh viên sau này đi làm. Riêng phần dịch của nhóm thì nhóm đã học được cách định giá một sản phẩm sau khi hoàn thành và tung ra thị trường.</w:t>
      </w:r>
    </w:p>
    <w:p w:rsidR="00C9120D" w:rsidRDefault="00C9120D" w:rsidP="00A4202A">
      <w:pPr>
        <w:pStyle w:val="ListParagraph"/>
        <w:numPr>
          <w:ilvl w:val="1"/>
          <w:numId w:val="38"/>
        </w:numPr>
        <w:spacing w:after="160" w:line="360" w:lineRule="auto"/>
        <w:jc w:val="left"/>
        <w:rPr>
          <w:rFonts w:asciiTheme="majorHAnsi" w:hAnsiTheme="majorHAnsi" w:cstheme="majorHAnsi"/>
        </w:rPr>
      </w:pPr>
      <w:r>
        <w:rPr>
          <w:rFonts w:asciiTheme="majorHAnsi" w:hAnsiTheme="majorHAnsi" w:cstheme="majorHAnsi"/>
        </w:rPr>
        <w:t>Làm việc nhóm: nâng cao kỹ năng làm việc nhóm,học hỏi được nhiều hơn từ các thành viên trong nhóm về chuyên môn và cách làm việc nhóm,học được ở nhóm trưởng cách quản lý nhóm,phân chia công việc phù hợp với năng lực từng thành viên trong nhóm.</w:t>
      </w:r>
    </w:p>
    <w:p w:rsidR="00C9120D" w:rsidRPr="00FA19FA" w:rsidRDefault="00C9120D" w:rsidP="00A4202A">
      <w:pPr>
        <w:pStyle w:val="ListParagraph"/>
        <w:numPr>
          <w:ilvl w:val="1"/>
          <w:numId w:val="38"/>
        </w:numPr>
        <w:spacing w:after="160" w:line="360" w:lineRule="auto"/>
        <w:jc w:val="left"/>
        <w:rPr>
          <w:rFonts w:asciiTheme="majorHAnsi" w:hAnsiTheme="majorHAnsi" w:cstheme="majorHAnsi"/>
        </w:rPr>
      </w:pPr>
      <w:r>
        <w:rPr>
          <w:rFonts w:asciiTheme="majorHAnsi" w:hAnsiTheme="majorHAnsi" w:cstheme="majorHAnsi"/>
        </w:rPr>
        <w:t>Có cơ hội được training tại công ty phần mềm G-Soft. Một công ty phần mềm lớn. Biết được về quy trình làm phần mềm quản lý ERP (hoạch đinh tài chính doanh nghiệp).</w:t>
      </w:r>
    </w:p>
    <w:p w:rsidR="00C9120D" w:rsidRPr="000C3958" w:rsidRDefault="00C9120D" w:rsidP="00A4202A">
      <w:pPr>
        <w:pStyle w:val="ListParagraph"/>
        <w:numPr>
          <w:ilvl w:val="1"/>
          <w:numId w:val="38"/>
        </w:numPr>
        <w:spacing w:after="160" w:line="360" w:lineRule="auto"/>
        <w:jc w:val="left"/>
        <w:rPr>
          <w:rFonts w:asciiTheme="majorHAnsi" w:hAnsiTheme="majorHAnsi" w:cstheme="majorHAnsi"/>
        </w:rPr>
      </w:pPr>
      <w:r>
        <w:rPr>
          <w:rFonts w:asciiTheme="majorHAnsi" w:hAnsiTheme="majorHAnsi" w:cstheme="majorHAnsi"/>
        </w:rPr>
        <w:t xml:space="preserve">Hạn chế: Vì thiếu cẩn thận nên còn gặp một số sai sót (chưa kiểm tra kỹ về database,giao diện nên gặp sự cố khi code làm tốn thời gian). Code chưa được tối ưu tới mức tuyệt đối. Trình độ anh văn hạn chế nên bài dịch cũng không thật sự là hoàn hảo 100%. Kỹ năng thuyết trình còn kém,cần cải thiện thêm. Kỹ năng code vẫn còn kém,cần học thêm về ngôn ngữ ASP.NET. </w:t>
      </w:r>
    </w:p>
    <w:p w:rsidR="00C9120D" w:rsidRDefault="00C9120D" w:rsidP="00A4202A">
      <w:pPr>
        <w:pStyle w:val="ListParagraph"/>
        <w:numPr>
          <w:ilvl w:val="0"/>
          <w:numId w:val="37"/>
        </w:numPr>
        <w:spacing w:after="160" w:line="360" w:lineRule="auto"/>
        <w:jc w:val="left"/>
        <w:rPr>
          <w:rFonts w:asciiTheme="majorHAnsi" w:hAnsiTheme="majorHAnsi" w:cstheme="majorHAnsi"/>
          <w:b/>
        </w:rPr>
      </w:pPr>
      <w:r>
        <w:rPr>
          <w:rFonts w:asciiTheme="majorHAnsi" w:hAnsiTheme="majorHAnsi" w:cstheme="majorHAnsi"/>
          <w:b/>
        </w:rPr>
        <w:t>Song Thành Nghĩa</w:t>
      </w:r>
    </w:p>
    <w:p w:rsidR="00C9120D" w:rsidRPr="00CC2D1F" w:rsidRDefault="00C9120D" w:rsidP="00A4202A">
      <w:pPr>
        <w:pStyle w:val="ListParagraph"/>
        <w:numPr>
          <w:ilvl w:val="0"/>
          <w:numId w:val="39"/>
        </w:numPr>
        <w:spacing w:after="160" w:line="360" w:lineRule="auto"/>
        <w:jc w:val="left"/>
        <w:rPr>
          <w:rFonts w:asciiTheme="majorHAnsi" w:hAnsiTheme="majorHAnsi" w:cstheme="majorHAnsi"/>
          <w:b/>
        </w:rPr>
      </w:pPr>
      <w:r w:rsidRPr="00CC2D1F">
        <w:rPr>
          <w:rFonts w:asciiTheme="majorHAnsi" w:hAnsiTheme="majorHAnsi" w:cstheme="majorHAnsi"/>
        </w:rPr>
        <w:t>Công việc được phân công</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Setup Enviroment</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Code Chi Phí Thuê Kho</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Code "Insert, Delete, Add" for "Chi Phi Thue Kho"</w:t>
      </w:r>
    </w:p>
    <w:p w:rsidR="00C9120D" w:rsidRPr="00CC2D1F" w:rsidRDefault="00C9120D" w:rsidP="00A4202A">
      <w:pPr>
        <w:pStyle w:val="ListParagraph"/>
        <w:numPr>
          <w:ilvl w:val="0"/>
          <w:numId w:val="39"/>
        </w:numPr>
        <w:spacing w:after="200" w:line="276" w:lineRule="auto"/>
        <w:jc w:val="left"/>
        <w:rPr>
          <w:rFonts w:asciiTheme="majorHAnsi" w:hAnsiTheme="majorHAnsi" w:cstheme="majorHAnsi"/>
        </w:rPr>
      </w:pPr>
      <w:r w:rsidRPr="00CC2D1F">
        <w:rPr>
          <w:rFonts w:asciiTheme="majorHAnsi" w:hAnsiTheme="majorHAnsi" w:cstheme="majorHAnsi"/>
        </w:rPr>
        <w:t>Mô tả công việc</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lastRenderedPageBreak/>
        <w:t xml:space="preserve">Setup Enviroment:  Hoàn thiện trể hạn, do lỗi từ phía laptop không kết nối được VPN theo cách 1, mà theo cách 2 dùng Open VPN, nhưng cách 2 không đăng nhập vào Git được. Từ đó được nhóm trưởng và các bạn trong lớp support đã kết nối được tới Git khi dùng mạng 3G của viettel.  Sau  lần đó đăng nhập được thì đã vô được Git khi với mạng thường. Đã cài đặt được môi trường,  chạy và kết nối được database là một thành công. </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Code Chi Phí Thuê Kho: Thời gian  hoàn thành 18/6/2016. Cùng gặp vấn đề về cơ sở dữ liệu với bạn code chi phí chung, tìm hiểu về kết nối dữ liệu thông qua LINQ và  ngôn ngữ xaml để hiểu code về giao diện và database của nhóm và của hệ thống. Thực hiện tạo thêm interface cho nghiệp vụ và định nghĩ các hàm tại class ImplementInterface.cs trong mục Implement, viết class viewmodel  là ChiphithuekhoEditViewModel (hiển thị bảng sau khi chúng ta thực hiện chức năng thêm,chỉnh sửa).</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Code “Edit” và “Delete”:  Sau khi tìm hiểu và fix các lỗi cũng như update database từ bạn trong nhóm. Chức năng  Sửa ( sau khi thực hiện chức năng tìm kiếm ta nhận được kết quả,để chỉnh sửa thông tin của 1 kho nào đó t bấm vào MACPTHUEKHO vào bấm vào nút sửa, cũng sẽ hiện bảng giao diện giống như phần Thêm sau đó ta tiến hành cập nhật và nhấn save thông tin sẽ được cập nhật lại), Xóa ( sau khi thực hiện chức năng tìm kiếm,ta muốn xóa thông tin của một kho nào đó ta cũng chọn vào MACPTHUEKHO và click vào nút xóa, dữ liệu đã được xóa).</w:t>
      </w:r>
    </w:p>
    <w:p w:rsidR="00C9120D" w:rsidRPr="00885EA5" w:rsidRDefault="00C9120D" w:rsidP="00A4202A">
      <w:pPr>
        <w:pStyle w:val="ListParagraph"/>
        <w:numPr>
          <w:ilvl w:val="0"/>
          <w:numId w:val="39"/>
        </w:numPr>
        <w:spacing w:after="160" w:line="360" w:lineRule="auto"/>
        <w:jc w:val="left"/>
        <w:rPr>
          <w:rFonts w:asciiTheme="majorHAnsi" w:hAnsiTheme="majorHAnsi" w:cstheme="majorHAnsi"/>
        </w:rPr>
      </w:pPr>
      <w:r w:rsidRPr="00885EA5">
        <w:rPr>
          <w:rFonts w:asciiTheme="majorHAnsi" w:eastAsia="Times New Roman" w:hAnsiTheme="majorHAnsi" w:cstheme="majorHAnsi"/>
          <w:bCs/>
          <w:color w:val="222222"/>
          <w:lang w:eastAsia="vi-VN"/>
        </w:rPr>
        <w:t>Những điều học được khi làm đồ án</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Được tham gia một dự án thực tế với khối lượng công việc và thời gian làm việc cụ thể, có kinh nghiệm về tham gia dự án để có thể đi làm.</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lastRenderedPageBreak/>
        <w:t>Được tìm hiểu về GitHub và hiểu về cách quản lý team phân chia công việc của một dự án lơn.</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Hiểu được hệ thống ERP là gì và nó có giá trị ra sao</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Biết được giá trị của yêu cầu nghiệp vụ khi code</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Được học hỏi các kinh nghiệm từ các bạn thành viên trong nhóm( quản lý code, quản lý và chia task cho thành viên của nhóm trưởng, ). Sự hỗ trợ nhiệt tình của các bạn trong nhóm.</w:t>
      </w:r>
    </w:p>
    <w:p w:rsidR="00C9120D" w:rsidRPr="00CC2D1F" w:rsidRDefault="00C9120D" w:rsidP="00A4202A">
      <w:pPr>
        <w:pStyle w:val="ListParagraph"/>
        <w:numPr>
          <w:ilvl w:val="2"/>
          <w:numId w:val="39"/>
        </w:numPr>
        <w:spacing w:after="200" w:line="276" w:lineRule="auto"/>
        <w:jc w:val="left"/>
        <w:rPr>
          <w:rFonts w:asciiTheme="majorHAnsi" w:hAnsiTheme="majorHAnsi" w:cstheme="majorHAnsi"/>
        </w:rPr>
      </w:pPr>
      <w:r w:rsidRPr="00CC2D1F">
        <w:rPr>
          <w:rFonts w:asciiTheme="majorHAnsi" w:hAnsiTheme="majorHAnsi" w:cstheme="majorHAnsi"/>
        </w:rPr>
        <w:t>Từ đó giúp em tự tin hơn khi đi làm vì đã từng có cơ hội và kinh nghiệm làm việc.</w:t>
      </w:r>
    </w:p>
    <w:p w:rsidR="00C9120D" w:rsidRPr="00CC2D1F" w:rsidRDefault="00C9120D" w:rsidP="00A4202A">
      <w:pPr>
        <w:pStyle w:val="ListParagraph"/>
        <w:numPr>
          <w:ilvl w:val="0"/>
          <w:numId w:val="39"/>
        </w:numPr>
        <w:spacing w:after="200" w:line="276" w:lineRule="auto"/>
        <w:jc w:val="left"/>
        <w:rPr>
          <w:rFonts w:asciiTheme="majorHAnsi" w:hAnsiTheme="majorHAnsi" w:cstheme="majorHAnsi"/>
        </w:rPr>
      </w:pPr>
      <w:r w:rsidRPr="00CC2D1F">
        <w:rPr>
          <w:rFonts w:asciiTheme="majorHAnsi" w:hAnsiTheme="majorHAnsi" w:cstheme="majorHAnsi"/>
        </w:rPr>
        <w:t>Hạn chế</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Tính tự giác vẫn chưa cao.</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Gần tới deadline mới dành cả mấy ngày code và tìm hiểu nghiệp vụ.</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Code chưa được tối ưu và đơn giản hóa.</w:t>
      </w:r>
    </w:p>
    <w:p w:rsidR="00C9120D" w:rsidRPr="00CC2D1F" w:rsidRDefault="00C9120D" w:rsidP="00A4202A">
      <w:pPr>
        <w:pStyle w:val="ListParagraph"/>
        <w:numPr>
          <w:ilvl w:val="1"/>
          <w:numId w:val="39"/>
        </w:numPr>
        <w:spacing w:after="200" w:line="276" w:lineRule="auto"/>
        <w:jc w:val="left"/>
        <w:rPr>
          <w:rFonts w:asciiTheme="majorHAnsi" w:hAnsiTheme="majorHAnsi" w:cstheme="majorHAnsi"/>
        </w:rPr>
      </w:pPr>
      <w:r w:rsidRPr="00CC2D1F">
        <w:rPr>
          <w:rFonts w:asciiTheme="majorHAnsi" w:hAnsiTheme="majorHAnsi" w:cstheme="majorHAnsi"/>
        </w:rPr>
        <w:t>Khả năng anh văn hạn chế</w:t>
      </w:r>
    </w:p>
    <w:p w:rsidR="00C9120D" w:rsidRPr="00885EA5" w:rsidRDefault="00C9120D" w:rsidP="00C9120D">
      <w:pPr>
        <w:pStyle w:val="ListParagraph"/>
        <w:spacing w:line="360" w:lineRule="auto"/>
        <w:ind w:left="3240"/>
        <w:rPr>
          <w:rFonts w:asciiTheme="majorHAnsi" w:hAnsiTheme="majorHAnsi" w:cstheme="majorHAnsi"/>
          <w:b/>
        </w:rPr>
      </w:pPr>
    </w:p>
    <w:p w:rsidR="00C9120D" w:rsidRDefault="00C9120D" w:rsidP="00A4202A">
      <w:pPr>
        <w:pStyle w:val="ListParagraph"/>
        <w:numPr>
          <w:ilvl w:val="0"/>
          <w:numId w:val="33"/>
        </w:numPr>
        <w:spacing w:after="160" w:line="360" w:lineRule="auto"/>
        <w:jc w:val="left"/>
        <w:rPr>
          <w:rFonts w:asciiTheme="majorHAnsi" w:hAnsiTheme="majorHAnsi" w:cstheme="majorHAnsi"/>
          <w:b/>
        </w:rPr>
      </w:pPr>
      <w:r>
        <w:rPr>
          <w:rFonts w:asciiTheme="majorHAnsi" w:hAnsiTheme="majorHAnsi" w:cstheme="majorHAnsi"/>
          <w:b/>
        </w:rPr>
        <w:t>Tổng kết</w:t>
      </w:r>
    </w:p>
    <w:p w:rsidR="00C9120D" w:rsidRDefault="00C9120D" w:rsidP="00A4202A">
      <w:pPr>
        <w:pStyle w:val="ListParagraph"/>
        <w:numPr>
          <w:ilvl w:val="1"/>
          <w:numId w:val="33"/>
        </w:numPr>
        <w:spacing w:after="160" w:line="360" w:lineRule="auto"/>
        <w:jc w:val="left"/>
        <w:rPr>
          <w:rFonts w:asciiTheme="majorHAnsi" w:hAnsiTheme="majorHAnsi" w:cstheme="majorHAnsi"/>
          <w:b/>
        </w:rPr>
      </w:pPr>
      <w:r>
        <w:rPr>
          <w:rFonts w:asciiTheme="majorHAnsi" w:hAnsiTheme="majorHAnsi" w:cstheme="majorHAnsi"/>
          <w:b/>
        </w:rPr>
        <w:t>Đã hoàn thành</w:t>
      </w:r>
    </w:p>
    <w:p w:rsidR="00C9120D" w:rsidRPr="00C34B0A"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Một số thành viên trong nhóm đã tham gia buổi Training tại công ty G-Soft sau đó đã Training cho các thành viên còn lại trong nhóm.</w:t>
      </w:r>
    </w:p>
    <w:p w:rsidR="00C9120D" w:rsidRPr="00F21AD3"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Thành viên trong nhóm đã tìm hiểu tốt về các công nghệ,ngôn ngữ,quy trình làm việc.</w:t>
      </w:r>
    </w:p>
    <w:p w:rsidR="00C9120D" w:rsidRPr="00F21AD3"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 xml:space="preserve">Hoàn thành phần dịch sách mà thầy đã giao và tham gia seminar đầy đủ. </w:t>
      </w:r>
    </w:p>
    <w:p w:rsidR="00C9120D" w:rsidRPr="00F21AD3" w:rsidRDefault="00C9120D" w:rsidP="00A4202A">
      <w:pPr>
        <w:pStyle w:val="ListParagraph"/>
        <w:numPr>
          <w:ilvl w:val="2"/>
          <w:numId w:val="33"/>
        </w:numPr>
        <w:spacing w:after="160" w:line="360" w:lineRule="auto"/>
        <w:jc w:val="left"/>
        <w:rPr>
          <w:rFonts w:asciiTheme="majorHAnsi" w:hAnsiTheme="majorHAnsi" w:cstheme="majorHAnsi"/>
          <w:b/>
        </w:rPr>
      </w:pPr>
      <w:r>
        <w:rPr>
          <w:rFonts w:asciiTheme="majorHAnsi" w:hAnsiTheme="majorHAnsi" w:cstheme="majorHAnsi"/>
        </w:rPr>
        <w:t xml:space="preserve">Hoàn thành việc thiết kế dữ liệu,thiết kế giao diện và code các chức năng ( Tìm kiếm, thêm, xóa, sửa ) đúng với ngôn ngữ và công nghệ như đề tài đã yêu cầu,đúng thời hạn. </w:t>
      </w:r>
    </w:p>
    <w:p w:rsidR="00C9120D" w:rsidRDefault="00C9120D" w:rsidP="00A4202A">
      <w:pPr>
        <w:pStyle w:val="ListParagraph"/>
        <w:numPr>
          <w:ilvl w:val="1"/>
          <w:numId w:val="33"/>
        </w:numPr>
        <w:spacing w:after="160" w:line="360" w:lineRule="auto"/>
        <w:jc w:val="left"/>
        <w:rPr>
          <w:rFonts w:asciiTheme="majorHAnsi" w:hAnsiTheme="majorHAnsi" w:cstheme="majorHAnsi"/>
          <w:b/>
        </w:rPr>
      </w:pPr>
      <w:r>
        <w:rPr>
          <w:rFonts w:asciiTheme="majorHAnsi" w:hAnsiTheme="majorHAnsi" w:cstheme="majorHAnsi"/>
          <w:b/>
        </w:rPr>
        <w:t>Chưa hoàn thành</w:t>
      </w:r>
    </w:p>
    <w:p w:rsidR="00C9120D" w:rsidRPr="00A65ECF" w:rsidRDefault="00C9120D" w:rsidP="00A4202A">
      <w:pPr>
        <w:pStyle w:val="ListParagraph"/>
        <w:numPr>
          <w:ilvl w:val="2"/>
          <w:numId w:val="33"/>
        </w:numPr>
        <w:spacing w:after="160" w:line="360" w:lineRule="auto"/>
        <w:jc w:val="left"/>
        <w:rPr>
          <w:rFonts w:asciiTheme="majorHAnsi" w:hAnsiTheme="majorHAnsi" w:cstheme="majorHAnsi"/>
        </w:rPr>
      </w:pPr>
      <w:r w:rsidRPr="00A65ECF">
        <w:rPr>
          <w:rFonts w:asciiTheme="majorHAnsi" w:hAnsiTheme="majorHAnsi" w:cstheme="majorHAnsi"/>
        </w:rPr>
        <w:t xml:space="preserve"> Không có</w:t>
      </w:r>
    </w:p>
    <w:p w:rsidR="00A849A4" w:rsidRPr="00A849A4" w:rsidRDefault="00A849A4" w:rsidP="00A849A4">
      <w:pPr>
        <w:pStyle w:val="ListParagraph"/>
        <w:tabs>
          <w:tab w:val="left" w:pos="1980"/>
        </w:tabs>
        <w:spacing w:line="276" w:lineRule="auto"/>
        <w:ind w:right="282"/>
        <w:rPr>
          <w:rFonts w:ascii="Arial" w:eastAsia="Times New Roman" w:hAnsi="Arial" w:cs="Arial"/>
        </w:rPr>
      </w:pPr>
      <w:r w:rsidRPr="00A849A4">
        <w:rPr>
          <w:rFonts w:ascii="Arial" w:eastAsia="Times New Roman" w:hAnsi="Arial" w:cs="Arial"/>
        </w:rPr>
        <w:tab/>
      </w:r>
    </w:p>
    <w:p w:rsidR="00DE3C2D" w:rsidRPr="00C84636" w:rsidRDefault="00A849A4" w:rsidP="00DE3C2D">
      <w:pPr>
        <w:spacing w:after="200" w:line="276" w:lineRule="auto"/>
        <w:ind w:right="282"/>
        <w:jc w:val="center"/>
        <w:rPr>
          <w:rFonts w:ascii="Arial" w:eastAsia="Times New Roman" w:hAnsi="Arial" w:cs="Arial"/>
          <w:b/>
          <w:szCs w:val="26"/>
        </w:rPr>
      </w:pPr>
      <w:r w:rsidRPr="00A849A4">
        <w:rPr>
          <w:rFonts w:ascii="Arial" w:eastAsia="Times New Roman" w:hAnsi="Arial" w:cs="Arial"/>
          <w:b/>
        </w:rPr>
        <w:lastRenderedPageBreak/>
        <w:tab/>
      </w:r>
    </w:p>
    <w:p w:rsidR="00DE3C2D" w:rsidRPr="00C84636" w:rsidRDefault="00DE3C2D" w:rsidP="00DE3C2D">
      <w:pPr>
        <w:spacing w:after="200" w:line="276" w:lineRule="auto"/>
        <w:ind w:right="282"/>
        <w:jc w:val="center"/>
        <w:rPr>
          <w:rFonts w:ascii="Arial" w:eastAsia="Times New Roman" w:hAnsi="Arial" w:cs="Arial"/>
          <w:b/>
          <w:szCs w:val="26"/>
        </w:rPr>
      </w:pPr>
      <w:r w:rsidRPr="00C84636">
        <w:rPr>
          <w:rFonts w:ascii="Arial" w:eastAsia="Times New Roman" w:hAnsi="Arial" w:cs="Arial"/>
          <w:b/>
          <w:szCs w:val="26"/>
        </w:rPr>
        <w:t>ĐỀ TÀI</w:t>
      </w:r>
    </w:p>
    <w:p w:rsidR="00DE3C2D" w:rsidRPr="00C84636" w:rsidRDefault="00DE3C2D" w:rsidP="00DE3C2D">
      <w:pPr>
        <w:spacing w:after="200" w:line="276" w:lineRule="auto"/>
        <w:ind w:right="282"/>
        <w:jc w:val="center"/>
        <w:rPr>
          <w:rFonts w:ascii="Arial" w:eastAsia="Times New Roman" w:hAnsi="Arial" w:cs="Arial"/>
          <w:szCs w:val="26"/>
        </w:rPr>
      </w:pPr>
      <w:r w:rsidRPr="00C84636">
        <w:rPr>
          <w:rFonts w:ascii="Arial" w:eastAsia="Times New Roman" w:hAnsi="Arial" w:cs="Arial"/>
          <w:b/>
          <w:szCs w:val="26"/>
        </w:rPr>
        <w:t>GHI NHẬN THỰC HIỆN KẾ HOẠCH</w:t>
      </w:r>
    </w:p>
    <w:p w:rsidR="00DE3C2D" w:rsidRPr="00C84636" w:rsidRDefault="00DE3C2D" w:rsidP="00DE3C2D">
      <w:pPr>
        <w:tabs>
          <w:tab w:val="left" w:pos="1980"/>
        </w:tabs>
        <w:spacing w:line="276" w:lineRule="auto"/>
        <w:ind w:left="1440" w:right="282"/>
        <w:rPr>
          <w:rFonts w:ascii="Arial" w:eastAsia="Times New Roman" w:hAnsi="Arial" w:cs="Arial"/>
          <w:szCs w:val="26"/>
        </w:rPr>
      </w:pPr>
    </w:p>
    <w:p w:rsidR="00DE3C2D" w:rsidRPr="00C84636" w:rsidRDefault="00DE3C2D" w:rsidP="00DE3C2D">
      <w:pPr>
        <w:tabs>
          <w:tab w:val="left" w:pos="1980"/>
        </w:tabs>
        <w:spacing w:line="276" w:lineRule="auto"/>
        <w:ind w:right="282"/>
        <w:rPr>
          <w:rFonts w:ascii="Arial" w:eastAsia="Times New Roman" w:hAnsi="Arial" w:cs="Arial"/>
          <w:szCs w:val="26"/>
          <w:lang w:val="en-US"/>
        </w:rPr>
      </w:pPr>
      <w:r w:rsidRPr="00C84636">
        <w:rPr>
          <w:rFonts w:ascii="Arial" w:eastAsia="Times New Roman" w:hAnsi="Arial" w:cs="Arial"/>
          <w:szCs w:val="26"/>
        </w:rPr>
        <w:t xml:space="preserve">                      Giáo viên hướng dẫn: </w:t>
      </w:r>
      <w:r w:rsidRPr="00C84636">
        <w:rPr>
          <w:rFonts w:ascii="Arial" w:eastAsia="Times New Roman" w:hAnsi="Arial" w:cs="Arial"/>
          <w:szCs w:val="26"/>
        </w:rPr>
        <w:tab/>
      </w:r>
      <w:r w:rsidRPr="00C84636">
        <w:rPr>
          <w:rFonts w:ascii="Arial" w:eastAsia="Times New Roman" w:hAnsi="Arial" w:cs="Arial"/>
          <w:szCs w:val="26"/>
          <w:lang w:val="en-US"/>
        </w:rPr>
        <w:t>Thầy Phan Trung Hiếu</w:t>
      </w:r>
    </w:p>
    <w:p w:rsidR="00DE3C2D" w:rsidRDefault="00DE3C2D" w:rsidP="00DE3C2D">
      <w:pPr>
        <w:tabs>
          <w:tab w:val="left" w:pos="1980"/>
        </w:tabs>
        <w:spacing w:line="276" w:lineRule="auto"/>
        <w:ind w:left="1440" w:right="282"/>
        <w:rPr>
          <w:rFonts w:ascii="Arial" w:eastAsia="Times New Roman" w:hAnsi="Arial" w:cs="Arial"/>
          <w:szCs w:val="26"/>
        </w:rPr>
      </w:pPr>
      <w:r w:rsidRPr="00C84636">
        <w:rPr>
          <w:rFonts w:ascii="Arial" w:eastAsia="Times New Roman" w:hAnsi="Arial" w:cs="Arial"/>
          <w:szCs w:val="26"/>
        </w:rPr>
        <w:t>Sinh viên thực hiện</w:t>
      </w:r>
      <w:r w:rsidR="0032307A">
        <w:rPr>
          <w:rFonts w:ascii="Arial" w:eastAsia="Times New Roman" w:hAnsi="Arial" w:cs="Arial"/>
          <w:szCs w:val="26"/>
        </w:rPr>
        <w:t xml:space="preserve"> – Nhóm 7</w:t>
      </w:r>
      <w:r w:rsidRPr="00C84636">
        <w:rPr>
          <w:rFonts w:ascii="Arial" w:eastAsia="Times New Roman" w:hAnsi="Arial" w:cs="Arial"/>
          <w:szCs w:val="26"/>
        </w:rPr>
        <w:t>:</w:t>
      </w:r>
      <w:r w:rsidRPr="00C84636">
        <w:rPr>
          <w:rFonts w:ascii="Arial" w:eastAsia="Times New Roman" w:hAnsi="Arial" w:cs="Arial"/>
          <w:szCs w:val="26"/>
        </w:rPr>
        <w:tab/>
      </w:r>
      <w:r w:rsidRPr="00C84636">
        <w:rPr>
          <w:rFonts w:ascii="Arial" w:eastAsia="Times New Roman" w:hAnsi="Arial" w:cs="Arial"/>
          <w:szCs w:val="26"/>
        </w:rPr>
        <w:tab/>
      </w:r>
    </w:p>
    <w:p w:rsidR="00DE3C2D" w:rsidRPr="00C84636" w:rsidRDefault="00DE3C2D" w:rsidP="00DE3C2D">
      <w:pPr>
        <w:tabs>
          <w:tab w:val="left" w:pos="1980"/>
        </w:tabs>
        <w:spacing w:line="276" w:lineRule="auto"/>
        <w:ind w:left="1440" w:right="282"/>
        <w:rPr>
          <w:rFonts w:ascii="Arial" w:eastAsia="Times New Roman" w:hAnsi="Arial" w:cs="Arial"/>
          <w:szCs w:val="26"/>
        </w:rPr>
      </w:pPr>
      <w:r>
        <w:rPr>
          <w:rFonts w:ascii="Arial" w:eastAsia="Times New Roman" w:hAnsi="Arial" w:cs="Arial"/>
          <w:szCs w:val="26"/>
        </w:rPr>
        <w:tab/>
      </w:r>
      <w:r>
        <w:rPr>
          <w:rFonts w:ascii="Arial" w:eastAsia="Times New Roman" w:hAnsi="Arial" w:cs="Arial"/>
          <w:szCs w:val="26"/>
        </w:rPr>
        <w:tab/>
      </w:r>
      <w:r>
        <w:rPr>
          <w:rFonts w:ascii="Arial" w:eastAsia="Times New Roman" w:hAnsi="Arial" w:cs="Arial"/>
          <w:szCs w:val="26"/>
        </w:rPr>
        <w:tab/>
      </w:r>
      <w:r>
        <w:rPr>
          <w:rFonts w:ascii="Arial" w:eastAsia="Times New Roman" w:hAnsi="Arial" w:cs="Arial"/>
          <w:szCs w:val="26"/>
        </w:rPr>
        <w:tab/>
      </w:r>
      <w:r w:rsidRPr="00C84636">
        <w:rPr>
          <w:rFonts w:ascii="Arial" w:eastAsia="Times New Roman" w:hAnsi="Arial" w:cs="Arial"/>
          <w:szCs w:val="26"/>
        </w:rPr>
        <w:t>12520504</w:t>
      </w:r>
      <w:r w:rsidRPr="00C84636">
        <w:rPr>
          <w:rFonts w:ascii="Arial" w:eastAsia="Times New Roman" w:hAnsi="Arial" w:cs="Arial"/>
          <w:szCs w:val="26"/>
        </w:rPr>
        <w:tab/>
        <w:t>Huỳnh Khoa Vin</w:t>
      </w:r>
    </w:p>
    <w:p w:rsidR="00DE3C2D" w:rsidRPr="00BC659F" w:rsidRDefault="00DE3C2D" w:rsidP="00DE3C2D">
      <w:pPr>
        <w:tabs>
          <w:tab w:val="left" w:pos="1980"/>
        </w:tabs>
        <w:spacing w:line="276" w:lineRule="auto"/>
        <w:ind w:left="1440" w:right="282"/>
        <w:rPr>
          <w:rFonts w:ascii="Arial" w:eastAsia="Times New Roman" w:hAnsi="Arial" w:cs="Arial"/>
          <w:szCs w:val="26"/>
        </w:rPr>
      </w:pPr>
      <w:r>
        <w:rPr>
          <w:rFonts w:ascii="Arial" w:eastAsia="Times New Roman" w:hAnsi="Arial" w:cs="Arial"/>
          <w:szCs w:val="26"/>
        </w:rPr>
        <w:tab/>
      </w:r>
      <w:r>
        <w:rPr>
          <w:rFonts w:ascii="Arial" w:eastAsia="Times New Roman" w:hAnsi="Arial" w:cs="Arial"/>
          <w:szCs w:val="26"/>
        </w:rPr>
        <w:tab/>
      </w:r>
      <w:r>
        <w:rPr>
          <w:rFonts w:ascii="Arial" w:eastAsia="Times New Roman" w:hAnsi="Arial" w:cs="Arial"/>
          <w:szCs w:val="26"/>
        </w:rPr>
        <w:tab/>
      </w:r>
      <w:r>
        <w:rPr>
          <w:rFonts w:ascii="Arial" w:eastAsia="Times New Roman" w:hAnsi="Arial" w:cs="Arial"/>
          <w:szCs w:val="26"/>
        </w:rPr>
        <w:tab/>
      </w:r>
      <w:r w:rsidRPr="00C84636">
        <w:rPr>
          <w:rFonts w:ascii="Arial" w:eastAsia="Times New Roman" w:hAnsi="Arial" w:cs="Arial"/>
          <w:szCs w:val="26"/>
        </w:rPr>
        <w:t>12520417</w:t>
      </w:r>
      <w:r w:rsidRPr="00C84636">
        <w:rPr>
          <w:rFonts w:ascii="Arial" w:eastAsia="Times New Roman" w:hAnsi="Arial" w:cs="Arial"/>
          <w:szCs w:val="26"/>
        </w:rPr>
        <w:tab/>
      </w:r>
      <w:r w:rsidRPr="00BC659F">
        <w:rPr>
          <w:rFonts w:ascii="Arial" w:eastAsia="Times New Roman" w:hAnsi="Arial" w:cs="Arial"/>
          <w:szCs w:val="26"/>
        </w:rPr>
        <w:t>Nguyễn Văn Thịnh</w:t>
      </w:r>
    </w:p>
    <w:p w:rsidR="00DE3C2D" w:rsidRPr="00BC659F" w:rsidRDefault="00DE3C2D" w:rsidP="00DE3C2D">
      <w:pPr>
        <w:tabs>
          <w:tab w:val="left" w:pos="1980"/>
        </w:tabs>
        <w:spacing w:line="276" w:lineRule="auto"/>
        <w:ind w:left="1440" w:right="282"/>
        <w:rPr>
          <w:rFonts w:ascii="Arial" w:eastAsia="Times New Roman" w:hAnsi="Arial" w:cs="Arial"/>
          <w:szCs w:val="26"/>
        </w:rPr>
      </w:pPr>
      <w:r>
        <w:rPr>
          <w:rFonts w:ascii="Arial" w:eastAsia="Times New Roman" w:hAnsi="Arial" w:cs="Arial"/>
          <w:szCs w:val="26"/>
        </w:rPr>
        <w:tab/>
      </w:r>
      <w:r>
        <w:rPr>
          <w:rFonts w:ascii="Arial" w:eastAsia="Times New Roman" w:hAnsi="Arial" w:cs="Arial"/>
          <w:szCs w:val="26"/>
        </w:rPr>
        <w:tab/>
      </w:r>
      <w:r>
        <w:rPr>
          <w:rFonts w:ascii="Arial" w:eastAsia="Times New Roman" w:hAnsi="Arial" w:cs="Arial"/>
          <w:szCs w:val="26"/>
        </w:rPr>
        <w:tab/>
      </w:r>
      <w:r w:rsidRPr="00BC659F">
        <w:rPr>
          <w:rFonts w:ascii="Arial" w:eastAsia="Times New Roman" w:hAnsi="Arial" w:cs="Arial"/>
          <w:szCs w:val="26"/>
        </w:rPr>
        <w:tab/>
        <w:t>13520463</w:t>
      </w:r>
      <w:r w:rsidRPr="00BC659F">
        <w:rPr>
          <w:rFonts w:ascii="Arial" w:eastAsia="Times New Roman" w:hAnsi="Arial" w:cs="Arial"/>
          <w:szCs w:val="26"/>
        </w:rPr>
        <w:tab/>
        <w:t>Nguyễn Thành Lộc</w:t>
      </w:r>
    </w:p>
    <w:p w:rsidR="00DE3C2D" w:rsidRPr="00BC659F" w:rsidRDefault="00DE3C2D" w:rsidP="00DE3C2D">
      <w:pPr>
        <w:tabs>
          <w:tab w:val="left" w:pos="1980"/>
        </w:tabs>
        <w:spacing w:line="276" w:lineRule="auto"/>
        <w:ind w:left="1440" w:right="282"/>
        <w:rPr>
          <w:rFonts w:ascii="Arial" w:eastAsia="Times New Roman" w:hAnsi="Arial" w:cs="Arial"/>
          <w:szCs w:val="26"/>
        </w:rPr>
      </w:pPr>
      <w:r>
        <w:rPr>
          <w:rFonts w:ascii="Arial" w:eastAsia="Times New Roman" w:hAnsi="Arial" w:cs="Arial"/>
          <w:szCs w:val="26"/>
        </w:rPr>
        <w:tab/>
      </w:r>
      <w:r>
        <w:rPr>
          <w:rFonts w:ascii="Arial" w:eastAsia="Times New Roman" w:hAnsi="Arial" w:cs="Arial"/>
          <w:szCs w:val="26"/>
        </w:rPr>
        <w:tab/>
      </w:r>
      <w:r>
        <w:rPr>
          <w:rFonts w:ascii="Arial" w:eastAsia="Times New Roman" w:hAnsi="Arial" w:cs="Arial"/>
          <w:szCs w:val="26"/>
        </w:rPr>
        <w:tab/>
      </w:r>
      <w:r w:rsidRPr="00BC659F">
        <w:rPr>
          <w:rFonts w:ascii="Arial" w:eastAsia="Times New Roman" w:hAnsi="Arial" w:cs="Arial"/>
          <w:szCs w:val="26"/>
        </w:rPr>
        <w:tab/>
        <w:t>13520561</w:t>
      </w:r>
      <w:r w:rsidRPr="00BC659F">
        <w:rPr>
          <w:rFonts w:ascii="Arial" w:eastAsia="Times New Roman" w:hAnsi="Arial" w:cs="Arial"/>
          <w:szCs w:val="26"/>
        </w:rPr>
        <w:tab/>
        <w:t>Nguyễn Hoàng Kim Nguyên</w:t>
      </w:r>
      <w:r>
        <w:rPr>
          <w:rStyle w:val="5yl5"/>
          <w:rFonts w:ascii="Arial" w:hAnsi="Arial" w:cs="Arial"/>
          <w:szCs w:val="26"/>
        </w:rPr>
        <w:tab/>
      </w:r>
      <w:r>
        <w:rPr>
          <w:rStyle w:val="5yl5"/>
          <w:rFonts w:ascii="Arial" w:hAnsi="Arial" w:cs="Arial"/>
          <w:szCs w:val="26"/>
        </w:rPr>
        <w:tab/>
      </w:r>
      <w:r w:rsidRPr="00C84636">
        <w:rPr>
          <w:rStyle w:val="5yl5"/>
          <w:rFonts w:ascii="Arial" w:hAnsi="Arial" w:cs="Arial"/>
          <w:szCs w:val="26"/>
        </w:rPr>
        <w:tab/>
      </w:r>
      <w:r w:rsidRPr="00C84636">
        <w:rPr>
          <w:rStyle w:val="5yl5"/>
          <w:rFonts w:ascii="Arial" w:hAnsi="Arial" w:cs="Arial"/>
          <w:szCs w:val="26"/>
        </w:rPr>
        <w:tab/>
      </w:r>
      <w:r w:rsidRPr="00BC659F">
        <w:rPr>
          <w:rStyle w:val="5yl5"/>
          <w:rFonts w:ascii="Arial" w:hAnsi="Arial" w:cs="Arial"/>
          <w:szCs w:val="26"/>
        </w:rPr>
        <w:t>12520456</w:t>
      </w:r>
      <w:r w:rsidRPr="00C84636">
        <w:rPr>
          <w:rFonts w:ascii="Arial" w:eastAsia="Times New Roman" w:hAnsi="Arial" w:cs="Arial"/>
          <w:szCs w:val="26"/>
        </w:rPr>
        <w:tab/>
      </w:r>
      <w:r w:rsidRPr="00BC659F">
        <w:rPr>
          <w:rFonts w:ascii="Arial" w:eastAsia="Times New Roman" w:hAnsi="Arial" w:cs="Arial"/>
          <w:szCs w:val="26"/>
        </w:rPr>
        <w:t>Nguyễn Trí</w:t>
      </w:r>
    </w:p>
    <w:p w:rsidR="00DE3C2D" w:rsidRDefault="00DE3C2D" w:rsidP="00DE3C2D">
      <w:pPr>
        <w:tabs>
          <w:tab w:val="left" w:pos="1980"/>
        </w:tabs>
        <w:spacing w:line="276" w:lineRule="auto"/>
        <w:ind w:left="1440" w:right="282"/>
        <w:rPr>
          <w:rFonts w:ascii="Arial" w:eastAsia="Times New Roman" w:hAnsi="Arial" w:cs="Arial"/>
          <w:szCs w:val="26"/>
          <w:lang w:val="en-US"/>
        </w:rPr>
      </w:pPr>
      <w:r w:rsidRPr="00BC659F">
        <w:rPr>
          <w:rFonts w:ascii="Arial" w:eastAsia="Times New Roman" w:hAnsi="Arial" w:cs="Arial"/>
          <w:szCs w:val="26"/>
        </w:rPr>
        <w:tab/>
      </w:r>
      <w:r w:rsidRPr="00BC659F">
        <w:rPr>
          <w:rFonts w:ascii="Arial" w:eastAsia="Times New Roman" w:hAnsi="Arial" w:cs="Arial"/>
          <w:szCs w:val="26"/>
        </w:rPr>
        <w:tab/>
      </w:r>
      <w:r w:rsidRPr="00BC659F">
        <w:rPr>
          <w:rFonts w:ascii="Arial" w:eastAsia="Times New Roman" w:hAnsi="Arial" w:cs="Arial"/>
          <w:szCs w:val="26"/>
        </w:rPr>
        <w:tab/>
      </w:r>
      <w:r w:rsidRPr="00BC659F">
        <w:rPr>
          <w:rFonts w:ascii="Arial" w:eastAsia="Times New Roman" w:hAnsi="Arial" w:cs="Arial"/>
          <w:szCs w:val="26"/>
        </w:rPr>
        <w:tab/>
      </w:r>
      <w:r w:rsidRPr="00C84636">
        <w:rPr>
          <w:rFonts w:ascii="Arial" w:eastAsia="Times New Roman" w:hAnsi="Arial" w:cs="Arial"/>
          <w:szCs w:val="26"/>
          <w:lang w:val="en-US"/>
        </w:rPr>
        <w:t>12520452</w:t>
      </w:r>
      <w:r w:rsidRPr="00C84636">
        <w:rPr>
          <w:rFonts w:ascii="Arial" w:eastAsia="Times New Roman" w:hAnsi="Arial" w:cs="Arial"/>
          <w:szCs w:val="26"/>
          <w:lang w:val="en-US"/>
        </w:rPr>
        <w:tab/>
        <w:t>Lê Minh Trạng</w:t>
      </w:r>
    </w:p>
    <w:p w:rsidR="00DE3C2D" w:rsidRDefault="00DE3C2D" w:rsidP="00DE3C2D">
      <w:pPr>
        <w:tabs>
          <w:tab w:val="left" w:pos="1980"/>
        </w:tabs>
        <w:spacing w:line="276" w:lineRule="auto"/>
        <w:ind w:left="1440" w:right="282"/>
        <w:rPr>
          <w:rFonts w:ascii="Arial" w:eastAsia="Times New Roman" w:hAnsi="Arial" w:cs="Arial"/>
          <w:szCs w:val="26"/>
          <w:lang w:val="en-US"/>
        </w:rPr>
      </w:pPr>
    </w:p>
    <w:p w:rsidR="00DE3C2D" w:rsidRDefault="00DE3C2D">
      <w:pPr>
        <w:spacing w:after="200" w:line="276" w:lineRule="auto"/>
        <w:rPr>
          <w:rFonts w:ascii="Arial" w:hAnsi="Arial" w:cs="Arial"/>
          <w:b/>
          <w:szCs w:val="26"/>
          <w:lang w:val="en-US"/>
        </w:rPr>
      </w:pPr>
      <w:r>
        <w:rPr>
          <w:rFonts w:ascii="Arial" w:hAnsi="Arial" w:cs="Arial"/>
          <w:b/>
        </w:rPr>
        <w:br w:type="page"/>
      </w:r>
    </w:p>
    <w:p w:rsidR="00A849A4" w:rsidRPr="00A849A4" w:rsidRDefault="00A849A4" w:rsidP="00DE3C2D">
      <w:pPr>
        <w:pStyle w:val="ListParagraph"/>
        <w:tabs>
          <w:tab w:val="left" w:pos="1980"/>
        </w:tabs>
        <w:spacing w:line="276" w:lineRule="auto"/>
        <w:ind w:right="282"/>
        <w:rPr>
          <w:rFonts w:ascii="Arial" w:hAnsi="Arial" w:cs="Arial"/>
          <w:b/>
        </w:rPr>
      </w:pPr>
    </w:p>
    <w:bookmarkStart w:id="74" w:name="_Toc454100252" w:displacedByCustomXml="next"/>
    <w:sdt>
      <w:sdtPr>
        <w:rPr>
          <w:rFonts w:ascii="Arial" w:eastAsia="Calibri" w:hAnsi="Arial" w:cs="Arial"/>
          <w:b/>
          <w:color w:val="auto"/>
          <w:sz w:val="26"/>
          <w:szCs w:val="26"/>
          <w:lang w:val="vi-VN"/>
        </w:rPr>
        <w:id w:val="1744987368"/>
        <w:docPartObj>
          <w:docPartGallery w:val="Table of Contents"/>
          <w:docPartUnique/>
        </w:docPartObj>
      </w:sdtPr>
      <w:sdtEndPr>
        <w:rPr>
          <w:rFonts w:eastAsiaTheme="minorHAnsi"/>
          <w:b w:val="0"/>
          <w:bCs/>
          <w:noProof/>
        </w:rPr>
      </w:sdtEndPr>
      <w:sdtContent>
        <w:p w:rsidR="00A849A4" w:rsidRPr="00C84636" w:rsidRDefault="00A849A4" w:rsidP="00A4202A">
          <w:pPr>
            <w:pStyle w:val="TOCHeading"/>
            <w:numPr>
              <w:ilvl w:val="0"/>
              <w:numId w:val="52"/>
            </w:numPr>
            <w:spacing w:before="0" w:line="240" w:lineRule="auto"/>
            <w:outlineLvl w:val="0"/>
            <w:rPr>
              <w:rFonts w:ascii="Arial" w:hAnsi="Arial" w:cs="Arial"/>
              <w:sz w:val="26"/>
              <w:szCs w:val="26"/>
            </w:rPr>
          </w:pPr>
          <w:r w:rsidRPr="00C84636">
            <w:rPr>
              <w:rFonts w:ascii="Arial" w:hAnsi="Arial" w:cs="Arial"/>
              <w:sz w:val="26"/>
              <w:szCs w:val="26"/>
            </w:rPr>
            <w:t>Contents</w:t>
          </w:r>
          <w:bookmarkEnd w:id="74"/>
        </w:p>
        <w:p w:rsidR="00A849A4" w:rsidRPr="00C84636" w:rsidRDefault="00A849A4" w:rsidP="00A849A4">
          <w:pPr>
            <w:pStyle w:val="TOC1"/>
            <w:tabs>
              <w:tab w:val="left" w:pos="440"/>
              <w:tab w:val="right" w:leader="dot" w:pos="9628"/>
            </w:tabs>
            <w:rPr>
              <w:rFonts w:ascii="Arial" w:eastAsiaTheme="minorEastAsia" w:hAnsi="Arial" w:cs="Arial"/>
              <w:noProof/>
              <w:szCs w:val="26"/>
            </w:rPr>
          </w:pPr>
          <w:r w:rsidRPr="00C84636">
            <w:rPr>
              <w:rFonts w:ascii="Arial" w:hAnsi="Arial" w:cs="Arial"/>
              <w:szCs w:val="26"/>
            </w:rPr>
            <w:fldChar w:fldCharType="begin"/>
          </w:r>
          <w:r w:rsidRPr="00C84636">
            <w:rPr>
              <w:rFonts w:ascii="Arial" w:hAnsi="Arial" w:cs="Arial"/>
              <w:szCs w:val="26"/>
            </w:rPr>
            <w:instrText xml:space="preserve"> TOC \o "1-3" \h \z \u </w:instrText>
          </w:r>
          <w:r w:rsidRPr="00C84636">
            <w:rPr>
              <w:rFonts w:ascii="Arial" w:hAnsi="Arial" w:cs="Arial"/>
              <w:szCs w:val="26"/>
            </w:rPr>
            <w:fldChar w:fldCharType="separate"/>
          </w:r>
          <w:hyperlink w:anchor="_Toc454100252" w:history="1">
            <w:r w:rsidRPr="00C84636">
              <w:rPr>
                <w:rStyle w:val="Hyperlink"/>
                <w:rFonts w:ascii="Arial" w:hAnsi="Arial" w:cs="Arial"/>
                <w:noProof/>
                <w:szCs w:val="26"/>
              </w:rPr>
              <w:t>I.</w:t>
            </w:r>
            <w:r w:rsidRPr="00C84636">
              <w:rPr>
                <w:rFonts w:ascii="Arial" w:eastAsiaTheme="minorEastAsia" w:hAnsi="Arial" w:cs="Arial"/>
                <w:noProof/>
                <w:szCs w:val="26"/>
              </w:rPr>
              <w:tab/>
            </w:r>
            <w:r w:rsidRPr="00C84636">
              <w:rPr>
                <w:rStyle w:val="Hyperlink"/>
                <w:rFonts w:ascii="Arial" w:hAnsi="Arial" w:cs="Arial"/>
                <w:noProof/>
                <w:szCs w:val="26"/>
              </w:rPr>
              <w:t>Contents</w:t>
            </w:r>
            <w:r w:rsidRPr="00C84636">
              <w:rPr>
                <w:rFonts w:ascii="Arial" w:hAnsi="Arial" w:cs="Arial"/>
                <w:noProof/>
                <w:webHidden/>
                <w:szCs w:val="26"/>
              </w:rPr>
              <w:tab/>
            </w:r>
            <w:r w:rsidRPr="00C84636">
              <w:rPr>
                <w:rFonts w:ascii="Arial" w:hAnsi="Arial" w:cs="Arial"/>
                <w:noProof/>
                <w:webHidden/>
                <w:szCs w:val="26"/>
              </w:rPr>
              <w:fldChar w:fldCharType="begin"/>
            </w:r>
            <w:r w:rsidRPr="00C84636">
              <w:rPr>
                <w:rFonts w:ascii="Arial" w:hAnsi="Arial" w:cs="Arial"/>
                <w:noProof/>
                <w:webHidden/>
                <w:szCs w:val="26"/>
              </w:rPr>
              <w:instrText xml:space="preserve"> PAGEREF _Toc454100252 \h </w:instrText>
            </w:r>
            <w:r w:rsidRPr="00C84636">
              <w:rPr>
                <w:rFonts w:ascii="Arial" w:hAnsi="Arial" w:cs="Arial"/>
                <w:noProof/>
                <w:webHidden/>
                <w:szCs w:val="26"/>
              </w:rPr>
            </w:r>
            <w:r w:rsidRPr="00C84636">
              <w:rPr>
                <w:rFonts w:ascii="Arial" w:hAnsi="Arial" w:cs="Arial"/>
                <w:noProof/>
                <w:webHidden/>
                <w:szCs w:val="26"/>
              </w:rPr>
              <w:fldChar w:fldCharType="separate"/>
            </w:r>
            <w:r w:rsidRPr="00C84636">
              <w:rPr>
                <w:rFonts w:ascii="Arial" w:hAnsi="Arial" w:cs="Arial"/>
                <w:noProof/>
                <w:webHidden/>
                <w:szCs w:val="26"/>
              </w:rPr>
              <w:t>2</w:t>
            </w:r>
            <w:r w:rsidRPr="00C84636">
              <w:rPr>
                <w:rFonts w:ascii="Arial" w:hAnsi="Arial" w:cs="Arial"/>
                <w:noProof/>
                <w:webHidden/>
                <w:szCs w:val="26"/>
              </w:rPr>
              <w:fldChar w:fldCharType="end"/>
            </w:r>
          </w:hyperlink>
        </w:p>
        <w:p w:rsidR="00A849A4" w:rsidRPr="00C84636" w:rsidRDefault="00847638" w:rsidP="00A849A4">
          <w:pPr>
            <w:pStyle w:val="TOC1"/>
            <w:tabs>
              <w:tab w:val="right" w:leader="dot" w:pos="9628"/>
            </w:tabs>
            <w:rPr>
              <w:rFonts w:ascii="Arial" w:eastAsiaTheme="minorEastAsia" w:hAnsi="Arial" w:cs="Arial"/>
              <w:noProof/>
              <w:szCs w:val="26"/>
            </w:rPr>
          </w:pPr>
          <w:hyperlink w:anchor="_Toc454100253" w:history="1">
            <w:r w:rsidR="00A849A4" w:rsidRPr="00C84636">
              <w:rPr>
                <w:rStyle w:val="Hyperlink"/>
                <w:rFonts w:ascii="Arial" w:eastAsia="Times New Roman" w:hAnsi="Arial" w:cs="Arial"/>
                <w:noProof/>
                <w:szCs w:val="26"/>
                <w:shd w:val="clear" w:color="000000" w:fill="FEFEFE"/>
              </w:rPr>
              <w:t>LỜI NÓI ĐẦU</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_Toc454100253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3</w:t>
            </w:r>
            <w:r w:rsidR="00A849A4" w:rsidRPr="00C84636">
              <w:rPr>
                <w:rFonts w:ascii="Arial" w:hAnsi="Arial" w:cs="Arial"/>
                <w:noProof/>
                <w:webHidden/>
                <w:szCs w:val="26"/>
              </w:rPr>
              <w:fldChar w:fldCharType="end"/>
            </w:r>
          </w:hyperlink>
        </w:p>
        <w:p w:rsidR="00A849A4" w:rsidRPr="00C84636" w:rsidRDefault="00847638" w:rsidP="00A849A4">
          <w:pPr>
            <w:pStyle w:val="TOC1"/>
            <w:tabs>
              <w:tab w:val="left" w:pos="660"/>
              <w:tab w:val="right" w:leader="dot" w:pos="9628"/>
            </w:tabs>
            <w:rPr>
              <w:rFonts w:ascii="Arial" w:eastAsiaTheme="minorEastAsia" w:hAnsi="Arial" w:cs="Arial"/>
              <w:noProof/>
              <w:szCs w:val="26"/>
            </w:rPr>
          </w:pPr>
          <w:hyperlink w:anchor="_Toc454100254" w:history="1">
            <w:r w:rsidR="00A849A4" w:rsidRPr="00C84636">
              <w:rPr>
                <w:rStyle w:val="Hyperlink"/>
                <w:rFonts w:ascii="Arial" w:hAnsi="Arial" w:cs="Arial"/>
                <w:noProof/>
                <w:szCs w:val="26"/>
              </w:rPr>
              <w:t>II.</w:t>
            </w:r>
            <w:r w:rsidR="00A849A4" w:rsidRPr="00C84636">
              <w:rPr>
                <w:rFonts w:ascii="Arial" w:eastAsiaTheme="minorEastAsia" w:hAnsi="Arial" w:cs="Arial"/>
                <w:noProof/>
                <w:szCs w:val="26"/>
              </w:rPr>
              <w:tab/>
            </w:r>
            <w:r w:rsidR="00A849A4" w:rsidRPr="00C84636">
              <w:rPr>
                <w:rStyle w:val="Hyperlink"/>
                <w:rFonts w:ascii="Arial" w:hAnsi="Arial" w:cs="Arial"/>
                <w:noProof/>
                <w:szCs w:val="26"/>
              </w:rPr>
              <w:t xml:space="preserve">  LÊN KẾ HOẠCH – PHÂN CHIA CÔNG VIỆC</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_Toc454100254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4</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55" w:history="1">
            <w:r w:rsidR="00A849A4" w:rsidRPr="00C84636">
              <w:rPr>
                <w:rStyle w:val="Hyperlink"/>
                <w:rFonts w:ascii="Arial" w:hAnsi="Arial" w:cs="Arial"/>
                <w:noProof/>
                <w:szCs w:val="26"/>
              </w:rPr>
              <w:t>1.</w:t>
            </w:r>
            <w:r w:rsidR="00A849A4" w:rsidRPr="00C84636">
              <w:rPr>
                <w:rFonts w:ascii="Arial" w:eastAsiaTheme="minorEastAsia" w:hAnsi="Arial" w:cs="Arial"/>
                <w:noProof/>
                <w:szCs w:val="26"/>
              </w:rPr>
              <w:tab/>
            </w:r>
            <w:r w:rsidR="00A849A4" w:rsidRPr="00C84636">
              <w:rPr>
                <w:rStyle w:val="Hyperlink"/>
                <w:rFonts w:ascii="Arial" w:hAnsi="Arial" w:cs="Arial"/>
                <w:noProof/>
                <w:szCs w:val="26"/>
              </w:rPr>
              <w:t>Bảng  phân chia vai trờ thành viên trong dự án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_Toc454100255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4</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56" w:history="1">
            <w:r w:rsidR="00A849A4" w:rsidRPr="00C84636">
              <w:rPr>
                <w:rStyle w:val="Hyperlink"/>
                <w:rFonts w:ascii="Arial" w:hAnsi="Arial" w:cs="Arial"/>
                <w:noProof/>
                <w:szCs w:val="26"/>
                <w:lang w:val="en-US"/>
              </w:rPr>
              <w:t>2.</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Quá trình chuẩn bị để thực hiện dự án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_Toc454100256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4</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57" w:history="1">
            <w:r w:rsidR="00A849A4" w:rsidRPr="00C84636">
              <w:rPr>
                <w:rStyle w:val="Hyperlink"/>
                <w:rFonts w:ascii="Arial" w:hAnsi="Arial" w:cs="Arial"/>
                <w:noProof/>
                <w:szCs w:val="26"/>
                <w:lang w:val="en-US"/>
              </w:rPr>
              <w:t>3.</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Quá trình training lại cho các thành viên trong nhóm sau khi đi train ở công ty</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_Toc454100257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5</w:t>
            </w:r>
            <w:r w:rsidR="00A849A4" w:rsidRPr="00C84636">
              <w:rPr>
                <w:rFonts w:ascii="Arial" w:hAnsi="Arial" w:cs="Arial"/>
                <w:noProof/>
                <w:webHidden/>
                <w:szCs w:val="26"/>
              </w:rPr>
              <w:fldChar w:fldCharType="end"/>
            </w:r>
          </w:hyperlink>
        </w:p>
        <w:p w:rsidR="00A849A4" w:rsidRPr="00C84636" w:rsidRDefault="00847638" w:rsidP="00A849A4">
          <w:pPr>
            <w:pStyle w:val="TOC1"/>
            <w:tabs>
              <w:tab w:val="left" w:pos="660"/>
              <w:tab w:val="right" w:leader="dot" w:pos="9628"/>
            </w:tabs>
            <w:rPr>
              <w:rFonts w:ascii="Arial" w:eastAsiaTheme="minorEastAsia" w:hAnsi="Arial" w:cs="Arial"/>
              <w:noProof/>
              <w:szCs w:val="26"/>
            </w:rPr>
          </w:pPr>
          <w:hyperlink w:anchor="_Toc454100258" w:history="1">
            <w:r w:rsidR="00A849A4" w:rsidRPr="00C84636">
              <w:rPr>
                <w:rStyle w:val="Hyperlink"/>
                <w:rFonts w:ascii="Arial" w:hAnsi="Arial" w:cs="Arial"/>
                <w:noProof/>
                <w:szCs w:val="26"/>
                <w:lang w:val="en-US"/>
              </w:rPr>
              <w:t>II.</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SPRINT 1: TIẾN HÀNH TRAINNING, CÀI ĐẶT MÔI TRƯỜNG, TÌM HIỂU VỀ HỆ THỐNG HIỆN TẠI VÀ CÁC CÔNG CỤ SỬ DỤNG ĐỂ LÀM ĐỒ ÁN: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_Toc454100258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5</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59" w:history="1">
            <w:r w:rsidR="00A849A4" w:rsidRPr="00C84636">
              <w:rPr>
                <w:rStyle w:val="Hyperlink"/>
                <w:rFonts w:ascii="Arial" w:hAnsi="Arial" w:cs="Arial"/>
                <w:noProof/>
                <w:szCs w:val="26"/>
                <w:lang w:val="en-US"/>
              </w:rPr>
              <w:t>1.</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Thời gian: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_Toc454100259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5</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0" w:history="1">
            <w:r w:rsidR="00A849A4" w:rsidRPr="00C84636">
              <w:rPr>
                <w:rStyle w:val="Hyperlink"/>
                <w:rFonts w:ascii="Arial" w:hAnsi="Arial" w:cs="Arial"/>
                <w:noProof/>
                <w:szCs w:val="26"/>
                <w:lang w:val="en-US"/>
              </w:rPr>
              <w:t>2.</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Trainning:</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_Toc454100260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5</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1" w:history="1">
            <w:r w:rsidR="00A849A4" w:rsidRPr="00C84636">
              <w:rPr>
                <w:rStyle w:val="Hyperlink"/>
                <w:rFonts w:ascii="Arial" w:hAnsi="Arial" w:cs="Arial"/>
                <w:noProof/>
                <w:szCs w:val="26"/>
                <w:lang w:val="en-US"/>
              </w:rPr>
              <w:t>3.</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Một số công cụ khi làm đồ án: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_Toc454100261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6</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3" w:history="1">
            <w:r w:rsidR="00A849A4" w:rsidRPr="00C84636">
              <w:rPr>
                <w:rStyle w:val="Hyperlink"/>
                <w:rFonts w:ascii="Arial" w:hAnsi="Arial" w:cs="Arial"/>
                <w:noProof/>
                <w:szCs w:val="26"/>
              </w:rPr>
              <w:t>4.</w:t>
            </w:r>
            <w:r w:rsidR="00A849A4" w:rsidRPr="00C84636">
              <w:rPr>
                <w:rFonts w:ascii="Arial" w:eastAsiaTheme="minorEastAsia" w:hAnsi="Arial" w:cs="Arial"/>
                <w:noProof/>
                <w:szCs w:val="26"/>
              </w:rPr>
              <w:tab/>
            </w:r>
            <w:r w:rsidR="00A849A4" w:rsidRPr="00C84636">
              <w:rPr>
                <w:rStyle w:val="Hyperlink"/>
                <w:rFonts w:ascii="Arial" w:hAnsi="Arial" w:cs="Arial"/>
                <w:noProof/>
                <w:szCs w:val="26"/>
              </w:rPr>
              <w:t>Kết quả hoàn thành công việc:</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_Toc454100263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7</w:t>
            </w:r>
            <w:r w:rsidR="00A849A4" w:rsidRPr="00C84636">
              <w:rPr>
                <w:rFonts w:ascii="Arial" w:hAnsi="Arial" w:cs="Arial"/>
                <w:noProof/>
                <w:webHidden/>
                <w:szCs w:val="26"/>
              </w:rPr>
              <w:fldChar w:fldCharType="end"/>
            </w:r>
          </w:hyperlink>
        </w:p>
        <w:p w:rsidR="00A849A4" w:rsidRPr="00C84636" w:rsidRDefault="00847638" w:rsidP="00A849A4">
          <w:pPr>
            <w:pStyle w:val="TOC1"/>
            <w:tabs>
              <w:tab w:val="left" w:pos="660"/>
              <w:tab w:val="right" w:leader="dot" w:pos="9628"/>
            </w:tabs>
            <w:rPr>
              <w:rFonts w:ascii="Arial" w:eastAsiaTheme="minorEastAsia" w:hAnsi="Arial" w:cs="Arial"/>
              <w:noProof/>
              <w:szCs w:val="26"/>
            </w:rPr>
          </w:pPr>
          <w:hyperlink w:anchor="_Toc454100264" w:history="1">
            <w:r w:rsidR="00A849A4" w:rsidRPr="00C84636">
              <w:rPr>
                <w:rStyle w:val="Hyperlink"/>
                <w:rFonts w:ascii="Arial" w:hAnsi="Arial" w:cs="Arial"/>
                <w:noProof/>
                <w:szCs w:val="26"/>
              </w:rPr>
              <w:t>III.</w:t>
            </w:r>
            <w:r w:rsidR="00A849A4" w:rsidRPr="00C84636">
              <w:rPr>
                <w:rFonts w:ascii="Arial" w:eastAsiaTheme="minorEastAsia" w:hAnsi="Arial" w:cs="Arial"/>
                <w:noProof/>
                <w:szCs w:val="26"/>
              </w:rPr>
              <w:tab/>
            </w:r>
            <w:r w:rsidR="00A849A4" w:rsidRPr="00C84636">
              <w:rPr>
                <w:rStyle w:val="Hyperlink"/>
                <w:rFonts w:ascii="Arial" w:hAnsi="Arial" w:cs="Arial"/>
                <w:noProof/>
                <w:szCs w:val="26"/>
              </w:rPr>
              <w:t>SPRINT 2: THỰC HIỆN KHẢO SÁT, PHÂN TÍCH YÊU CẦU, PHÁT THẢO GIAO DIỆN VÀ CÀI ĐẶT GIAO DIỆN TRÊN PROJECT</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_Toc454100264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7</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5" w:history="1">
            <w:r w:rsidR="00A849A4" w:rsidRPr="00C84636">
              <w:rPr>
                <w:rStyle w:val="Hyperlink"/>
                <w:rFonts w:ascii="Arial" w:hAnsi="Arial" w:cs="Arial"/>
                <w:noProof/>
                <w:szCs w:val="26"/>
                <w:lang w:val="en-US"/>
              </w:rPr>
              <w:t>1.</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Thời gian: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_Toc454100265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7</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6" w:history="1">
            <w:r w:rsidR="00A849A4" w:rsidRPr="00C84636">
              <w:rPr>
                <w:rStyle w:val="Hyperlink"/>
                <w:rFonts w:ascii="Arial" w:eastAsia="Times New Roman" w:hAnsi="Arial" w:cs="Arial"/>
                <w:noProof/>
                <w:szCs w:val="26"/>
              </w:rPr>
              <w:t>2.</w:t>
            </w:r>
            <w:r w:rsidR="00A849A4" w:rsidRPr="00C84636">
              <w:rPr>
                <w:rFonts w:ascii="Arial" w:eastAsiaTheme="minorEastAsia" w:hAnsi="Arial" w:cs="Arial"/>
                <w:noProof/>
                <w:szCs w:val="26"/>
              </w:rPr>
              <w:tab/>
            </w:r>
            <w:r w:rsidR="00A849A4" w:rsidRPr="00C84636">
              <w:rPr>
                <w:rStyle w:val="Hyperlink"/>
                <w:rFonts w:ascii="Arial" w:eastAsia="Times New Roman" w:hAnsi="Arial" w:cs="Arial"/>
                <w:noProof/>
                <w:szCs w:val="26"/>
              </w:rPr>
              <w:t>Khảo sát hiện trạng hoạt động</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_Toc454100266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7</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7" w:history="1">
            <w:r w:rsidR="00A849A4" w:rsidRPr="00C84636">
              <w:rPr>
                <w:rStyle w:val="Hyperlink"/>
                <w:rFonts w:ascii="Arial" w:eastAsia="Times New Roman" w:hAnsi="Arial" w:cs="Arial"/>
                <w:noProof/>
                <w:szCs w:val="26"/>
              </w:rPr>
              <w:t>3.</w:t>
            </w:r>
            <w:r w:rsidR="00A849A4" w:rsidRPr="00C84636">
              <w:rPr>
                <w:rFonts w:ascii="Arial" w:eastAsiaTheme="minorEastAsia" w:hAnsi="Arial" w:cs="Arial"/>
                <w:noProof/>
                <w:szCs w:val="26"/>
              </w:rPr>
              <w:tab/>
            </w:r>
            <w:r w:rsidR="00A849A4" w:rsidRPr="00C84636">
              <w:rPr>
                <w:rStyle w:val="Hyperlink"/>
                <w:rFonts w:ascii="Arial" w:eastAsia="Times New Roman" w:hAnsi="Arial" w:cs="Arial"/>
                <w:noProof/>
                <w:szCs w:val="26"/>
              </w:rPr>
              <w:t>Khảo sát hiện trạng tổ chức:</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_Toc454100267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7</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8" w:history="1">
            <w:r w:rsidR="00A849A4" w:rsidRPr="00C84636">
              <w:rPr>
                <w:rStyle w:val="Hyperlink"/>
                <w:rFonts w:ascii="Arial" w:hAnsi="Arial" w:cs="Arial"/>
                <w:noProof/>
                <w:szCs w:val="26"/>
              </w:rPr>
              <w:t>4.</w:t>
            </w:r>
            <w:r w:rsidR="00A849A4" w:rsidRPr="00C84636">
              <w:rPr>
                <w:rFonts w:ascii="Arial" w:eastAsiaTheme="minorEastAsia" w:hAnsi="Arial" w:cs="Arial"/>
                <w:noProof/>
                <w:szCs w:val="26"/>
              </w:rPr>
              <w:tab/>
            </w:r>
            <w:r w:rsidR="00A849A4" w:rsidRPr="00C84636">
              <w:rPr>
                <w:rStyle w:val="Hyperlink"/>
                <w:rFonts w:ascii="Arial" w:hAnsi="Arial" w:cs="Arial"/>
                <w:noProof/>
                <w:szCs w:val="26"/>
              </w:rPr>
              <w:t>Các quy định của hệ thống:</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_Toc454100268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8</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69" w:history="1">
            <w:r w:rsidR="00A849A4" w:rsidRPr="00C84636">
              <w:rPr>
                <w:rStyle w:val="Hyperlink"/>
                <w:rFonts w:ascii="Arial" w:eastAsia="Times New Roman" w:hAnsi="Arial" w:cs="Arial"/>
                <w:noProof/>
                <w:szCs w:val="26"/>
              </w:rPr>
              <w:t>5.</w:t>
            </w:r>
            <w:r w:rsidR="00A849A4" w:rsidRPr="00C84636">
              <w:rPr>
                <w:rFonts w:ascii="Arial" w:eastAsiaTheme="minorEastAsia" w:hAnsi="Arial" w:cs="Arial"/>
                <w:noProof/>
                <w:szCs w:val="26"/>
              </w:rPr>
              <w:tab/>
            </w:r>
            <w:r w:rsidR="00A849A4" w:rsidRPr="00C84636">
              <w:rPr>
                <w:rStyle w:val="Hyperlink"/>
                <w:rFonts w:ascii="Arial" w:eastAsia="Times New Roman" w:hAnsi="Arial" w:cs="Arial"/>
                <w:noProof/>
                <w:szCs w:val="26"/>
              </w:rPr>
              <w:t>Chi tiết yêu cầu:</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_Toc454100269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8</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70" w:history="1">
            <w:r w:rsidR="00A849A4" w:rsidRPr="00C84636">
              <w:rPr>
                <w:rStyle w:val="Hyperlink"/>
                <w:rFonts w:ascii="Arial" w:hAnsi="Arial" w:cs="Arial"/>
                <w:noProof/>
                <w:szCs w:val="26"/>
              </w:rPr>
              <w:t>6.</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Dữ liệu mẫu:</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_Toc454100270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9</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71" w:history="1">
            <w:r w:rsidR="00A849A4" w:rsidRPr="00C84636">
              <w:rPr>
                <w:rStyle w:val="Hyperlink"/>
                <w:rFonts w:ascii="Arial" w:hAnsi="Arial" w:cs="Arial"/>
                <w:noProof/>
                <w:szCs w:val="26"/>
                <w:lang w:val="en-US"/>
              </w:rPr>
              <w:t>7.</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Phân tích yêu cầu:</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_Toc454100271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13</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72" w:history="1">
            <w:r w:rsidR="00A849A4" w:rsidRPr="00C84636">
              <w:rPr>
                <w:rStyle w:val="Hyperlink"/>
                <w:rFonts w:ascii="Arial" w:hAnsi="Arial" w:cs="Arial"/>
                <w:noProof/>
                <w:szCs w:val="26"/>
              </w:rPr>
              <w:t>8.</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Thiết kế giao diện ban đầu</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_Toc454100272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14</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73" w:history="1">
            <w:r w:rsidR="00A849A4" w:rsidRPr="00C84636">
              <w:rPr>
                <w:rStyle w:val="Hyperlink"/>
                <w:rFonts w:ascii="Arial" w:hAnsi="Arial" w:cs="Arial"/>
                <w:noProof/>
                <w:szCs w:val="26"/>
                <w:lang w:val="en-US"/>
              </w:rPr>
              <w:t>9.</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Thực hiện cài đặt giao diện trên project:</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_Toc454100273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14</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1100"/>
              <w:tab w:val="right" w:leader="dot" w:pos="9628"/>
            </w:tabs>
            <w:rPr>
              <w:rFonts w:ascii="Arial" w:eastAsiaTheme="minorEastAsia" w:hAnsi="Arial" w:cs="Arial"/>
              <w:noProof/>
              <w:szCs w:val="26"/>
            </w:rPr>
          </w:pPr>
          <w:hyperlink w:anchor="_Toc454100274" w:history="1">
            <w:r w:rsidR="00A849A4" w:rsidRPr="00C84636">
              <w:rPr>
                <w:rStyle w:val="Hyperlink"/>
                <w:rFonts w:ascii="Arial" w:hAnsi="Arial" w:cs="Arial"/>
                <w:noProof/>
                <w:szCs w:val="26"/>
                <w:lang w:val="en-US"/>
              </w:rPr>
              <w:t>10.</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Kết quả đạt được:</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_Toc454100274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15</w:t>
            </w:r>
            <w:r w:rsidR="00A849A4" w:rsidRPr="00C84636">
              <w:rPr>
                <w:rFonts w:ascii="Arial" w:hAnsi="Arial" w:cs="Arial"/>
                <w:noProof/>
                <w:webHidden/>
                <w:szCs w:val="26"/>
              </w:rPr>
              <w:fldChar w:fldCharType="end"/>
            </w:r>
          </w:hyperlink>
        </w:p>
        <w:p w:rsidR="00A849A4" w:rsidRPr="00C84636" w:rsidRDefault="00847638" w:rsidP="00A849A4">
          <w:pPr>
            <w:pStyle w:val="TOC1"/>
            <w:tabs>
              <w:tab w:val="left" w:pos="660"/>
              <w:tab w:val="right" w:leader="dot" w:pos="9628"/>
            </w:tabs>
            <w:rPr>
              <w:rFonts w:ascii="Arial" w:eastAsiaTheme="minorEastAsia" w:hAnsi="Arial" w:cs="Arial"/>
              <w:noProof/>
              <w:szCs w:val="26"/>
            </w:rPr>
          </w:pPr>
          <w:hyperlink w:anchor="_Toc454100275" w:history="1">
            <w:r w:rsidR="00A849A4" w:rsidRPr="00C84636">
              <w:rPr>
                <w:rStyle w:val="Hyperlink"/>
                <w:rFonts w:ascii="Arial" w:hAnsi="Arial" w:cs="Arial"/>
                <w:noProof/>
                <w:szCs w:val="26"/>
                <w:lang w:val="en-US"/>
              </w:rPr>
              <w:t>IV.</w:t>
            </w:r>
            <w:r w:rsidR="00A849A4" w:rsidRPr="00C84636">
              <w:rPr>
                <w:rFonts w:ascii="Arial" w:eastAsiaTheme="minorEastAsia" w:hAnsi="Arial" w:cs="Arial"/>
                <w:noProof/>
                <w:szCs w:val="26"/>
              </w:rPr>
              <w:tab/>
            </w:r>
            <w:r w:rsidR="00A849A4" w:rsidRPr="00C84636">
              <w:rPr>
                <w:rStyle w:val="Hyperlink"/>
                <w:rFonts w:ascii="Arial" w:hAnsi="Arial" w:cs="Arial"/>
                <w:noProof/>
                <w:szCs w:val="26"/>
              </w:rPr>
              <w:t xml:space="preserve">SPRINT </w:t>
            </w:r>
            <w:r w:rsidR="00A849A4" w:rsidRPr="00C84636">
              <w:rPr>
                <w:rStyle w:val="Hyperlink"/>
                <w:rFonts w:ascii="Arial" w:hAnsi="Arial" w:cs="Arial"/>
                <w:noProof/>
                <w:szCs w:val="26"/>
                <w:lang w:val="en-US"/>
              </w:rPr>
              <w:t>3</w:t>
            </w:r>
            <w:r w:rsidR="00A849A4" w:rsidRPr="00C84636">
              <w:rPr>
                <w:rStyle w:val="Hyperlink"/>
                <w:rFonts w:ascii="Arial" w:hAnsi="Arial" w:cs="Arial"/>
                <w:noProof/>
                <w:szCs w:val="26"/>
              </w:rPr>
              <w:t xml:space="preserve">: THỰC HIỆN </w:t>
            </w:r>
            <w:r w:rsidR="00A849A4" w:rsidRPr="00C84636">
              <w:rPr>
                <w:rStyle w:val="Hyperlink"/>
                <w:rFonts w:ascii="Arial" w:hAnsi="Arial" w:cs="Arial"/>
                <w:noProof/>
                <w:szCs w:val="26"/>
                <w:lang w:val="en-US"/>
              </w:rPr>
              <w:t>IMPLEMENT, VIẾT CODE XỬ LÝ, VIẾT STORED PROCEDURE VÀ THỰC HIỆN LIÊN KẾT.</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_Toc454100275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16</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76" w:history="1">
            <w:r w:rsidR="00A849A4" w:rsidRPr="00C84636">
              <w:rPr>
                <w:rStyle w:val="Hyperlink"/>
                <w:rFonts w:ascii="Arial" w:hAnsi="Arial" w:cs="Arial"/>
                <w:noProof/>
                <w:szCs w:val="26"/>
                <w:lang w:val="en-US"/>
              </w:rPr>
              <w:t>1.</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Phân chia công việc</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_Toc454100276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16</w:t>
            </w:r>
            <w:r w:rsidR="00A849A4" w:rsidRPr="00C84636">
              <w:rPr>
                <w:rFonts w:ascii="Arial" w:hAnsi="Arial" w:cs="Arial"/>
                <w:noProof/>
                <w:webHidden/>
                <w:szCs w:val="26"/>
              </w:rPr>
              <w:fldChar w:fldCharType="end"/>
            </w:r>
          </w:hyperlink>
        </w:p>
        <w:p w:rsidR="00A849A4" w:rsidRPr="00C84636" w:rsidRDefault="00847638" w:rsidP="00A849A4">
          <w:pPr>
            <w:pStyle w:val="TOC3"/>
            <w:tabs>
              <w:tab w:val="left" w:pos="880"/>
              <w:tab w:val="right" w:leader="dot" w:pos="9628"/>
            </w:tabs>
            <w:rPr>
              <w:rFonts w:ascii="Arial" w:eastAsiaTheme="minorEastAsia" w:hAnsi="Arial" w:cs="Arial"/>
              <w:noProof/>
              <w:szCs w:val="26"/>
            </w:rPr>
          </w:pPr>
          <w:hyperlink w:anchor="_Toc454100277" w:history="1">
            <w:r w:rsidR="00A849A4" w:rsidRPr="00C84636">
              <w:rPr>
                <w:rStyle w:val="Hyperlink"/>
                <w:rFonts w:ascii="Arial" w:hAnsi="Arial" w:cs="Arial"/>
                <w:noProof/>
                <w:szCs w:val="26"/>
                <w:lang w:val="en-US"/>
              </w:rPr>
              <w:t>2.</w:t>
            </w:r>
            <w:r w:rsidR="00A849A4" w:rsidRPr="00C84636">
              <w:rPr>
                <w:rFonts w:ascii="Arial" w:eastAsiaTheme="minorEastAsia" w:hAnsi="Arial" w:cs="Arial"/>
                <w:noProof/>
                <w:szCs w:val="26"/>
              </w:rPr>
              <w:tab/>
            </w:r>
            <w:r w:rsidR="00A849A4" w:rsidRPr="00C84636">
              <w:rPr>
                <w:rStyle w:val="Hyperlink"/>
                <w:rFonts w:ascii="Arial" w:hAnsi="Arial" w:cs="Arial"/>
                <w:noProof/>
                <w:szCs w:val="26"/>
                <w:lang w:val="en-US"/>
              </w:rPr>
              <w:t>Kết quả đạt được:</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_Toc454100277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26</w:t>
            </w:r>
            <w:r w:rsidR="00A849A4" w:rsidRPr="00C84636">
              <w:rPr>
                <w:rFonts w:ascii="Arial" w:hAnsi="Arial" w:cs="Arial"/>
                <w:noProof/>
                <w:webHidden/>
                <w:szCs w:val="26"/>
              </w:rPr>
              <w:fldChar w:fldCharType="end"/>
            </w:r>
          </w:hyperlink>
        </w:p>
        <w:p w:rsidR="00A849A4" w:rsidRPr="00C84636" w:rsidRDefault="00847638" w:rsidP="00A849A4">
          <w:pPr>
            <w:pStyle w:val="TOC1"/>
            <w:tabs>
              <w:tab w:val="left" w:pos="660"/>
              <w:tab w:val="right" w:leader="dot" w:pos="9628"/>
            </w:tabs>
            <w:rPr>
              <w:rFonts w:ascii="Arial" w:eastAsiaTheme="minorEastAsia" w:hAnsi="Arial" w:cs="Arial"/>
              <w:noProof/>
              <w:szCs w:val="26"/>
            </w:rPr>
          </w:pPr>
          <w:hyperlink w:anchor="_Toc454100278" w:history="1">
            <w:r w:rsidR="00A849A4" w:rsidRPr="00C84636">
              <w:rPr>
                <w:rStyle w:val="Hyperlink"/>
                <w:rFonts w:ascii="Arial" w:eastAsia="Times New Roman" w:hAnsi="Arial" w:cs="Arial"/>
                <w:noProof/>
                <w:szCs w:val="26"/>
              </w:rPr>
              <w:t>V.</w:t>
            </w:r>
            <w:r w:rsidR="00A849A4" w:rsidRPr="00C84636">
              <w:rPr>
                <w:rFonts w:ascii="Arial" w:eastAsiaTheme="minorEastAsia" w:hAnsi="Arial" w:cs="Arial"/>
                <w:noProof/>
                <w:szCs w:val="26"/>
              </w:rPr>
              <w:tab/>
            </w:r>
            <w:r w:rsidR="00A849A4" w:rsidRPr="00C84636">
              <w:rPr>
                <w:rStyle w:val="Hyperlink"/>
                <w:rFonts w:ascii="Arial" w:eastAsia="Times New Roman" w:hAnsi="Arial" w:cs="Arial"/>
                <w:noProof/>
                <w:szCs w:val="26"/>
              </w:rPr>
              <w:t>KẾT LUẬN:</w:t>
            </w:r>
            <w:r w:rsidR="00A849A4" w:rsidRPr="00C84636">
              <w:rPr>
                <w:rFonts w:ascii="Arial" w:hAnsi="Arial" w:cs="Arial"/>
                <w:noProof/>
                <w:webHidden/>
                <w:szCs w:val="26"/>
              </w:rPr>
              <w:tab/>
            </w:r>
            <w:r w:rsidR="00A849A4" w:rsidRPr="00C84636">
              <w:rPr>
                <w:rFonts w:ascii="Arial" w:hAnsi="Arial" w:cs="Arial"/>
                <w:noProof/>
                <w:webHidden/>
                <w:szCs w:val="26"/>
              </w:rPr>
              <w:fldChar w:fldCharType="begin"/>
            </w:r>
            <w:r w:rsidR="00A849A4" w:rsidRPr="00C84636">
              <w:rPr>
                <w:rFonts w:ascii="Arial" w:hAnsi="Arial" w:cs="Arial"/>
                <w:noProof/>
                <w:webHidden/>
                <w:szCs w:val="26"/>
              </w:rPr>
              <w:instrText xml:space="preserve"> PAGEREF _Toc454100278 \h </w:instrText>
            </w:r>
            <w:r w:rsidR="00A849A4" w:rsidRPr="00C84636">
              <w:rPr>
                <w:rFonts w:ascii="Arial" w:hAnsi="Arial" w:cs="Arial"/>
                <w:noProof/>
                <w:webHidden/>
                <w:szCs w:val="26"/>
              </w:rPr>
            </w:r>
            <w:r w:rsidR="00A849A4" w:rsidRPr="00C84636">
              <w:rPr>
                <w:rFonts w:ascii="Arial" w:hAnsi="Arial" w:cs="Arial"/>
                <w:noProof/>
                <w:webHidden/>
                <w:szCs w:val="26"/>
              </w:rPr>
              <w:fldChar w:fldCharType="separate"/>
            </w:r>
            <w:r w:rsidR="00A849A4" w:rsidRPr="00C84636">
              <w:rPr>
                <w:rFonts w:ascii="Arial" w:hAnsi="Arial" w:cs="Arial"/>
                <w:noProof/>
                <w:webHidden/>
                <w:szCs w:val="26"/>
              </w:rPr>
              <w:t>27</w:t>
            </w:r>
            <w:r w:rsidR="00A849A4" w:rsidRPr="00C84636">
              <w:rPr>
                <w:rFonts w:ascii="Arial" w:hAnsi="Arial" w:cs="Arial"/>
                <w:noProof/>
                <w:webHidden/>
                <w:szCs w:val="26"/>
              </w:rPr>
              <w:fldChar w:fldCharType="end"/>
            </w:r>
          </w:hyperlink>
        </w:p>
        <w:p w:rsidR="00A849A4" w:rsidRPr="00C84636" w:rsidRDefault="00A849A4" w:rsidP="00A849A4">
          <w:pPr>
            <w:rPr>
              <w:rFonts w:ascii="Arial" w:hAnsi="Arial" w:cs="Arial"/>
              <w:szCs w:val="26"/>
            </w:rPr>
          </w:pPr>
          <w:r w:rsidRPr="00C84636">
            <w:rPr>
              <w:rFonts w:ascii="Arial" w:hAnsi="Arial" w:cs="Arial"/>
              <w:b/>
              <w:bCs/>
              <w:noProof/>
              <w:szCs w:val="26"/>
            </w:rPr>
            <w:fldChar w:fldCharType="end"/>
          </w:r>
        </w:p>
      </w:sdtContent>
    </w:sdt>
    <w:p w:rsidR="00A849A4" w:rsidRPr="00C84636" w:rsidRDefault="00A849A4" w:rsidP="00A849A4">
      <w:pPr>
        <w:pStyle w:val="Heading1"/>
        <w:numPr>
          <w:ilvl w:val="0"/>
          <w:numId w:val="0"/>
        </w:numPr>
        <w:rPr>
          <w:rFonts w:ascii="Arial" w:hAnsi="Arial" w:cs="Arial"/>
          <w:color w:val="373E4D"/>
          <w:sz w:val="26"/>
          <w:szCs w:val="26"/>
          <w:shd w:val="clear" w:color="000000" w:fill="FEFEFE"/>
        </w:rPr>
      </w:pPr>
    </w:p>
    <w:p w:rsidR="00A849A4" w:rsidRPr="00C84636" w:rsidRDefault="00A849A4" w:rsidP="00A849A4">
      <w:pPr>
        <w:pStyle w:val="Heading1"/>
        <w:numPr>
          <w:ilvl w:val="0"/>
          <w:numId w:val="0"/>
        </w:numPr>
        <w:spacing w:after="200" w:line="276" w:lineRule="auto"/>
        <w:ind w:right="282"/>
        <w:rPr>
          <w:rFonts w:ascii="Arial" w:hAnsi="Arial" w:cs="Arial"/>
          <w:color w:val="373E4D"/>
          <w:sz w:val="26"/>
          <w:szCs w:val="26"/>
          <w:shd w:val="clear" w:color="000000" w:fill="FEFEFE"/>
        </w:rPr>
      </w:pPr>
      <w:bookmarkStart w:id="75" w:name="_Toc454100180"/>
      <w:bookmarkStart w:id="76" w:name="_Toc454100253"/>
    </w:p>
    <w:p w:rsidR="00A849A4" w:rsidRPr="00C84636" w:rsidRDefault="00A849A4" w:rsidP="00A849A4">
      <w:pPr>
        <w:rPr>
          <w:rFonts w:ascii="Arial" w:hAnsi="Arial" w:cs="Arial"/>
          <w:szCs w:val="26"/>
        </w:rPr>
      </w:pPr>
    </w:p>
    <w:p w:rsidR="00A849A4" w:rsidRPr="00FE6E30" w:rsidRDefault="00FE6E30" w:rsidP="00FE6E30">
      <w:pPr>
        <w:spacing w:after="200" w:line="276" w:lineRule="auto"/>
        <w:rPr>
          <w:rFonts w:ascii="Arial" w:hAnsi="Arial" w:cs="Arial"/>
          <w:szCs w:val="26"/>
        </w:rPr>
      </w:pPr>
      <w:r>
        <w:rPr>
          <w:rFonts w:ascii="Arial" w:hAnsi="Arial" w:cs="Arial"/>
          <w:szCs w:val="26"/>
        </w:rPr>
        <w:br w:type="page"/>
      </w:r>
    </w:p>
    <w:p w:rsidR="00A849A4" w:rsidRPr="00C84636" w:rsidRDefault="00A849A4" w:rsidP="00A849A4">
      <w:pPr>
        <w:pStyle w:val="Heading1"/>
        <w:numPr>
          <w:ilvl w:val="0"/>
          <w:numId w:val="0"/>
        </w:numPr>
        <w:spacing w:after="200" w:line="276" w:lineRule="auto"/>
        <w:ind w:right="282"/>
        <w:rPr>
          <w:rFonts w:ascii="Arial" w:hAnsi="Arial" w:cs="Arial"/>
          <w:color w:val="373E4D"/>
          <w:sz w:val="26"/>
          <w:szCs w:val="26"/>
          <w:shd w:val="clear" w:color="000000" w:fill="FEFEFE"/>
        </w:rPr>
      </w:pPr>
      <w:r w:rsidRPr="00C84636">
        <w:rPr>
          <w:rFonts w:ascii="Arial" w:hAnsi="Arial" w:cs="Arial"/>
          <w:color w:val="373E4D"/>
          <w:sz w:val="26"/>
          <w:szCs w:val="26"/>
          <w:shd w:val="clear" w:color="000000" w:fill="FEFEFE"/>
        </w:rPr>
        <w:lastRenderedPageBreak/>
        <w:t>LỜI NÓI ĐẦU</w:t>
      </w:r>
      <w:bookmarkEnd w:id="75"/>
      <w:bookmarkEnd w:id="76"/>
    </w:p>
    <w:p w:rsidR="00A849A4" w:rsidRPr="00C84636" w:rsidRDefault="00A849A4" w:rsidP="00A849A4">
      <w:pPr>
        <w:spacing w:after="200"/>
        <w:ind w:right="282"/>
        <w:jc w:val="both"/>
        <w:rPr>
          <w:rFonts w:ascii="Arial" w:eastAsia="Times New Roman" w:hAnsi="Arial" w:cs="Arial"/>
          <w:color w:val="373E4D"/>
          <w:szCs w:val="26"/>
          <w:shd w:val="clear" w:color="000000" w:fill="FEFEFE"/>
        </w:rPr>
      </w:pPr>
      <w:r w:rsidRPr="00C84636">
        <w:rPr>
          <w:rFonts w:ascii="Arial" w:eastAsia="Times New Roman" w:hAnsi="Arial" w:cs="Arial"/>
          <w:color w:val="373E4D"/>
          <w:szCs w:val="26"/>
          <w:shd w:val="clear" w:color="000000" w:fill="FEFEFE"/>
        </w:rPr>
        <w:t>Hiện nay, công nghệ thông tin được xem là một ngành mũi nhọn của các quốc gia, đặc biệt là các quốc gia đang phát triển đang tiến hành công nghiệp hóa và hiện đại hoá như nước ta. Sự bùng nổ thông tin và sự phát triển mạnh mẽ của công nghệ kỹ thuật số, yêu cầu muốn phát triển thì phải cố gắng tin học hoá các ngành và trong các lĩnh vực khác nhau. Cùng với sự phát triển nhanh chóng về phần cứng máy tính, các phần mềm ngày càng trở nên đa dạng, phong phú, hoàn thiện hơn và hỗ trợ hiệu quả cho con người. Các phần mềm hiện nay ngày càng mô phỏng được rất nhiều nghiệp vụ khó khăn, giúp cho người dùng thuận tiện khi sử dụng, thời gian xử lý nhanh chóng, và một số nghiệp vụ được tự động hoá cao tuy nhiên bên cạnh đó còn một số hạn chế như không thể truy cập từ xa cũng như gặp vấn đề nếu như trục trặc về phần cứng. Vì vậy, việc phát triển một hệ thống ERP trên phần mềm cố định sẽ không thể đáp ứng được yêu cầu là Real-time mọi lúc mọi nơi để quản lý cho toàn bộ một công ty. Đó chính là lý do website hệ thống quản lý SBA ra đời. Với sự cố gắng tìm hiểu và học hỏi trong suốt quá trình học cũng như nhờ sự giúp đỡ tận tình của giáo viên bộ môn, nhóm đã hoàn thành xong module “Ghi Nhận Thực Hiện Kế Hoạch” trong hệ thống ERP ngân hàng SBA.</w:t>
      </w:r>
    </w:p>
    <w:p w:rsidR="00A849A4" w:rsidRPr="00C84636" w:rsidRDefault="00A849A4" w:rsidP="00A849A4">
      <w:pPr>
        <w:spacing w:after="200" w:line="276" w:lineRule="auto"/>
        <w:ind w:right="282"/>
        <w:rPr>
          <w:rFonts w:ascii="Arial" w:eastAsia="Times New Roman" w:hAnsi="Arial" w:cs="Arial"/>
          <w:color w:val="548DD4" w:themeColor="text2" w:themeTint="99"/>
          <w:szCs w:val="26"/>
        </w:rPr>
      </w:pPr>
      <w:r w:rsidRPr="00C84636">
        <w:rPr>
          <w:rFonts w:ascii="Arial" w:hAnsi="Arial" w:cs="Arial"/>
          <w:szCs w:val="26"/>
        </w:rPr>
        <w:br w:type="page"/>
      </w:r>
    </w:p>
    <w:p w:rsidR="00A849A4" w:rsidRPr="00C84636" w:rsidRDefault="00A849A4" w:rsidP="00A849A4">
      <w:pPr>
        <w:pStyle w:val="Heading1"/>
        <w:numPr>
          <w:ilvl w:val="0"/>
          <w:numId w:val="0"/>
        </w:numPr>
        <w:rPr>
          <w:rFonts w:ascii="Arial" w:hAnsi="Arial" w:cs="Arial"/>
          <w:sz w:val="26"/>
          <w:szCs w:val="26"/>
        </w:rPr>
      </w:pPr>
      <w:bookmarkStart w:id="77" w:name="_Toc454100254"/>
      <w:r w:rsidRPr="00C84636">
        <w:rPr>
          <w:rFonts w:ascii="Arial" w:hAnsi="Arial" w:cs="Arial"/>
          <w:sz w:val="26"/>
          <w:szCs w:val="26"/>
        </w:rPr>
        <w:lastRenderedPageBreak/>
        <w:t>II.</w:t>
      </w:r>
      <w:r w:rsidRPr="00C84636">
        <w:rPr>
          <w:rFonts w:ascii="Arial" w:hAnsi="Arial" w:cs="Arial"/>
          <w:sz w:val="26"/>
          <w:szCs w:val="26"/>
        </w:rPr>
        <w:tab/>
        <w:t xml:space="preserve">  </w:t>
      </w:r>
      <w:bookmarkStart w:id="78" w:name="_Toc454100181"/>
      <w:r w:rsidRPr="00C84636">
        <w:rPr>
          <w:rFonts w:ascii="Arial" w:hAnsi="Arial" w:cs="Arial"/>
          <w:sz w:val="26"/>
          <w:szCs w:val="26"/>
        </w:rPr>
        <w:t>LÊN KẾ HOẠCH – PHÂN CHIA CÔNG VIỆC</w:t>
      </w:r>
      <w:bookmarkEnd w:id="77"/>
      <w:bookmarkEnd w:id="78"/>
    </w:p>
    <w:p w:rsidR="00A849A4" w:rsidRPr="00C84636" w:rsidRDefault="00A849A4" w:rsidP="00A4202A">
      <w:pPr>
        <w:pStyle w:val="Heading3"/>
        <w:numPr>
          <w:ilvl w:val="2"/>
          <w:numId w:val="52"/>
        </w:numPr>
        <w:spacing w:before="0" w:after="0" w:line="240" w:lineRule="auto"/>
        <w:ind w:right="282"/>
        <w:rPr>
          <w:rFonts w:ascii="Arial" w:hAnsi="Arial" w:cs="Arial"/>
          <w:szCs w:val="26"/>
        </w:rPr>
      </w:pPr>
      <w:bookmarkStart w:id="79" w:name="_Toc454100182"/>
      <w:bookmarkStart w:id="80" w:name="_Toc454100255"/>
      <w:r w:rsidRPr="00C84636">
        <w:rPr>
          <w:rFonts w:ascii="Arial" w:hAnsi="Arial" w:cs="Arial"/>
          <w:szCs w:val="26"/>
        </w:rPr>
        <w:t>Bảng  phân chia vai trờ thành viên trong dự án</w:t>
      </w:r>
      <w:bookmarkEnd w:id="79"/>
      <w:bookmarkEnd w:id="80"/>
    </w:p>
    <w:tbl>
      <w:tblPr>
        <w:tblStyle w:val="TableGrid"/>
        <w:tblW w:w="0" w:type="auto"/>
        <w:jc w:val="center"/>
        <w:tblLook w:val="04A0" w:firstRow="1" w:lastRow="0" w:firstColumn="1" w:lastColumn="0" w:noHBand="0" w:noVBand="1"/>
      </w:tblPr>
      <w:tblGrid>
        <w:gridCol w:w="2975"/>
        <w:gridCol w:w="2962"/>
        <w:gridCol w:w="3066"/>
      </w:tblGrid>
      <w:tr w:rsidR="00A849A4" w:rsidRPr="00C84636" w:rsidTr="00B41FA4">
        <w:trPr>
          <w:jc w:val="center"/>
        </w:trPr>
        <w:tc>
          <w:tcPr>
            <w:tcW w:w="3197" w:type="dxa"/>
          </w:tcPr>
          <w:p w:rsidR="00A849A4" w:rsidRPr="00C84636" w:rsidRDefault="00A849A4" w:rsidP="00B41FA4">
            <w:pPr>
              <w:ind w:right="282"/>
              <w:rPr>
                <w:rFonts w:ascii="Arial" w:hAnsi="Arial" w:cs="Arial"/>
                <w:szCs w:val="26"/>
              </w:rPr>
            </w:pPr>
            <w:r w:rsidRPr="00C84636">
              <w:rPr>
                <w:rFonts w:ascii="Arial" w:hAnsi="Arial" w:cs="Arial"/>
                <w:szCs w:val="26"/>
              </w:rPr>
              <w:t>Tên thành viên</w:t>
            </w:r>
          </w:p>
        </w:tc>
        <w:tc>
          <w:tcPr>
            <w:tcW w:w="3197" w:type="dxa"/>
          </w:tcPr>
          <w:p w:rsidR="00A849A4" w:rsidRPr="00C84636" w:rsidRDefault="00A849A4" w:rsidP="00B41FA4">
            <w:pPr>
              <w:ind w:right="282"/>
              <w:rPr>
                <w:rFonts w:ascii="Arial" w:hAnsi="Arial" w:cs="Arial"/>
                <w:szCs w:val="26"/>
              </w:rPr>
            </w:pPr>
            <w:r w:rsidRPr="00C84636">
              <w:rPr>
                <w:rFonts w:ascii="Arial" w:hAnsi="Arial" w:cs="Arial"/>
                <w:szCs w:val="26"/>
              </w:rPr>
              <w:t>Vai trò</w:t>
            </w:r>
          </w:p>
        </w:tc>
        <w:tc>
          <w:tcPr>
            <w:tcW w:w="3198" w:type="dxa"/>
          </w:tcPr>
          <w:p w:rsidR="00A849A4" w:rsidRPr="00C84636" w:rsidRDefault="00A849A4" w:rsidP="00B41FA4">
            <w:pPr>
              <w:ind w:right="282"/>
              <w:rPr>
                <w:rFonts w:ascii="Arial" w:hAnsi="Arial" w:cs="Arial"/>
                <w:szCs w:val="26"/>
              </w:rPr>
            </w:pPr>
            <w:r w:rsidRPr="00C84636">
              <w:rPr>
                <w:rFonts w:ascii="Arial" w:hAnsi="Arial" w:cs="Arial"/>
                <w:szCs w:val="26"/>
              </w:rPr>
              <w:t>Nội dung công việc</w:t>
            </w:r>
          </w:p>
        </w:tc>
      </w:tr>
      <w:tr w:rsidR="00A849A4" w:rsidRPr="00C84636" w:rsidTr="00870B6E">
        <w:trPr>
          <w:trHeight w:val="6515"/>
          <w:jc w:val="center"/>
        </w:trPr>
        <w:tc>
          <w:tcPr>
            <w:tcW w:w="3197" w:type="dxa"/>
          </w:tcPr>
          <w:p w:rsidR="00A849A4" w:rsidRPr="00C84636" w:rsidRDefault="00A849A4" w:rsidP="00B41FA4">
            <w:pPr>
              <w:ind w:right="282"/>
              <w:rPr>
                <w:rFonts w:ascii="Arial" w:hAnsi="Arial" w:cs="Arial"/>
                <w:szCs w:val="26"/>
              </w:rPr>
            </w:pPr>
            <w:r w:rsidRPr="00C84636">
              <w:rPr>
                <w:rFonts w:ascii="Arial" w:hAnsi="Arial" w:cs="Arial"/>
                <w:szCs w:val="26"/>
              </w:rPr>
              <w:t>Huỳnh Khoa Vin</w:t>
            </w:r>
          </w:p>
        </w:tc>
        <w:tc>
          <w:tcPr>
            <w:tcW w:w="3197" w:type="dxa"/>
          </w:tcPr>
          <w:p w:rsidR="00A849A4" w:rsidRPr="00C84636" w:rsidRDefault="00A849A4" w:rsidP="00B41FA4">
            <w:pPr>
              <w:ind w:right="282"/>
              <w:rPr>
                <w:rFonts w:ascii="Arial" w:hAnsi="Arial" w:cs="Arial"/>
                <w:szCs w:val="26"/>
              </w:rPr>
            </w:pPr>
            <w:r w:rsidRPr="00C84636">
              <w:rPr>
                <w:rFonts w:ascii="Arial" w:hAnsi="Arial" w:cs="Arial"/>
                <w:szCs w:val="26"/>
              </w:rPr>
              <w:t>Scrum Master</w:t>
            </w:r>
          </w:p>
        </w:tc>
        <w:tc>
          <w:tcPr>
            <w:tcW w:w="3198" w:type="dxa"/>
          </w:tcPr>
          <w:p w:rsidR="00A849A4" w:rsidRPr="00BC659F" w:rsidRDefault="00A849A4" w:rsidP="00B41FA4">
            <w:pPr>
              <w:ind w:right="282"/>
              <w:rPr>
                <w:rFonts w:ascii="Arial" w:hAnsi="Arial" w:cs="Arial"/>
                <w:szCs w:val="26"/>
              </w:rPr>
            </w:pPr>
            <w:r w:rsidRPr="00C84636">
              <w:rPr>
                <w:rFonts w:ascii="Arial" w:hAnsi="Arial" w:cs="Arial"/>
                <w:szCs w:val="26"/>
              </w:rPr>
              <w:t>-Thực h</w:t>
            </w:r>
            <w:r w:rsidRPr="00BC659F">
              <w:rPr>
                <w:rFonts w:ascii="Arial" w:hAnsi="Arial" w:cs="Arial"/>
                <w:szCs w:val="26"/>
              </w:rPr>
              <w:t>iện việc hướng dẫn các thành viên trong lớp để thực hiện tốt công việc được giao.</w:t>
            </w:r>
          </w:p>
          <w:p w:rsidR="00A849A4" w:rsidRPr="00BC659F" w:rsidRDefault="00A849A4" w:rsidP="00B41FA4">
            <w:pPr>
              <w:ind w:right="282"/>
              <w:rPr>
                <w:rFonts w:ascii="Arial" w:hAnsi="Arial" w:cs="Arial"/>
                <w:szCs w:val="26"/>
              </w:rPr>
            </w:pPr>
            <w:r w:rsidRPr="00BC659F">
              <w:rPr>
                <w:rFonts w:ascii="Arial" w:hAnsi="Arial" w:cs="Arial"/>
                <w:szCs w:val="26"/>
              </w:rPr>
              <w:t>-Thực hiện hỏi và phổ biến lại cho các thành viên về các công nghệ hoặc công cụ yêu cầu để làm đồ án như VPN, git, redmine,bitrix, viber,…</w:t>
            </w:r>
          </w:p>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 SQL</w:t>
            </w:r>
          </w:p>
        </w:tc>
      </w:tr>
      <w:tr w:rsidR="00A849A4" w:rsidRPr="00C84636" w:rsidTr="00B41FA4">
        <w:trPr>
          <w:jc w:val="center"/>
        </w:trPr>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Nguyễn Văn Thịnh</w:t>
            </w:r>
          </w:p>
        </w:tc>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Coder</w:t>
            </w:r>
          </w:p>
        </w:tc>
        <w:tc>
          <w:tcPr>
            <w:tcW w:w="3198"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-Chịu trách nhiệm chính về việc lập trình và training cho các thành viên còn lại</w:t>
            </w:r>
          </w:p>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 nhiều ở project.</w:t>
            </w:r>
          </w:p>
        </w:tc>
      </w:tr>
      <w:tr w:rsidR="00A849A4" w:rsidRPr="00C84636" w:rsidTr="00B41FA4">
        <w:trPr>
          <w:jc w:val="center"/>
        </w:trPr>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Nguyễn Hoàng Kim Nguyên</w:t>
            </w:r>
          </w:p>
        </w:tc>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Coder, Tester</w:t>
            </w:r>
          </w:p>
        </w:tc>
        <w:tc>
          <w:tcPr>
            <w:tcW w:w="3198"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 SQL, tìm hiểu các loại truy vấn.</w:t>
            </w:r>
          </w:p>
        </w:tc>
      </w:tr>
      <w:tr w:rsidR="00A849A4" w:rsidRPr="00C84636" w:rsidTr="00B41FA4">
        <w:trPr>
          <w:jc w:val="center"/>
        </w:trPr>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Nguyễn Thành Lộc</w:t>
            </w:r>
          </w:p>
        </w:tc>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Coder</w:t>
            </w:r>
          </w:p>
        </w:tc>
        <w:tc>
          <w:tcPr>
            <w:tcW w:w="3198"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-Code giao diện, SQL</w:t>
            </w:r>
          </w:p>
        </w:tc>
      </w:tr>
      <w:tr w:rsidR="00A849A4" w:rsidRPr="00C84636" w:rsidTr="00B41FA4">
        <w:trPr>
          <w:jc w:val="center"/>
        </w:trPr>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lastRenderedPageBreak/>
              <w:t>Lê Minh Trạng</w:t>
            </w:r>
          </w:p>
        </w:tc>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Tester</w:t>
            </w:r>
          </w:p>
        </w:tc>
        <w:tc>
          <w:tcPr>
            <w:tcW w:w="3198"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-Testing SQL</w:t>
            </w:r>
          </w:p>
        </w:tc>
      </w:tr>
      <w:tr w:rsidR="00A849A4" w:rsidRPr="00C84636" w:rsidTr="00B41FA4">
        <w:trPr>
          <w:jc w:val="center"/>
        </w:trPr>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Nguyễn Trí</w:t>
            </w:r>
          </w:p>
        </w:tc>
        <w:tc>
          <w:tcPr>
            <w:tcW w:w="3197"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Tester</w:t>
            </w:r>
          </w:p>
        </w:tc>
        <w:tc>
          <w:tcPr>
            <w:tcW w:w="3198" w:type="dxa"/>
          </w:tcPr>
          <w:p w:rsidR="00A849A4" w:rsidRPr="00C84636" w:rsidRDefault="00A849A4" w:rsidP="00B41FA4">
            <w:pPr>
              <w:ind w:right="282"/>
              <w:rPr>
                <w:rFonts w:ascii="Arial" w:hAnsi="Arial" w:cs="Arial"/>
                <w:szCs w:val="26"/>
                <w:lang w:val="en-US"/>
              </w:rPr>
            </w:pPr>
            <w:r w:rsidRPr="00C84636">
              <w:rPr>
                <w:rFonts w:ascii="Arial" w:hAnsi="Arial" w:cs="Arial"/>
                <w:szCs w:val="26"/>
                <w:lang w:val="en-US"/>
              </w:rPr>
              <w:t>-Testing Project</w:t>
            </w:r>
          </w:p>
        </w:tc>
      </w:tr>
    </w:tbl>
    <w:p w:rsidR="00A849A4" w:rsidRPr="00C84636" w:rsidRDefault="00A849A4" w:rsidP="00A849A4">
      <w:pPr>
        <w:ind w:left="1440" w:right="282"/>
        <w:rPr>
          <w:rFonts w:ascii="Arial" w:hAnsi="Arial" w:cs="Arial"/>
          <w:szCs w:val="26"/>
          <w:lang w:val="en-US"/>
        </w:rPr>
      </w:pPr>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81" w:name="_Toc454100183"/>
      <w:bookmarkStart w:id="82" w:name="_Toc454100256"/>
      <w:r w:rsidRPr="00C84636">
        <w:rPr>
          <w:rFonts w:ascii="Arial" w:hAnsi="Arial" w:cs="Arial"/>
          <w:szCs w:val="26"/>
          <w:lang w:val="en-US"/>
        </w:rPr>
        <w:t>Quá trình chuẩn bị để thực hiện dự án</w:t>
      </w:r>
      <w:bookmarkEnd w:id="81"/>
      <w:bookmarkEnd w:id="82"/>
    </w:p>
    <w:p w:rsidR="00A849A4" w:rsidRPr="00C84636" w:rsidRDefault="00A849A4" w:rsidP="00A849A4">
      <w:pPr>
        <w:ind w:right="282" w:firstLine="720"/>
        <w:rPr>
          <w:rFonts w:ascii="Arial" w:hAnsi="Arial" w:cs="Arial"/>
          <w:szCs w:val="26"/>
          <w:lang w:val="en-US"/>
        </w:rPr>
      </w:pPr>
      <w:r w:rsidRPr="00C84636">
        <w:rPr>
          <w:rFonts w:ascii="Arial" w:hAnsi="Arial" w:cs="Arial"/>
          <w:szCs w:val="26"/>
          <w:lang w:val="en-US"/>
        </w:rPr>
        <w:t xml:space="preserve">-Gồm có các bước sau: </w:t>
      </w:r>
    </w:p>
    <w:p w:rsidR="00A849A4" w:rsidRPr="00C84636" w:rsidRDefault="00A849A4" w:rsidP="00A849A4">
      <w:pPr>
        <w:ind w:right="282" w:firstLine="720"/>
        <w:rPr>
          <w:rFonts w:ascii="Arial" w:hAnsi="Arial" w:cs="Arial"/>
          <w:szCs w:val="26"/>
          <w:lang w:val="en-US"/>
        </w:rPr>
      </w:pPr>
      <w:r w:rsidRPr="00C84636">
        <w:rPr>
          <w:rFonts w:ascii="Arial" w:hAnsi="Arial" w:cs="Arial"/>
          <w:szCs w:val="26"/>
          <w:lang w:val="en-US"/>
        </w:rPr>
        <w:tab/>
        <w:t xml:space="preserve">+Tìm hiểu sơ bộ về hệ thống sắp tới: </w:t>
      </w:r>
    </w:p>
    <w:p w:rsidR="00A849A4" w:rsidRPr="00C84636" w:rsidRDefault="00A849A4" w:rsidP="00A4202A">
      <w:pPr>
        <w:pStyle w:val="ListParagraph"/>
        <w:numPr>
          <w:ilvl w:val="0"/>
          <w:numId w:val="56"/>
        </w:numPr>
        <w:ind w:right="282"/>
        <w:contextualSpacing w:val="0"/>
        <w:jc w:val="left"/>
        <w:rPr>
          <w:rFonts w:ascii="Arial" w:hAnsi="Arial" w:cs="Arial"/>
        </w:rPr>
      </w:pPr>
      <w:r w:rsidRPr="00C84636">
        <w:rPr>
          <w:rFonts w:ascii="Arial" w:hAnsi="Arial" w:cs="Arial"/>
        </w:rPr>
        <w:t>Huỳnh Khoa Vin: Quản lý cấu hình – Tìm hiểu về Git, Redmine.</w:t>
      </w:r>
    </w:p>
    <w:p w:rsidR="00A849A4" w:rsidRPr="00C84636" w:rsidRDefault="00A849A4" w:rsidP="00A4202A">
      <w:pPr>
        <w:pStyle w:val="ListParagraph"/>
        <w:numPr>
          <w:ilvl w:val="0"/>
          <w:numId w:val="56"/>
        </w:numPr>
        <w:ind w:right="282"/>
        <w:contextualSpacing w:val="0"/>
        <w:jc w:val="left"/>
        <w:rPr>
          <w:rFonts w:ascii="Arial" w:hAnsi="Arial" w:cs="Arial"/>
        </w:rPr>
      </w:pPr>
      <w:r w:rsidRPr="00C84636">
        <w:rPr>
          <w:rFonts w:ascii="Arial" w:hAnsi="Arial" w:cs="Arial"/>
        </w:rPr>
        <w:t>Nguyễn Thành Lộc: Tìm hiểu về tất cả các phần mềm kế toán và ERP hiện có.</w:t>
      </w:r>
    </w:p>
    <w:p w:rsidR="00A849A4" w:rsidRPr="00C84636" w:rsidRDefault="00A849A4" w:rsidP="00A4202A">
      <w:pPr>
        <w:pStyle w:val="ListParagraph"/>
        <w:numPr>
          <w:ilvl w:val="0"/>
          <w:numId w:val="56"/>
        </w:numPr>
        <w:ind w:right="282"/>
        <w:contextualSpacing w:val="0"/>
        <w:jc w:val="left"/>
        <w:rPr>
          <w:rFonts w:ascii="Arial" w:hAnsi="Arial" w:cs="Arial"/>
        </w:rPr>
      </w:pPr>
      <w:r w:rsidRPr="00C84636">
        <w:rPr>
          <w:rFonts w:ascii="Arial" w:hAnsi="Arial" w:cs="Arial"/>
        </w:rPr>
        <w:t>Kim Nguyên: Tìm hiểu các phần mềm quản lý kế hoạch hiện nay</w:t>
      </w:r>
    </w:p>
    <w:p w:rsidR="00A849A4" w:rsidRPr="00C84636" w:rsidRDefault="00A849A4" w:rsidP="00A4202A">
      <w:pPr>
        <w:pStyle w:val="ListParagraph"/>
        <w:numPr>
          <w:ilvl w:val="0"/>
          <w:numId w:val="56"/>
        </w:numPr>
        <w:ind w:right="282"/>
        <w:contextualSpacing w:val="0"/>
        <w:jc w:val="left"/>
        <w:rPr>
          <w:rFonts w:ascii="Arial" w:hAnsi="Arial" w:cs="Arial"/>
        </w:rPr>
      </w:pPr>
      <w:r w:rsidRPr="00C84636">
        <w:rPr>
          <w:rFonts w:ascii="Arial" w:hAnsi="Arial" w:cs="Arial"/>
        </w:rPr>
        <w:t>Nguyễn Trí: Tương tự</w:t>
      </w:r>
    </w:p>
    <w:p w:rsidR="00A849A4" w:rsidRPr="00C84636" w:rsidRDefault="00A849A4" w:rsidP="00A4202A">
      <w:pPr>
        <w:pStyle w:val="ListParagraph"/>
        <w:numPr>
          <w:ilvl w:val="0"/>
          <w:numId w:val="56"/>
        </w:numPr>
        <w:ind w:right="282"/>
        <w:contextualSpacing w:val="0"/>
        <w:jc w:val="left"/>
        <w:rPr>
          <w:rFonts w:ascii="Arial" w:hAnsi="Arial" w:cs="Arial"/>
        </w:rPr>
      </w:pPr>
      <w:r w:rsidRPr="00C84636">
        <w:rPr>
          <w:rFonts w:ascii="Arial" w:hAnsi="Arial" w:cs="Arial"/>
        </w:rPr>
        <w:t>Lê Minh Trạng: Sau khi các bạn đã tìm được các phần mềm kế toán, bạn Trạng sẽ tổng hợp lại những điều cần thiết để sau này hiện thực phần mềm.</w:t>
      </w:r>
    </w:p>
    <w:p w:rsidR="00A849A4" w:rsidRPr="00C84636" w:rsidRDefault="00A849A4" w:rsidP="00A849A4">
      <w:pPr>
        <w:ind w:left="1440" w:right="282"/>
        <w:rPr>
          <w:rFonts w:ascii="Arial" w:hAnsi="Arial" w:cs="Arial"/>
          <w:szCs w:val="26"/>
          <w:lang w:val="en-US"/>
        </w:rPr>
      </w:pPr>
      <w:r w:rsidRPr="00C84636">
        <w:rPr>
          <w:rFonts w:ascii="Arial" w:hAnsi="Arial" w:cs="Arial"/>
          <w:szCs w:val="26"/>
          <w:lang w:val="en-US"/>
        </w:rPr>
        <w:t xml:space="preserve">+Mọi việc diễn ra suôn sẻ trong 4 ngày </w:t>
      </w:r>
    </w:p>
    <w:p w:rsidR="00A849A4" w:rsidRPr="00C84636" w:rsidRDefault="00A849A4" w:rsidP="00A849A4">
      <w:pPr>
        <w:ind w:left="1440" w:right="282"/>
        <w:rPr>
          <w:rFonts w:ascii="Arial" w:hAnsi="Arial" w:cs="Arial"/>
          <w:szCs w:val="26"/>
          <w:lang w:val="en-US"/>
        </w:rPr>
      </w:pPr>
      <w:r w:rsidRPr="00C84636">
        <w:rPr>
          <w:rFonts w:ascii="Arial" w:hAnsi="Arial" w:cs="Arial"/>
          <w:szCs w:val="26"/>
          <w:lang w:val="en-US"/>
        </w:rPr>
        <w:t>+Phân công người đi training ở công ty (Văn Thịnh)</w:t>
      </w:r>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83" w:name="_Toc454100184"/>
      <w:bookmarkStart w:id="84" w:name="_Toc454100257"/>
      <w:r w:rsidRPr="00C84636">
        <w:rPr>
          <w:rFonts w:ascii="Arial" w:hAnsi="Arial" w:cs="Arial"/>
          <w:szCs w:val="26"/>
          <w:lang w:val="en-US"/>
        </w:rPr>
        <w:t>Quá trình training lại cho các thành viên trong nhóm sau khi đi train ở công ty</w:t>
      </w:r>
      <w:bookmarkEnd w:id="83"/>
      <w:bookmarkEnd w:id="84"/>
    </w:p>
    <w:p w:rsidR="00A849A4" w:rsidRPr="00C84636" w:rsidRDefault="00A849A4" w:rsidP="00A849A4">
      <w:pPr>
        <w:ind w:left="1080" w:right="282" w:firstLine="360"/>
        <w:rPr>
          <w:rFonts w:ascii="Arial" w:hAnsi="Arial" w:cs="Arial"/>
          <w:szCs w:val="26"/>
          <w:lang w:val="en-US"/>
        </w:rPr>
      </w:pPr>
      <w:r w:rsidRPr="00C84636">
        <w:rPr>
          <w:rFonts w:ascii="Arial" w:hAnsi="Arial" w:cs="Arial"/>
          <w:szCs w:val="26"/>
          <w:lang w:val="en-US"/>
        </w:rPr>
        <w:t>+Văn Thịnh: Giải thích tổng quát về trình tự các bước để tạo view, tạo service, viết stored procedure, kết nối stored vào project.</w:t>
      </w:r>
    </w:p>
    <w:p w:rsidR="00A849A4" w:rsidRPr="00C84636" w:rsidRDefault="00A849A4" w:rsidP="00A849A4">
      <w:pPr>
        <w:ind w:left="1080" w:right="282" w:firstLine="360"/>
        <w:rPr>
          <w:rFonts w:ascii="Arial" w:hAnsi="Arial" w:cs="Arial"/>
          <w:szCs w:val="26"/>
          <w:lang w:val="en-US"/>
        </w:rPr>
      </w:pPr>
      <w:r w:rsidRPr="00C84636">
        <w:rPr>
          <w:rFonts w:ascii="Arial" w:hAnsi="Arial" w:cs="Arial"/>
          <w:szCs w:val="26"/>
          <w:lang w:val="en-US"/>
        </w:rPr>
        <w:t>+Các thành viên trong nhóm thực hiện cài đặt môi trường sử dụng bao gồm Visual Studio 2013, SQL 2012, Silverlight, Crystal Report,… và thực hiện chạy project trên máy của mình</w:t>
      </w:r>
    </w:p>
    <w:p w:rsidR="00A849A4" w:rsidRPr="00C84636" w:rsidRDefault="00A849A4" w:rsidP="00A849A4">
      <w:pPr>
        <w:ind w:left="1080" w:right="282" w:firstLine="360"/>
        <w:rPr>
          <w:rFonts w:ascii="Arial" w:hAnsi="Arial" w:cs="Arial"/>
          <w:szCs w:val="26"/>
          <w:lang w:val="en-US"/>
        </w:rPr>
      </w:pPr>
      <w:r w:rsidRPr="00C84636">
        <w:rPr>
          <w:rFonts w:ascii="Arial" w:hAnsi="Arial" w:cs="Arial"/>
          <w:szCs w:val="26"/>
          <w:lang w:val="en-US"/>
        </w:rPr>
        <w:t>+Huỳnh Khoa Vin tìm hiểu và phổ biến lại cho các thành viên về Git, VPN, Redmine.</w:t>
      </w:r>
    </w:p>
    <w:p w:rsidR="00A849A4" w:rsidRPr="00C84636" w:rsidRDefault="00A849A4" w:rsidP="00A849A4">
      <w:pPr>
        <w:pStyle w:val="Heading3"/>
        <w:numPr>
          <w:ilvl w:val="0"/>
          <w:numId w:val="0"/>
        </w:numPr>
        <w:ind w:left="1440" w:right="282"/>
        <w:rPr>
          <w:rFonts w:ascii="Arial" w:hAnsi="Arial" w:cs="Arial"/>
          <w:szCs w:val="26"/>
          <w:lang w:val="en-US"/>
        </w:rPr>
      </w:pPr>
    </w:p>
    <w:p w:rsidR="00A849A4" w:rsidRPr="00C84636" w:rsidRDefault="00A849A4" w:rsidP="00A4202A">
      <w:pPr>
        <w:pStyle w:val="Heading1"/>
        <w:keepLines/>
        <w:numPr>
          <w:ilvl w:val="0"/>
          <w:numId w:val="52"/>
        </w:numPr>
        <w:spacing w:before="0" w:after="0" w:line="240" w:lineRule="auto"/>
        <w:ind w:left="0" w:right="282"/>
        <w:rPr>
          <w:rFonts w:ascii="Arial" w:hAnsi="Arial" w:cs="Arial"/>
          <w:sz w:val="26"/>
          <w:szCs w:val="26"/>
        </w:rPr>
      </w:pPr>
      <w:bookmarkStart w:id="85" w:name="_Toc454100185"/>
      <w:r w:rsidRPr="00C84636">
        <w:rPr>
          <w:rFonts w:ascii="Arial" w:hAnsi="Arial" w:cs="Arial"/>
          <w:sz w:val="26"/>
          <w:szCs w:val="26"/>
        </w:rPr>
        <w:t xml:space="preserve">    </w:t>
      </w:r>
      <w:bookmarkStart w:id="86" w:name="_Toc454100258"/>
      <w:r w:rsidRPr="00C84636">
        <w:rPr>
          <w:rFonts w:ascii="Arial" w:hAnsi="Arial" w:cs="Arial"/>
          <w:sz w:val="26"/>
          <w:szCs w:val="26"/>
        </w:rPr>
        <w:t>SPRINT 1: TIẾN HÀNH TRAINNING, CÀI ĐẶT MÔI TRƯỜNG, TÌM HIỂU VỀ HỆ THỐNG HIỆN TẠI VÀ CÁC CÔNG CỤ SỬ DỤNG ĐỂ LÀM ĐỒ ÁN:</w:t>
      </w:r>
      <w:bookmarkEnd w:id="85"/>
      <w:bookmarkEnd w:id="86"/>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87" w:name="_Toc454100186"/>
      <w:bookmarkStart w:id="88" w:name="_Toc454100259"/>
      <w:r w:rsidRPr="00C84636">
        <w:rPr>
          <w:rFonts w:ascii="Arial" w:hAnsi="Arial" w:cs="Arial"/>
          <w:szCs w:val="26"/>
          <w:lang w:val="en-US"/>
        </w:rPr>
        <w:t>Thời gian:</w:t>
      </w:r>
      <w:bookmarkEnd w:id="87"/>
      <w:bookmarkEnd w:id="88"/>
      <w:r w:rsidRPr="00C84636">
        <w:rPr>
          <w:rFonts w:ascii="Arial" w:hAnsi="Arial" w:cs="Arial"/>
          <w:szCs w:val="26"/>
          <w:lang w:val="en-US"/>
        </w:rPr>
        <w:t xml:space="preserve"> </w:t>
      </w:r>
    </w:p>
    <w:p w:rsidR="00A849A4" w:rsidRPr="00C84636" w:rsidRDefault="00A849A4" w:rsidP="00A4202A">
      <w:pPr>
        <w:pStyle w:val="Heading4"/>
        <w:numPr>
          <w:ilvl w:val="3"/>
          <w:numId w:val="52"/>
        </w:numPr>
        <w:spacing w:before="0" w:after="0" w:line="240" w:lineRule="auto"/>
        <w:ind w:right="282"/>
        <w:rPr>
          <w:rFonts w:ascii="Arial" w:hAnsi="Arial" w:cs="Arial"/>
          <w:szCs w:val="26"/>
          <w:lang w:val="en-US"/>
        </w:rPr>
      </w:pPr>
      <w:r w:rsidRPr="00C84636">
        <w:rPr>
          <w:rFonts w:ascii="Arial" w:hAnsi="Arial" w:cs="Arial"/>
          <w:szCs w:val="26"/>
          <w:lang w:val="en-US"/>
        </w:rPr>
        <w:t>Ngày 10/4 -&gt; 24/4</w:t>
      </w:r>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89" w:name="_Toc454100187"/>
      <w:bookmarkStart w:id="90" w:name="_Toc454100260"/>
      <w:r w:rsidRPr="00C84636">
        <w:rPr>
          <w:rFonts w:ascii="Arial" w:hAnsi="Arial" w:cs="Arial"/>
          <w:szCs w:val="26"/>
          <w:lang w:val="en-US"/>
        </w:rPr>
        <w:t>Trainning:</w:t>
      </w:r>
      <w:bookmarkEnd w:id="89"/>
      <w:bookmarkEnd w:id="90"/>
    </w:p>
    <w:p w:rsidR="00A849A4" w:rsidRPr="00C84636" w:rsidRDefault="00A849A4" w:rsidP="00A4202A">
      <w:pPr>
        <w:pStyle w:val="ListParagraph"/>
        <w:numPr>
          <w:ilvl w:val="0"/>
          <w:numId w:val="58"/>
        </w:numPr>
        <w:ind w:right="282"/>
        <w:contextualSpacing w:val="0"/>
        <w:jc w:val="left"/>
        <w:rPr>
          <w:rFonts w:ascii="Arial" w:hAnsi="Arial" w:cs="Arial"/>
        </w:rPr>
      </w:pPr>
      <w:r w:rsidRPr="00C84636">
        <w:rPr>
          <w:rFonts w:ascii="Arial" w:hAnsi="Arial" w:cs="Arial"/>
        </w:rPr>
        <w:t xml:space="preserve">Văn Thịnh: Tiến hành trainning về project Visual Studio và hướng dẫn các bạn trong nhóm cài đặt để chạy được project và SQL với nhau. </w:t>
      </w:r>
    </w:p>
    <w:p w:rsidR="00A849A4" w:rsidRPr="00C84636" w:rsidRDefault="00A849A4" w:rsidP="00A4202A">
      <w:pPr>
        <w:pStyle w:val="ListParagraph"/>
        <w:numPr>
          <w:ilvl w:val="0"/>
          <w:numId w:val="58"/>
        </w:numPr>
        <w:ind w:right="282"/>
        <w:contextualSpacing w:val="0"/>
        <w:jc w:val="left"/>
        <w:rPr>
          <w:rFonts w:ascii="Arial" w:hAnsi="Arial" w:cs="Arial"/>
        </w:rPr>
      </w:pPr>
      <w:r w:rsidRPr="00C84636">
        <w:rPr>
          <w:rFonts w:ascii="Arial" w:hAnsi="Arial" w:cs="Arial"/>
        </w:rPr>
        <w:t>Huỳnh Khoa Vin: Xem video và dựa vào hướng dẫn của Văn Thịnh về cách sử dụng SQL để phù hợp cho project(gồm có những quy định nào, ràng buộc nào).Tìm hiểu kĩ về Git, Redmine và hướng dẫn các sử dụng cho các bạn. Giúp các bạn clone project từ gitblit về để thực hiện làm đồ án.</w:t>
      </w:r>
    </w:p>
    <w:p w:rsidR="00A849A4" w:rsidRPr="00C84636" w:rsidRDefault="00A849A4" w:rsidP="00A4202A">
      <w:pPr>
        <w:pStyle w:val="ListParagraph"/>
        <w:numPr>
          <w:ilvl w:val="0"/>
          <w:numId w:val="58"/>
        </w:numPr>
        <w:ind w:right="282"/>
        <w:contextualSpacing w:val="0"/>
        <w:jc w:val="left"/>
        <w:rPr>
          <w:rFonts w:ascii="Arial" w:hAnsi="Arial" w:cs="Arial"/>
        </w:rPr>
      </w:pPr>
      <w:r w:rsidRPr="00C84636">
        <w:rPr>
          <w:rFonts w:ascii="Arial" w:hAnsi="Arial" w:cs="Arial"/>
        </w:rPr>
        <w:t>Thành Lộc, Kim Nguyên  tiến hành cài đặt dựa theo hướng dẫn và thực hiện một chức năng demo dựa trên đồ án có sẵn(Thực hiện viết interface, implement, menu, thực hiện kết nối một SQL Stored Procedure lên Visual Studio)</w:t>
      </w:r>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91" w:name="_Toc454100188"/>
      <w:bookmarkStart w:id="92" w:name="_Toc454100261"/>
      <w:r w:rsidRPr="00C84636">
        <w:rPr>
          <w:rFonts w:ascii="Arial" w:hAnsi="Arial" w:cs="Arial"/>
          <w:szCs w:val="26"/>
          <w:lang w:val="en-US"/>
        </w:rPr>
        <w:t>Một số công cụ khi làm đồ án:</w:t>
      </w:r>
      <w:bookmarkEnd w:id="91"/>
      <w:bookmarkEnd w:id="92"/>
    </w:p>
    <w:p w:rsidR="00A849A4" w:rsidRPr="00C84636" w:rsidRDefault="00A849A4" w:rsidP="00A4202A">
      <w:pPr>
        <w:pStyle w:val="Heading3"/>
        <w:numPr>
          <w:ilvl w:val="0"/>
          <w:numId w:val="57"/>
        </w:numPr>
        <w:spacing w:before="0" w:after="0" w:line="240" w:lineRule="auto"/>
        <w:ind w:right="282"/>
        <w:rPr>
          <w:rFonts w:ascii="Arial" w:hAnsi="Arial" w:cs="Arial"/>
          <w:color w:val="000000" w:themeColor="text1"/>
          <w:szCs w:val="26"/>
        </w:rPr>
      </w:pPr>
      <w:bookmarkStart w:id="93" w:name="_Toc454100189"/>
      <w:bookmarkStart w:id="94" w:name="_Toc454100262"/>
      <w:r w:rsidRPr="00C84636">
        <w:rPr>
          <w:rFonts w:ascii="Arial" w:hAnsi="Arial" w:cs="Arial"/>
          <w:color w:val="000000" w:themeColor="text1"/>
          <w:szCs w:val="26"/>
        </w:rPr>
        <w:t>Microsoft Visual Studio 2013</w:t>
      </w:r>
      <w:r w:rsidRPr="00C84636">
        <w:rPr>
          <w:rFonts w:ascii="Arial" w:hAnsi="Arial" w:cs="Arial"/>
          <w:color w:val="000000" w:themeColor="text1"/>
          <w:szCs w:val="26"/>
          <w:lang w:val="en-US"/>
        </w:rPr>
        <w:t xml:space="preserve">: </w:t>
      </w:r>
      <w:r w:rsidRPr="00C84636">
        <w:rPr>
          <w:rFonts w:ascii="Arial" w:hAnsi="Arial" w:cs="Arial"/>
          <w:color w:val="000000" w:themeColor="text1"/>
          <w:szCs w:val="26"/>
        </w:rPr>
        <w:t>Công cụ phát triển chính,sử dụng trong việc coding.</w:t>
      </w:r>
      <w:bookmarkEnd w:id="93"/>
      <w:bookmarkEnd w:id="94"/>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SQL Server 2012 Express</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rPr>
        <w:t>Công cụ quản lý dữ liệu chính.</w:t>
      </w:r>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Microsoft Silverlight Developer</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rPr>
        <w:t>Hỗ trợ đồ họa máy tính và đa phương tiện.</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rPr>
        <w:t>Giao diện được định nghĩa bằng XAML và hoạt động trên nền .NET framework .</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rPr>
        <w:t>Sử dụng trong việc thiết kế giao diện cho dự án.</w:t>
      </w:r>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Window Azure</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shd w:val="clear" w:color="auto" w:fill="FCFCFF"/>
        </w:rPr>
        <w:t>Cung cấp một môi trường lưu trữ ảo hóa khả năng mở rộng và tính hữu dụng cao mà bạn có thể phát triển và triển khai .NET applications</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color w:val="141414"/>
          <w:shd w:val="clear" w:color="auto" w:fill="FCFCFF"/>
        </w:rPr>
        <w:lastRenderedPageBreak/>
        <w:t>Cho phép viết, gỡ lỗi và kiểm tra các ứng dụng Windows</w:t>
      </w:r>
      <w:r w:rsidRPr="00C84636">
        <w:rPr>
          <w:rStyle w:val="apple-converted-space"/>
          <w:rFonts w:ascii="Arial" w:hAnsi="Arial" w:cs="Arial"/>
          <w:b/>
          <w:color w:val="141414"/>
          <w:shd w:val="clear" w:color="auto" w:fill="FCFCFF"/>
        </w:rPr>
        <w:t> </w:t>
      </w:r>
      <w:r w:rsidRPr="00C84636">
        <w:rPr>
          <w:rFonts w:ascii="Arial" w:hAnsi="Arial" w:cs="Arial"/>
          <w:b/>
          <w:shd w:val="clear" w:color="auto" w:fill="FCFCFF"/>
        </w:rPr>
        <w:t>Azure</w:t>
      </w:r>
      <w:r w:rsidRPr="00C84636">
        <w:rPr>
          <w:rStyle w:val="apple-converted-space"/>
          <w:rFonts w:ascii="Arial" w:hAnsi="Arial" w:cs="Arial"/>
          <w:b/>
          <w:color w:val="141414"/>
          <w:shd w:val="clear" w:color="auto" w:fill="FCFCFF"/>
        </w:rPr>
        <w:t> </w:t>
      </w:r>
      <w:r w:rsidRPr="00C84636">
        <w:rPr>
          <w:rFonts w:ascii="Arial" w:hAnsi="Arial" w:cs="Arial"/>
          <w:b/>
          <w:color w:val="141414"/>
          <w:shd w:val="clear" w:color="auto" w:fill="FCFCFF"/>
        </w:rPr>
        <w:t>của bạn trên máy tính trước khi triển khai trên các trung tâm dữ liệu</w:t>
      </w:r>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VPN</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bCs/>
          <w:shd w:val="clear" w:color="auto" w:fill="FFFFFF"/>
        </w:rPr>
        <w:t>là</w:t>
      </w:r>
      <w:r w:rsidRPr="00C84636">
        <w:rPr>
          <w:rStyle w:val="apple-converted-space"/>
          <w:rFonts w:ascii="Arial" w:hAnsi="Arial" w:cs="Arial"/>
          <w:b/>
          <w:shd w:val="clear" w:color="auto" w:fill="FFFFFF"/>
        </w:rPr>
        <w:t> </w:t>
      </w:r>
      <w:r w:rsidRPr="00C84636">
        <w:rPr>
          <w:rFonts w:ascii="Arial" w:hAnsi="Arial" w:cs="Arial"/>
          <w:b/>
          <w:shd w:val="clear" w:color="auto" w:fill="FFFFFF"/>
        </w:rPr>
        <w:t>một mạng dành riêng để kết nối các máy tính lại với nhau thông qua mạng Internet công cộng.</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rPr>
        <w:t>Dùng để kết nối với server và Clone Project.</w:t>
      </w:r>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SourceTree</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rPr>
        <w:t>Dùng để kéo,push project.</w:t>
      </w:r>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Redmine</w:t>
      </w:r>
    </w:p>
    <w:p w:rsidR="00A849A4" w:rsidRPr="00C84636" w:rsidRDefault="00A849A4" w:rsidP="00A4202A">
      <w:pPr>
        <w:pStyle w:val="ListParagraph"/>
        <w:numPr>
          <w:ilvl w:val="2"/>
          <w:numId w:val="57"/>
        </w:numPr>
        <w:spacing w:after="160" w:line="256" w:lineRule="auto"/>
        <w:ind w:right="282"/>
        <w:jc w:val="left"/>
        <w:rPr>
          <w:rFonts w:ascii="Arial" w:hAnsi="Arial" w:cs="Arial"/>
          <w:b/>
        </w:rPr>
      </w:pPr>
      <w:r w:rsidRPr="00C84636">
        <w:rPr>
          <w:rFonts w:ascii="Arial" w:hAnsi="Arial" w:cs="Arial"/>
          <w:b/>
          <w:shd w:val="clear" w:color="auto" w:fill="FEFEFE"/>
        </w:rPr>
        <w:t>Yêu cầu cập nhật , thêm mới ,sửa chữa các lỗi khi xảy ra trong quá trình làm việc.</w:t>
      </w:r>
    </w:p>
    <w:p w:rsidR="00A849A4" w:rsidRPr="00C84636" w:rsidRDefault="00A849A4" w:rsidP="00A4202A">
      <w:pPr>
        <w:pStyle w:val="ListParagraph"/>
        <w:numPr>
          <w:ilvl w:val="1"/>
          <w:numId w:val="57"/>
        </w:numPr>
        <w:spacing w:after="160" w:line="256" w:lineRule="auto"/>
        <w:ind w:right="282"/>
        <w:jc w:val="left"/>
        <w:rPr>
          <w:rFonts w:ascii="Arial" w:hAnsi="Arial" w:cs="Arial"/>
          <w:b/>
        </w:rPr>
      </w:pPr>
      <w:r w:rsidRPr="00C84636">
        <w:rPr>
          <w:rFonts w:ascii="Arial" w:hAnsi="Arial" w:cs="Arial"/>
          <w:b/>
        </w:rPr>
        <w:t>…</w:t>
      </w:r>
    </w:p>
    <w:p w:rsidR="00A849A4" w:rsidRPr="00C84636" w:rsidRDefault="00A849A4" w:rsidP="00A4202A">
      <w:pPr>
        <w:pStyle w:val="ListParagraph"/>
        <w:numPr>
          <w:ilvl w:val="0"/>
          <w:numId w:val="57"/>
        </w:numPr>
        <w:spacing w:after="160" w:line="256" w:lineRule="auto"/>
        <w:ind w:right="282"/>
        <w:jc w:val="left"/>
        <w:rPr>
          <w:rFonts w:ascii="Arial" w:hAnsi="Arial" w:cs="Arial"/>
          <w:b/>
        </w:rPr>
      </w:pPr>
      <w:r w:rsidRPr="00C84636">
        <w:rPr>
          <w:rFonts w:ascii="Arial" w:hAnsi="Arial" w:cs="Arial"/>
          <w:b/>
        </w:rPr>
        <w:t>Tiến hành training và cài đặt môi trường</w:t>
      </w:r>
    </w:p>
    <w:p w:rsidR="00A849A4" w:rsidRPr="00C84636" w:rsidRDefault="00A849A4" w:rsidP="00A849A4">
      <w:pPr>
        <w:ind w:right="282"/>
        <w:rPr>
          <w:rFonts w:ascii="Arial" w:hAnsi="Arial" w:cs="Arial"/>
          <w:szCs w:val="26"/>
        </w:rPr>
      </w:pPr>
    </w:p>
    <w:p w:rsidR="00A849A4" w:rsidRPr="00C84636" w:rsidRDefault="00A849A4" w:rsidP="00A4202A">
      <w:pPr>
        <w:pStyle w:val="Heading3"/>
        <w:numPr>
          <w:ilvl w:val="2"/>
          <w:numId w:val="52"/>
        </w:numPr>
        <w:spacing w:before="0" w:after="0" w:line="240" w:lineRule="auto"/>
        <w:ind w:right="282"/>
        <w:rPr>
          <w:rFonts w:ascii="Arial" w:hAnsi="Arial" w:cs="Arial"/>
          <w:b w:val="0"/>
          <w:color w:val="000000" w:themeColor="text1"/>
          <w:szCs w:val="26"/>
        </w:rPr>
      </w:pPr>
      <w:bookmarkStart w:id="95" w:name="_Toc454100190"/>
      <w:bookmarkStart w:id="96" w:name="_Toc454100263"/>
      <w:r w:rsidRPr="00C84636">
        <w:rPr>
          <w:rFonts w:ascii="Arial" w:hAnsi="Arial" w:cs="Arial"/>
          <w:b w:val="0"/>
          <w:color w:val="000000" w:themeColor="text1"/>
          <w:szCs w:val="26"/>
        </w:rPr>
        <w:t>Kết quả hoàn thành công việc:</w:t>
      </w:r>
      <w:bookmarkEnd w:id="95"/>
      <w:bookmarkEnd w:id="96"/>
      <w:r w:rsidRPr="00C84636">
        <w:rPr>
          <w:rFonts w:ascii="Arial" w:hAnsi="Arial" w:cs="Arial"/>
          <w:b w:val="0"/>
          <w:color w:val="000000" w:themeColor="text1"/>
          <w:szCs w:val="26"/>
        </w:rPr>
        <w:t xml:space="preserve"> </w:t>
      </w:r>
    </w:p>
    <w:p w:rsidR="00A849A4" w:rsidRPr="00C84636" w:rsidRDefault="00A849A4" w:rsidP="00A4202A">
      <w:pPr>
        <w:pStyle w:val="ListParagraph"/>
        <w:numPr>
          <w:ilvl w:val="0"/>
          <w:numId w:val="59"/>
        </w:numPr>
        <w:ind w:right="282"/>
        <w:contextualSpacing w:val="0"/>
        <w:jc w:val="left"/>
        <w:rPr>
          <w:rFonts w:ascii="Arial" w:hAnsi="Arial" w:cs="Arial"/>
          <w:b/>
        </w:rPr>
      </w:pPr>
      <w:r w:rsidRPr="00C84636">
        <w:rPr>
          <w:rFonts w:ascii="Arial" w:hAnsi="Arial" w:cs="Arial"/>
          <w:b/>
        </w:rPr>
        <w:t>Công việc trainning đã cơ bản hoàn thành</w:t>
      </w:r>
    </w:p>
    <w:p w:rsidR="00A849A4" w:rsidRPr="00C84636" w:rsidRDefault="00A849A4" w:rsidP="00A4202A">
      <w:pPr>
        <w:pStyle w:val="ListParagraph"/>
        <w:numPr>
          <w:ilvl w:val="0"/>
          <w:numId w:val="59"/>
        </w:numPr>
        <w:ind w:right="282"/>
        <w:contextualSpacing w:val="0"/>
        <w:jc w:val="left"/>
        <w:rPr>
          <w:rFonts w:ascii="Arial" w:hAnsi="Arial" w:cs="Arial"/>
          <w:b/>
        </w:rPr>
      </w:pPr>
      <w:r w:rsidRPr="00C84636">
        <w:rPr>
          <w:rFonts w:ascii="Arial" w:hAnsi="Arial" w:cs="Arial"/>
          <w:b/>
        </w:rPr>
        <w:t>Tiến hành cài đặt môi trường: Nhóm đã cài đặt hoàn thành cho 4 người: Văn Thịnh, Khoa Vin, Thành Lộc, Kim Nguyên. Hai bạn Minh Trạng và Nguyễn Trí có tiến độ làm việc rất chậm và không hợp tác chung với nhóm.</w:t>
      </w:r>
    </w:p>
    <w:p w:rsidR="00A849A4" w:rsidRPr="00C84636" w:rsidRDefault="00A849A4" w:rsidP="00A4202A">
      <w:pPr>
        <w:pStyle w:val="ListParagraph"/>
        <w:numPr>
          <w:ilvl w:val="0"/>
          <w:numId w:val="59"/>
        </w:numPr>
        <w:ind w:right="282"/>
        <w:contextualSpacing w:val="0"/>
        <w:jc w:val="left"/>
        <w:rPr>
          <w:rFonts w:ascii="Arial" w:hAnsi="Arial" w:cs="Arial"/>
        </w:rPr>
      </w:pPr>
      <w:r w:rsidRPr="00C84636">
        <w:rPr>
          <w:rFonts w:ascii="Arial" w:hAnsi="Arial" w:cs="Arial"/>
          <w:b/>
        </w:rPr>
        <w:t>Tìm hiểu công cụ: Về cơ bản đã tìm hiểu xong về Git, Redmine, VPN, SourceTree,...</w:t>
      </w:r>
    </w:p>
    <w:p w:rsidR="00A849A4" w:rsidRPr="00C84636" w:rsidRDefault="00A849A4" w:rsidP="00A4202A">
      <w:pPr>
        <w:pStyle w:val="Heading1"/>
        <w:keepLines/>
        <w:numPr>
          <w:ilvl w:val="0"/>
          <w:numId w:val="52"/>
        </w:numPr>
        <w:spacing w:before="0" w:after="0" w:line="240" w:lineRule="auto"/>
        <w:ind w:left="0" w:right="282"/>
        <w:rPr>
          <w:rFonts w:ascii="Arial" w:hAnsi="Arial" w:cs="Arial"/>
          <w:sz w:val="26"/>
          <w:szCs w:val="26"/>
        </w:rPr>
      </w:pPr>
      <w:bookmarkStart w:id="97" w:name="_Toc454100191"/>
      <w:bookmarkStart w:id="98" w:name="_Toc454100264"/>
      <w:r w:rsidRPr="00C84636">
        <w:rPr>
          <w:rFonts w:ascii="Arial" w:hAnsi="Arial" w:cs="Arial"/>
          <w:sz w:val="26"/>
          <w:szCs w:val="26"/>
        </w:rPr>
        <w:t>SPRINT 2: THỰC HIỆN KHẢO SÁT, PHÂN TÍCH YÊU CẦU, PHÁT THẢO GIAO DIỆN VÀ CÀI ĐẶT GIAO DIỆN TRÊN PROJECT</w:t>
      </w:r>
      <w:bookmarkEnd w:id="97"/>
      <w:bookmarkEnd w:id="98"/>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99" w:name="_Toc454100192"/>
      <w:bookmarkStart w:id="100" w:name="_Toc454100265"/>
      <w:r w:rsidRPr="00C84636">
        <w:rPr>
          <w:rFonts w:ascii="Arial" w:hAnsi="Arial" w:cs="Arial"/>
          <w:szCs w:val="26"/>
          <w:lang w:val="en-US"/>
        </w:rPr>
        <w:t>Thời gian:</w:t>
      </w:r>
      <w:bookmarkEnd w:id="99"/>
      <w:bookmarkEnd w:id="100"/>
    </w:p>
    <w:p w:rsidR="00A849A4" w:rsidRPr="00C84636" w:rsidRDefault="00A849A4" w:rsidP="00A849A4">
      <w:pPr>
        <w:ind w:left="2160" w:right="282"/>
        <w:rPr>
          <w:rFonts w:ascii="Arial" w:hAnsi="Arial" w:cs="Arial"/>
          <w:szCs w:val="26"/>
          <w:lang w:val="en-US"/>
        </w:rPr>
      </w:pPr>
      <w:r w:rsidRPr="00C84636">
        <w:rPr>
          <w:rFonts w:ascii="Arial" w:hAnsi="Arial" w:cs="Arial"/>
          <w:szCs w:val="26"/>
          <w:lang w:val="en-US"/>
        </w:rPr>
        <w:t>27/4 -&gt; 11/5</w:t>
      </w:r>
    </w:p>
    <w:p w:rsidR="00A849A4" w:rsidRPr="00C84636" w:rsidRDefault="00A849A4" w:rsidP="00A4202A">
      <w:pPr>
        <w:pStyle w:val="Heading3"/>
        <w:numPr>
          <w:ilvl w:val="2"/>
          <w:numId w:val="52"/>
        </w:numPr>
        <w:spacing w:before="200" w:after="0"/>
        <w:ind w:right="282"/>
        <w:rPr>
          <w:rFonts w:ascii="Arial" w:eastAsia="Times New Roman" w:hAnsi="Arial" w:cs="Arial"/>
          <w:szCs w:val="26"/>
        </w:rPr>
      </w:pPr>
      <w:bookmarkStart w:id="101" w:name="_Toc441124381"/>
      <w:bookmarkStart w:id="102" w:name="_Toc454100193"/>
      <w:bookmarkStart w:id="103" w:name="_Toc454100266"/>
      <w:r w:rsidRPr="00C84636">
        <w:rPr>
          <w:rFonts w:ascii="Arial" w:eastAsia="Times New Roman" w:hAnsi="Arial" w:cs="Arial"/>
          <w:szCs w:val="26"/>
        </w:rPr>
        <w:t>Khảo sát hiện trạng hoạt động</w:t>
      </w:r>
      <w:bookmarkEnd w:id="101"/>
      <w:bookmarkEnd w:id="102"/>
      <w:bookmarkEnd w:id="103"/>
    </w:p>
    <w:p w:rsidR="00A849A4" w:rsidRPr="00C84636" w:rsidRDefault="00A849A4" w:rsidP="00A4202A">
      <w:pPr>
        <w:pStyle w:val="ListParagraph"/>
        <w:numPr>
          <w:ilvl w:val="0"/>
          <w:numId w:val="54"/>
        </w:numPr>
        <w:spacing w:after="200" w:line="360" w:lineRule="auto"/>
        <w:ind w:right="282"/>
        <w:rPr>
          <w:rFonts w:ascii="Arial" w:eastAsia="Times New Roman" w:hAnsi="Arial" w:cs="Arial"/>
          <w:color w:val="000000" w:themeColor="text1"/>
        </w:rPr>
      </w:pPr>
      <w:r w:rsidRPr="00C84636">
        <w:rPr>
          <w:rFonts w:ascii="Arial" w:eastAsia="Times New Roman" w:hAnsi="Arial" w:cs="Arial"/>
          <w:color w:val="000000" w:themeColor="text1"/>
        </w:rPr>
        <w:t>Việc đăng kí kế hoạch mỗi đợt(thường là hàng năm) được tham gia bởi một đơn vị (phòng ban, chi nhánh).</w:t>
      </w:r>
    </w:p>
    <w:p w:rsidR="00A849A4" w:rsidRPr="00C84636" w:rsidRDefault="00A849A4" w:rsidP="00A4202A">
      <w:pPr>
        <w:pStyle w:val="ListParagraph"/>
        <w:numPr>
          <w:ilvl w:val="0"/>
          <w:numId w:val="54"/>
        </w:numPr>
        <w:spacing w:after="200" w:line="360" w:lineRule="auto"/>
        <w:ind w:right="282"/>
        <w:rPr>
          <w:rFonts w:ascii="Arial" w:eastAsia="Times New Roman" w:hAnsi="Arial" w:cs="Arial"/>
          <w:color w:val="000000" w:themeColor="text1"/>
        </w:rPr>
      </w:pPr>
      <w:r w:rsidRPr="00C84636">
        <w:rPr>
          <w:rFonts w:ascii="Arial" w:eastAsia="Times New Roman" w:hAnsi="Arial" w:cs="Arial"/>
          <w:color w:val="000000" w:themeColor="text1"/>
        </w:rPr>
        <w:lastRenderedPageBreak/>
        <w:t xml:space="preserve">Đơn vị đăng kí kế hoạch năm của mình theo từng hạng mục. Các hạng mục ở đây thường là các khoản thu( dịch vụ cho thuê kho khoán, dịch vụ thuê kho và quản lý hàng, dịch vụ quản chấp hàng hóa, dịch vụ thẩm định giá - pháp lý và các dịch vụ cộng thêm khác), chi phí (chi phí nhân viên, chi phí mua sắm TSCĐ – CCLĐ, Chi phí bảo dưỡng sửa chữa tài sản, chi phí thuê kho, mua ngoài dịch vụ cộng thêm và các chi phí khác) </w:t>
      </w:r>
    </w:p>
    <w:p w:rsidR="00A849A4" w:rsidRPr="00C84636" w:rsidRDefault="00A849A4" w:rsidP="00A4202A">
      <w:pPr>
        <w:pStyle w:val="ListParagraph"/>
        <w:numPr>
          <w:ilvl w:val="0"/>
          <w:numId w:val="54"/>
        </w:numPr>
        <w:spacing w:after="200" w:line="360" w:lineRule="auto"/>
        <w:ind w:right="282"/>
        <w:rPr>
          <w:rFonts w:ascii="Arial" w:eastAsia="Times New Roman" w:hAnsi="Arial" w:cs="Arial"/>
          <w:color w:val="000000" w:themeColor="text1"/>
        </w:rPr>
      </w:pPr>
      <w:r w:rsidRPr="00C84636">
        <w:rPr>
          <w:rFonts w:ascii="Arial" w:eastAsia="Times New Roman" w:hAnsi="Arial" w:cs="Arial"/>
          <w:color w:val="000000" w:themeColor="text1"/>
        </w:rPr>
        <w:t>Các khoản chi phí và doanh thu phải được quản lý theo từng chi nhánh, và một số phí dành riêng cho tổng công ty.</w:t>
      </w:r>
    </w:p>
    <w:p w:rsidR="00A849A4" w:rsidRPr="00C84636" w:rsidRDefault="00A849A4" w:rsidP="00A4202A">
      <w:pPr>
        <w:pStyle w:val="ListParagraph"/>
        <w:numPr>
          <w:ilvl w:val="0"/>
          <w:numId w:val="54"/>
        </w:numPr>
        <w:spacing w:after="200" w:line="360" w:lineRule="auto"/>
        <w:ind w:right="282"/>
        <w:rPr>
          <w:rFonts w:ascii="Arial" w:eastAsia="Times New Roman" w:hAnsi="Arial" w:cs="Arial"/>
          <w:color w:val="000000" w:themeColor="text1"/>
        </w:rPr>
      </w:pPr>
      <w:r w:rsidRPr="00C84636">
        <w:rPr>
          <w:rFonts w:ascii="Arial" w:eastAsia="Times New Roman" w:hAnsi="Arial" w:cs="Arial"/>
          <w:color w:val="000000" w:themeColor="text1"/>
        </w:rPr>
        <w:t>Trưởng đơn vị duyệt kế hoạch của đơn vị mình và đưa sang hội sở để tổ chức review, yêu cầu điều chỉnh để  quyết định trả về hoặc chấp nhận với các yêu cầu điều chỉnh trong phần bình luận.</w:t>
      </w:r>
    </w:p>
    <w:p w:rsidR="00A849A4" w:rsidRPr="00C84636" w:rsidRDefault="00A849A4" w:rsidP="00A4202A">
      <w:pPr>
        <w:pStyle w:val="ListParagraph"/>
        <w:numPr>
          <w:ilvl w:val="0"/>
          <w:numId w:val="54"/>
        </w:numPr>
        <w:spacing w:after="200" w:line="360" w:lineRule="auto"/>
        <w:ind w:right="282"/>
        <w:rPr>
          <w:rFonts w:ascii="Arial" w:eastAsia="Times New Roman" w:hAnsi="Arial" w:cs="Arial"/>
          <w:color w:val="000000" w:themeColor="text1"/>
        </w:rPr>
      </w:pPr>
      <w:r w:rsidRPr="00C84636">
        <w:rPr>
          <w:rFonts w:ascii="Arial" w:eastAsia="Times New Roman" w:hAnsi="Arial" w:cs="Arial"/>
          <w:color w:val="000000" w:themeColor="text1"/>
        </w:rPr>
        <w:t>Kế hoạch sau khi điều chỉnh và được duyệt thì sẽ trở thành kế hoạch của công ty, thêm bớt tùy vào nhu cầu.</w:t>
      </w:r>
    </w:p>
    <w:p w:rsidR="00A849A4" w:rsidRPr="00C84636" w:rsidRDefault="00A849A4" w:rsidP="00A4202A">
      <w:pPr>
        <w:pStyle w:val="Heading3"/>
        <w:numPr>
          <w:ilvl w:val="2"/>
          <w:numId w:val="52"/>
        </w:numPr>
        <w:spacing w:before="200" w:after="0"/>
        <w:ind w:right="282"/>
        <w:jc w:val="both"/>
        <w:rPr>
          <w:rFonts w:ascii="Arial" w:eastAsia="Times New Roman" w:hAnsi="Arial" w:cs="Arial"/>
          <w:b w:val="0"/>
          <w:szCs w:val="26"/>
        </w:rPr>
      </w:pPr>
      <w:bookmarkStart w:id="104" w:name="_Toc441124382"/>
      <w:bookmarkStart w:id="105" w:name="_Toc454100194"/>
      <w:bookmarkStart w:id="106" w:name="_Toc454100267"/>
      <w:r w:rsidRPr="00C84636">
        <w:rPr>
          <w:rFonts w:ascii="Arial" w:eastAsia="Times New Roman" w:hAnsi="Arial" w:cs="Arial"/>
          <w:szCs w:val="26"/>
        </w:rPr>
        <w:t>Khảo sát hiện trạng tổ chức</w:t>
      </w:r>
      <w:bookmarkEnd w:id="104"/>
      <w:r w:rsidRPr="00C84636">
        <w:rPr>
          <w:rFonts w:ascii="Arial" w:eastAsia="Times New Roman" w:hAnsi="Arial" w:cs="Arial"/>
          <w:b w:val="0"/>
          <w:szCs w:val="26"/>
        </w:rPr>
        <w:t>:</w:t>
      </w:r>
      <w:bookmarkEnd w:id="105"/>
      <w:bookmarkEnd w:id="106"/>
    </w:p>
    <w:p w:rsidR="00A849A4" w:rsidRPr="00C84636" w:rsidRDefault="00A849A4" w:rsidP="00A4202A">
      <w:pPr>
        <w:pStyle w:val="ListParagraph"/>
        <w:numPr>
          <w:ilvl w:val="0"/>
          <w:numId w:val="55"/>
        </w:numPr>
        <w:spacing w:after="200" w:line="276" w:lineRule="auto"/>
        <w:ind w:right="282"/>
        <w:jc w:val="left"/>
        <w:rPr>
          <w:rFonts w:ascii="Arial" w:eastAsia="Times New Roman" w:hAnsi="Arial" w:cs="Arial"/>
          <w:color w:val="000000" w:themeColor="text1"/>
        </w:rPr>
      </w:pPr>
      <w:r w:rsidRPr="00C84636">
        <w:rPr>
          <w:rFonts w:ascii="Arial" w:eastAsia="Times New Roman" w:hAnsi="Arial" w:cs="Arial"/>
          <w:color w:val="000000" w:themeColor="text1"/>
        </w:rPr>
        <w:t>Phòng ban: Các phòng ban thường sẽ có kế hoạch về các khoản chi phí hoạt động, lương cho nhân viên, phí bảo hiểm, dịch vụ cộng thêm,…</w:t>
      </w:r>
    </w:p>
    <w:p w:rsidR="00A849A4" w:rsidRPr="00C84636" w:rsidRDefault="00A849A4" w:rsidP="00A4202A">
      <w:pPr>
        <w:pStyle w:val="ListParagraph"/>
        <w:numPr>
          <w:ilvl w:val="0"/>
          <w:numId w:val="55"/>
        </w:numPr>
        <w:spacing w:after="200" w:line="276" w:lineRule="auto"/>
        <w:ind w:right="282"/>
        <w:jc w:val="left"/>
        <w:rPr>
          <w:rFonts w:ascii="Arial" w:eastAsia="Times New Roman" w:hAnsi="Arial" w:cs="Arial"/>
          <w:color w:val="000000" w:themeColor="text1"/>
        </w:rPr>
      </w:pPr>
      <w:r w:rsidRPr="00C84636">
        <w:rPr>
          <w:rFonts w:ascii="Arial" w:eastAsia="Times New Roman" w:hAnsi="Arial" w:cs="Arial"/>
          <w:color w:val="000000" w:themeColor="text1"/>
        </w:rPr>
        <w:t>Các chi nhánh: Thường sẽ có các chi phí về cơ sở vật chất, khấu hao tài sản cũng như doanh thu về các dịch vụ cho thuê của doanh nghiệp.</w:t>
      </w:r>
    </w:p>
    <w:p w:rsidR="00A849A4" w:rsidRPr="00C84636" w:rsidRDefault="00A849A4" w:rsidP="00A4202A">
      <w:pPr>
        <w:pStyle w:val="ListParagraph"/>
        <w:numPr>
          <w:ilvl w:val="0"/>
          <w:numId w:val="55"/>
        </w:numPr>
        <w:spacing w:after="200" w:line="276" w:lineRule="auto"/>
        <w:ind w:right="282"/>
        <w:jc w:val="left"/>
        <w:rPr>
          <w:rFonts w:ascii="Arial" w:eastAsia="Times New Roman" w:hAnsi="Arial" w:cs="Arial"/>
          <w:color w:val="000000" w:themeColor="text1"/>
        </w:rPr>
      </w:pPr>
      <w:r w:rsidRPr="00C84636">
        <w:rPr>
          <w:rFonts w:ascii="Arial" w:eastAsia="Times New Roman" w:hAnsi="Arial" w:cs="Arial"/>
          <w:color w:val="000000" w:themeColor="text1"/>
        </w:rPr>
        <w:t>Tổng công ty: có chi phí và doanh thu tổng cộng từ các phòng ban và chi nhánh cũng như một số chi phí và doanh thu của chính công ty.</w:t>
      </w:r>
    </w:p>
    <w:p w:rsidR="00A849A4" w:rsidRPr="00C84636" w:rsidRDefault="00A849A4" w:rsidP="00A4202A">
      <w:pPr>
        <w:pStyle w:val="Heading3"/>
        <w:numPr>
          <w:ilvl w:val="2"/>
          <w:numId w:val="52"/>
        </w:numPr>
        <w:spacing w:before="200" w:after="0" w:line="276" w:lineRule="auto"/>
        <w:ind w:right="282"/>
        <w:rPr>
          <w:rFonts w:ascii="Arial" w:hAnsi="Arial" w:cs="Arial"/>
          <w:szCs w:val="26"/>
        </w:rPr>
      </w:pPr>
      <w:bookmarkStart w:id="107" w:name="_Toc454100195"/>
      <w:bookmarkStart w:id="108" w:name="_Toc454100268"/>
      <w:r w:rsidRPr="00C84636">
        <w:rPr>
          <w:rFonts w:ascii="Arial" w:hAnsi="Arial" w:cs="Arial"/>
          <w:szCs w:val="26"/>
        </w:rPr>
        <w:t>Các quy định của hệ thống:</w:t>
      </w:r>
      <w:bookmarkEnd w:id="107"/>
      <w:bookmarkEnd w:id="108"/>
    </w:p>
    <w:p w:rsidR="00A849A4" w:rsidRPr="00C84636" w:rsidRDefault="00A849A4" w:rsidP="00A4202A">
      <w:pPr>
        <w:pStyle w:val="ListParagraph"/>
        <w:numPr>
          <w:ilvl w:val="0"/>
          <w:numId w:val="55"/>
        </w:numPr>
        <w:spacing w:after="200" w:line="276" w:lineRule="auto"/>
        <w:ind w:right="282"/>
        <w:jc w:val="left"/>
        <w:rPr>
          <w:rFonts w:ascii="Arial" w:eastAsia="Times New Roman" w:hAnsi="Arial" w:cs="Arial"/>
          <w:color w:val="000000" w:themeColor="text1"/>
        </w:rPr>
      </w:pPr>
      <w:r w:rsidRPr="00C84636">
        <w:rPr>
          <w:rFonts w:ascii="Arial" w:eastAsia="Times New Roman" w:hAnsi="Arial" w:cs="Arial"/>
          <w:color w:val="000000" w:themeColor="text1"/>
        </w:rPr>
        <w:t>Theo dõi kế hoạch một cách chi tiết, rõ ràng đến mức cuối cùng.</w:t>
      </w:r>
    </w:p>
    <w:p w:rsidR="00A849A4" w:rsidRPr="00C84636" w:rsidRDefault="00A849A4" w:rsidP="00A4202A">
      <w:pPr>
        <w:pStyle w:val="ListParagraph"/>
        <w:numPr>
          <w:ilvl w:val="0"/>
          <w:numId w:val="55"/>
        </w:numPr>
        <w:spacing w:after="200" w:line="276" w:lineRule="auto"/>
        <w:ind w:right="282"/>
        <w:jc w:val="left"/>
        <w:rPr>
          <w:rFonts w:ascii="Arial" w:eastAsia="Times New Roman" w:hAnsi="Arial" w:cs="Arial"/>
          <w:color w:val="000000" w:themeColor="text1"/>
        </w:rPr>
      </w:pPr>
      <w:r w:rsidRPr="00C84636">
        <w:rPr>
          <w:rFonts w:ascii="Arial" w:eastAsia="Times New Roman" w:hAnsi="Arial" w:cs="Arial"/>
          <w:color w:val="000000" w:themeColor="text1"/>
        </w:rPr>
        <w:t>Hệ thống truy vấn phản hồi nhanh chóng.</w:t>
      </w:r>
    </w:p>
    <w:p w:rsidR="00A849A4" w:rsidRPr="00C84636" w:rsidRDefault="00A849A4" w:rsidP="00A4202A">
      <w:pPr>
        <w:pStyle w:val="Heading3"/>
        <w:numPr>
          <w:ilvl w:val="2"/>
          <w:numId w:val="52"/>
        </w:numPr>
        <w:spacing w:before="200" w:after="0" w:line="276" w:lineRule="auto"/>
        <w:ind w:right="282"/>
        <w:rPr>
          <w:rFonts w:ascii="Arial" w:eastAsia="Times New Roman" w:hAnsi="Arial" w:cs="Arial"/>
          <w:szCs w:val="26"/>
        </w:rPr>
      </w:pPr>
      <w:bookmarkStart w:id="109" w:name="_Toc454100196"/>
      <w:bookmarkStart w:id="110" w:name="_Toc454100269"/>
      <w:r w:rsidRPr="00C84636">
        <w:rPr>
          <w:rFonts w:ascii="Arial" w:eastAsia="Times New Roman" w:hAnsi="Arial" w:cs="Arial"/>
          <w:szCs w:val="26"/>
        </w:rPr>
        <w:lastRenderedPageBreak/>
        <w:t>Chi tiết yêu cầu:</w:t>
      </w:r>
      <w:bookmarkEnd w:id="109"/>
      <w:bookmarkEnd w:id="110"/>
    </w:p>
    <w:p w:rsidR="00A849A4" w:rsidRPr="00C84636" w:rsidRDefault="00A849A4" w:rsidP="00A4202A">
      <w:pPr>
        <w:numPr>
          <w:ilvl w:val="0"/>
          <w:numId w:val="53"/>
        </w:numPr>
        <w:spacing w:after="200"/>
        <w:ind w:left="2340" w:right="282"/>
        <w:jc w:val="both"/>
        <w:rPr>
          <w:rFonts w:ascii="Arial" w:eastAsia="Times New Roman" w:hAnsi="Arial" w:cs="Arial"/>
          <w:color w:val="000000" w:themeColor="text1"/>
          <w:szCs w:val="26"/>
        </w:rPr>
      </w:pPr>
      <w:r w:rsidRPr="00C84636">
        <w:rPr>
          <w:rFonts w:ascii="Arial" w:eastAsia="Times New Roman" w:hAnsi="Arial" w:cs="Arial"/>
          <w:color w:val="000000" w:themeColor="text1"/>
          <w:szCs w:val="26"/>
        </w:rPr>
        <w:t>Giao diện: Bố trí các control hợp lý, thân thiện, xử lý mượt mà với người dùng.</w:t>
      </w:r>
    </w:p>
    <w:p w:rsidR="00A849A4" w:rsidRPr="00C84636" w:rsidRDefault="00A849A4" w:rsidP="00A4202A">
      <w:pPr>
        <w:numPr>
          <w:ilvl w:val="0"/>
          <w:numId w:val="53"/>
        </w:numPr>
        <w:spacing w:after="200"/>
        <w:ind w:left="2340" w:right="282"/>
        <w:jc w:val="both"/>
        <w:rPr>
          <w:rFonts w:ascii="Arial" w:eastAsia="Times New Roman" w:hAnsi="Arial" w:cs="Arial"/>
          <w:color w:val="000000" w:themeColor="text1"/>
          <w:szCs w:val="26"/>
        </w:rPr>
      </w:pPr>
      <w:r w:rsidRPr="00C84636">
        <w:rPr>
          <w:rFonts w:ascii="Arial" w:eastAsia="Times New Roman" w:hAnsi="Arial" w:cs="Arial"/>
          <w:color w:val="000000" w:themeColor="text1"/>
          <w:szCs w:val="26"/>
        </w:rPr>
        <w:t>Phân chia quyền hạn để mỗi đơn vị có thể theo dõi được kế hoạch của đơn vị mình (chưa làm được vì không thực hiện được phân quyền trên hệ thống)</w:t>
      </w:r>
    </w:p>
    <w:p w:rsidR="00A849A4" w:rsidRPr="00BC659F" w:rsidRDefault="00A849A4" w:rsidP="00A849A4">
      <w:pPr>
        <w:pStyle w:val="Heading3"/>
        <w:numPr>
          <w:ilvl w:val="0"/>
          <w:numId w:val="0"/>
        </w:numPr>
        <w:ind w:left="1440" w:right="282"/>
        <w:rPr>
          <w:rFonts w:ascii="Arial" w:hAnsi="Arial" w:cs="Arial"/>
          <w:szCs w:val="26"/>
        </w:rPr>
      </w:pPr>
    </w:p>
    <w:p w:rsidR="00A849A4" w:rsidRPr="00C84636" w:rsidRDefault="00A849A4" w:rsidP="00A4202A">
      <w:pPr>
        <w:pStyle w:val="Heading3"/>
        <w:numPr>
          <w:ilvl w:val="2"/>
          <w:numId w:val="52"/>
        </w:numPr>
        <w:spacing w:before="0" w:after="200" w:line="276" w:lineRule="auto"/>
        <w:ind w:right="282" w:firstLine="720"/>
        <w:rPr>
          <w:rFonts w:ascii="Arial" w:hAnsi="Arial" w:cs="Arial"/>
          <w:noProof/>
          <w:szCs w:val="26"/>
        </w:rPr>
      </w:pPr>
      <w:bookmarkStart w:id="111" w:name="_Toc454100197"/>
      <w:bookmarkStart w:id="112" w:name="_Toc454100270"/>
      <w:r w:rsidRPr="00C84636">
        <w:rPr>
          <w:rFonts w:ascii="Arial" w:hAnsi="Arial" w:cs="Arial"/>
          <w:szCs w:val="26"/>
          <w:lang w:val="en-US"/>
        </w:rPr>
        <w:t>Dữ liệu mẫu:</w:t>
      </w:r>
      <w:bookmarkEnd w:id="111"/>
      <w:bookmarkEnd w:id="112"/>
    </w:p>
    <w:p w:rsidR="00A849A4" w:rsidRPr="00C84636" w:rsidRDefault="00A849A4" w:rsidP="00A849A4">
      <w:pPr>
        <w:ind w:right="282"/>
        <w:rPr>
          <w:rFonts w:ascii="Arial" w:hAnsi="Arial" w:cs="Arial"/>
          <w:szCs w:val="26"/>
        </w:rPr>
      </w:pPr>
      <w:r w:rsidRPr="00C84636">
        <w:rPr>
          <w:rFonts w:ascii="Arial" w:hAnsi="Arial" w:cs="Arial"/>
          <w:noProof/>
          <w:color w:val="000000" w:themeColor="text1"/>
          <w:szCs w:val="26"/>
          <w:lang w:val="en-US"/>
        </w:rPr>
        <w:lastRenderedPageBreak/>
        <w:drawing>
          <wp:anchor distT="0" distB="0" distL="114300" distR="114300" simplePos="0" relativeHeight="251644416" behindDoc="0" locked="0" layoutInCell="1" allowOverlap="1" wp14:anchorId="599C9AFA" wp14:editId="67F2553D">
            <wp:simplePos x="0" y="0"/>
            <wp:positionH relativeFrom="margin">
              <wp:posOffset>224584</wp:posOffset>
            </wp:positionH>
            <wp:positionV relativeFrom="page">
              <wp:posOffset>7898130</wp:posOffset>
            </wp:positionV>
            <wp:extent cx="5924550" cy="9429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24550" cy="942975"/>
                    </a:xfrm>
                    <a:prstGeom prst="rect">
                      <a:avLst/>
                    </a:prstGeom>
                  </pic:spPr>
                </pic:pic>
              </a:graphicData>
            </a:graphic>
          </wp:anchor>
        </w:drawing>
      </w:r>
      <w:r w:rsidRPr="00C84636">
        <w:rPr>
          <w:rFonts w:ascii="Arial" w:hAnsi="Arial" w:cs="Arial"/>
          <w:noProof/>
          <w:color w:val="000000" w:themeColor="text1"/>
          <w:szCs w:val="26"/>
          <w:lang w:val="en-US"/>
        </w:rPr>
        <w:drawing>
          <wp:anchor distT="0" distB="0" distL="114300" distR="114300" simplePos="0" relativeHeight="251645440" behindDoc="0" locked="0" layoutInCell="1" allowOverlap="1" wp14:anchorId="56BCFEFE" wp14:editId="2B8F3D74">
            <wp:simplePos x="0" y="0"/>
            <wp:positionH relativeFrom="column">
              <wp:posOffset>148103</wp:posOffset>
            </wp:positionH>
            <wp:positionV relativeFrom="paragraph">
              <wp:posOffset>212090</wp:posOffset>
            </wp:positionV>
            <wp:extent cx="6010275" cy="5257800"/>
            <wp:effectExtent l="0" t="0" r="9525" b="0"/>
            <wp:wrapTopAndBottom/>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torage/emulated/0/.polaris_temp/image3.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0275" cy="5257800"/>
                    </a:xfrm>
                    <a:prstGeom prst="rect">
                      <a:avLst/>
                    </a:prstGeom>
                    <a:ln cap="flat"/>
                  </pic:spPr>
                </pic:pic>
              </a:graphicData>
            </a:graphic>
          </wp:anchor>
        </w:drawing>
      </w: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r w:rsidRPr="00C84636">
        <w:rPr>
          <w:rFonts w:ascii="Arial" w:hAnsi="Arial" w:cs="Arial"/>
          <w:noProof/>
          <w:color w:val="000000" w:themeColor="text1"/>
          <w:szCs w:val="26"/>
          <w:lang w:val="en-US"/>
        </w:rPr>
        <w:lastRenderedPageBreak/>
        <w:drawing>
          <wp:inline distT="0" distB="0" distL="0" distR="0" wp14:anchorId="31354330" wp14:editId="635F5D2E">
            <wp:extent cx="6010275" cy="5648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0275" cy="5648325"/>
                    </a:xfrm>
                    <a:prstGeom prst="rect">
                      <a:avLst/>
                    </a:prstGeom>
                  </pic:spPr>
                </pic:pic>
              </a:graphicData>
            </a:graphic>
          </wp:inline>
        </w:drawing>
      </w:r>
    </w:p>
    <w:p w:rsidR="00A849A4" w:rsidRPr="00C84636" w:rsidRDefault="00A849A4" w:rsidP="00A849A4">
      <w:pPr>
        <w:spacing w:after="200"/>
        <w:ind w:right="282" w:firstLine="720"/>
        <w:rPr>
          <w:rFonts w:ascii="Arial" w:eastAsia="Times New Roman" w:hAnsi="Arial" w:cs="Arial"/>
          <w:color w:val="000000" w:themeColor="text1"/>
          <w:szCs w:val="26"/>
        </w:rPr>
      </w:pPr>
      <w:r w:rsidRPr="00C84636">
        <w:rPr>
          <w:rFonts w:ascii="Arial" w:hAnsi="Arial" w:cs="Arial"/>
          <w:noProof/>
          <w:color w:val="000000" w:themeColor="text1"/>
          <w:szCs w:val="26"/>
          <w:lang w:val="en-US"/>
        </w:rPr>
        <w:drawing>
          <wp:inline distT="0" distB="0" distL="0" distR="0" wp14:anchorId="5C869842" wp14:editId="328C010E">
            <wp:extent cx="5901070" cy="2004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2510" cy="2004549"/>
                    </a:xfrm>
                    <a:prstGeom prst="rect">
                      <a:avLst/>
                    </a:prstGeom>
                  </pic:spPr>
                </pic:pic>
              </a:graphicData>
            </a:graphic>
          </wp:inline>
        </w:drawing>
      </w:r>
    </w:p>
    <w:p w:rsidR="00A849A4" w:rsidRPr="00C84636" w:rsidRDefault="00A849A4" w:rsidP="00A849A4">
      <w:pPr>
        <w:spacing w:after="200"/>
        <w:ind w:right="282" w:firstLine="720"/>
        <w:rPr>
          <w:rFonts w:ascii="Arial" w:eastAsia="Times New Roman" w:hAnsi="Arial" w:cs="Arial"/>
          <w:color w:val="000000" w:themeColor="text1"/>
          <w:szCs w:val="26"/>
        </w:rPr>
      </w:pPr>
      <w:r w:rsidRPr="00C84636">
        <w:rPr>
          <w:rFonts w:ascii="Arial" w:hAnsi="Arial" w:cs="Arial"/>
          <w:noProof/>
          <w:color w:val="000000" w:themeColor="text1"/>
          <w:szCs w:val="26"/>
          <w:lang w:val="en-US"/>
        </w:rPr>
        <w:lastRenderedPageBreak/>
        <w:drawing>
          <wp:anchor distT="0" distB="0" distL="114300" distR="114300" simplePos="0" relativeHeight="251648512" behindDoc="0" locked="0" layoutInCell="1" allowOverlap="1" wp14:anchorId="40115133" wp14:editId="7364E691">
            <wp:simplePos x="0" y="0"/>
            <wp:positionH relativeFrom="margin">
              <wp:posOffset>185139</wp:posOffset>
            </wp:positionH>
            <wp:positionV relativeFrom="page">
              <wp:posOffset>3912781</wp:posOffset>
            </wp:positionV>
            <wp:extent cx="5932170" cy="4031615"/>
            <wp:effectExtent l="0" t="0" r="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32170" cy="4031615"/>
                    </a:xfrm>
                    <a:prstGeom prst="rect">
                      <a:avLst/>
                    </a:prstGeom>
                  </pic:spPr>
                </pic:pic>
              </a:graphicData>
            </a:graphic>
            <wp14:sizeRelH relativeFrom="margin">
              <wp14:pctWidth>0</wp14:pctWidth>
            </wp14:sizeRelH>
            <wp14:sizeRelV relativeFrom="margin">
              <wp14:pctHeight>0</wp14:pctHeight>
            </wp14:sizeRelV>
          </wp:anchor>
        </w:drawing>
      </w:r>
      <w:r w:rsidRPr="00C84636">
        <w:rPr>
          <w:rFonts w:ascii="Arial" w:hAnsi="Arial" w:cs="Arial"/>
          <w:noProof/>
          <w:color w:val="000000" w:themeColor="text1"/>
          <w:szCs w:val="26"/>
          <w:lang w:val="en-US"/>
        </w:rPr>
        <w:drawing>
          <wp:anchor distT="0" distB="0" distL="114300" distR="114300" simplePos="0" relativeHeight="251643392" behindDoc="0" locked="0" layoutInCell="1" allowOverlap="1" wp14:anchorId="00EE4F1A" wp14:editId="515D46D3">
            <wp:simplePos x="0" y="0"/>
            <wp:positionH relativeFrom="margin">
              <wp:align>right</wp:align>
            </wp:positionH>
            <wp:positionV relativeFrom="paragraph">
              <wp:posOffset>0</wp:posOffset>
            </wp:positionV>
            <wp:extent cx="5911215" cy="280606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11215" cy="2806065"/>
                    </a:xfrm>
                    <a:prstGeom prst="rect">
                      <a:avLst/>
                    </a:prstGeom>
                  </pic:spPr>
                </pic:pic>
              </a:graphicData>
            </a:graphic>
            <wp14:sizeRelH relativeFrom="margin">
              <wp14:pctWidth>0</wp14:pctWidth>
            </wp14:sizeRelH>
          </wp:anchor>
        </w:drawing>
      </w: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r w:rsidRPr="00C84636">
        <w:rPr>
          <w:rFonts w:ascii="Arial" w:hAnsi="Arial" w:cs="Arial"/>
          <w:noProof/>
          <w:color w:val="000000" w:themeColor="text1"/>
          <w:szCs w:val="26"/>
          <w:lang w:val="en-US"/>
        </w:rPr>
        <w:lastRenderedPageBreak/>
        <w:drawing>
          <wp:anchor distT="0" distB="0" distL="114300" distR="114300" simplePos="0" relativeHeight="251650560" behindDoc="0" locked="0" layoutInCell="1" allowOverlap="1" wp14:anchorId="0272F735" wp14:editId="0F825013">
            <wp:simplePos x="0" y="0"/>
            <wp:positionH relativeFrom="margin">
              <wp:posOffset>82727</wp:posOffset>
            </wp:positionH>
            <wp:positionV relativeFrom="paragraph">
              <wp:posOffset>4182745</wp:posOffset>
            </wp:positionV>
            <wp:extent cx="5847715" cy="3201035"/>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47715" cy="3201035"/>
                    </a:xfrm>
                    <a:prstGeom prst="rect">
                      <a:avLst/>
                    </a:prstGeom>
                  </pic:spPr>
                </pic:pic>
              </a:graphicData>
            </a:graphic>
            <wp14:sizeRelH relativeFrom="margin">
              <wp14:pctWidth>0</wp14:pctWidth>
            </wp14:sizeRelH>
          </wp:anchor>
        </w:drawing>
      </w:r>
      <w:r w:rsidRPr="00C84636">
        <w:rPr>
          <w:rFonts w:ascii="Arial" w:hAnsi="Arial" w:cs="Arial"/>
          <w:noProof/>
          <w:color w:val="000000" w:themeColor="text1"/>
          <w:szCs w:val="26"/>
          <w:lang w:val="en-US"/>
        </w:rPr>
        <w:drawing>
          <wp:anchor distT="0" distB="0" distL="114300" distR="114300" simplePos="0" relativeHeight="251649536" behindDoc="0" locked="0" layoutInCell="1" allowOverlap="1" wp14:anchorId="154695A4" wp14:editId="4FE7698D">
            <wp:simplePos x="0" y="0"/>
            <wp:positionH relativeFrom="column">
              <wp:posOffset>0</wp:posOffset>
            </wp:positionH>
            <wp:positionV relativeFrom="paragraph">
              <wp:posOffset>403860</wp:posOffset>
            </wp:positionV>
            <wp:extent cx="5953125" cy="38100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53125" cy="3810000"/>
                    </a:xfrm>
                    <a:prstGeom prst="rect">
                      <a:avLst/>
                    </a:prstGeom>
                  </pic:spPr>
                </pic:pic>
              </a:graphicData>
            </a:graphic>
          </wp:anchor>
        </w:drawing>
      </w: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849A4">
      <w:pPr>
        <w:spacing w:after="200"/>
        <w:ind w:right="282" w:firstLine="720"/>
        <w:rPr>
          <w:rFonts w:ascii="Arial" w:eastAsia="Times New Roman" w:hAnsi="Arial" w:cs="Arial"/>
          <w:color w:val="000000" w:themeColor="text1"/>
          <w:szCs w:val="26"/>
        </w:rPr>
      </w:pPr>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113" w:name="_Toc454100198"/>
      <w:bookmarkStart w:id="114" w:name="_Toc454100271"/>
      <w:r w:rsidRPr="00C84636">
        <w:rPr>
          <w:rFonts w:ascii="Arial" w:hAnsi="Arial" w:cs="Arial"/>
          <w:szCs w:val="26"/>
          <w:lang w:val="en-US"/>
        </w:rPr>
        <w:t>Phân tích yêu cầu:</w:t>
      </w:r>
      <w:bookmarkEnd w:id="113"/>
      <w:bookmarkEnd w:id="114"/>
      <w:r w:rsidRPr="00C84636">
        <w:rPr>
          <w:rFonts w:ascii="Arial" w:hAnsi="Arial" w:cs="Arial"/>
          <w:szCs w:val="26"/>
          <w:lang w:val="en-US"/>
        </w:rPr>
        <w:t xml:space="preserve"> </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Vì mỗi một chi nhánh sẽ có những khoản doanh thu và chi phí riêng biệt và mỗi một khoản thu hoặc chi sẽ có một hạng mục riêng cho nên bộ phận kế hoạch của đơn vị muốn đăng kí kế hoạch cho chi nhánh hoặc phòng ban của mình thì phải đăng kí hạng mục trước. Sau đó sẽ tạo ra các chi tiết hạng mục bên trong bao gồm các thu chi chi tiết của hạng mục đó. Ngoài ra, mỗi một chi tiết hạng mục được sinh ra đều phải có ngày giờ đầy đủ để có thể ghi log lại sau này.</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Dựa vào từng chi tiết bên trong hạng mục đó, nhóm 7 chúng em có thể lấy ra được bên trong chi tiết của hạng mục đó chi phí hoặc doanh thu tới một thời điểm rõ ràng.</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Sau khi lấy được các chi tiết hạng mục đó xong, nhóm sẽ thực hiện liên kết với bảng kế hoạch bên nhóm Quản Trị Kế Hoạch để có thể so sánh tiến độ kế hoạch.</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Nhóm Quản Trị Kế Hoạch phải thực hiện tổng hợp được tất cả các chi tiết hạng mục thu chi của từng đơn vị và chi nhánh một cách linh hoạt(Mỗi một chi nhánh phải được thêm động và mỗi một hạng mục hay chi tiết cũng vậy)</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Do bộ phận kế hoạch của từng đơn vị cũng có thể xem được chi tiết các kế hoạch của các năm trước nữa -&gt; cho phép chọn lựa thời gian để thực hiện thống kê.</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Phải có sự phân quyền hạn ở từng đơn vị: Các đơn vị khác nhau không được phép xem kết quả kế hoạch của nhau. Kế hoạch doanh thu hoặc chi phí của tổng công ty không được phép xem bới các đơn vị khác.</w:t>
      </w:r>
    </w:p>
    <w:p w:rsidR="00A849A4" w:rsidRPr="00C84636" w:rsidRDefault="00A849A4" w:rsidP="00A4202A">
      <w:pPr>
        <w:pStyle w:val="ListParagraph"/>
        <w:numPr>
          <w:ilvl w:val="0"/>
          <w:numId w:val="61"/>
        </w:numPr>
        <w:ind w:right="282"/>
        <w:contextualSpacing w:val="0"/>
        <w:jc w:val="left"/>
        <w:rPr>
          <w:rFonts w:ascii="Arial" w:hAnsi="Arial" w:cs="Arial"/>
        </w:rPr>
      </w:pPr>
      <w:r w:rsidRPr="00C84636">
        <w:rPr>
          <w:rFonts w:ascii="Arial" w:hAnsi="Arial" w:cs="Arial"/>
        </w:rPr>
        <w:t xml:space="preserve">Bộ phận quản chấp hàng hóa: Mỗi một chi nhánh sẽ có các kho lô và do đó khi Khách hàng sử dụng dịch vụ Quản Chấp này sẽ có một hợp đồng ghi rõ ràng doanh thu theo thời hạn của </w:t>
      </w:r>
      <w:r w:rsidRPr="00C84636">
        <w:rPr>
          <w:rFonts w:ascii="Arial" w:hAnsi="Arial" w:cs="Arial"/>
        </w:rPr>
        <w:lastRenderedPageBreak/>
        <w:t>hợp đồng và dựa vào hợp đồng đó có thể xem được chi tiết các dịch vụ kèm theo của hợp đồng đồng. Như vậy để tính được doanh thu tổng cộng của từng hợp đồng thì phải tính được doanh thu theo thời hạn của hợp đồng và doanh thu tổng các dịch vụ kèm theo.</w:t>
      </w:r>
    </w:p>
    <w:p w:rsidR="00A849A4" w:rsidRPr="00C84636" w:rsidRDefault="00A849A4" w:rsidP="00A4202A">
      <w:pPr>
        <w:pStyle w:val="Heading3"/>
        <w:numPr>
          <w:ilvl w:val="2"/>
          <w:numId w:val="52"/>
        </w:numPr>
        <w:spacing w:before="0" w:after="0" w:line="240" w:lineRule="auto"/>
        <w:ind w:right="282"/>
        <w:rPr>
          <w:rFonts w:ascii="Arial" w:hAnsi="Arial" w:cs="Arial"/>
          <w:szCs w:val="26"/>
        </w:rPr>
      </w:pPr>
      <w:bookmarkStart w:id="115" w:name="_Toc454100199"/>
      <w:bookmarkStart w:id="116" w:name="_Toc454100272"/>
      <w:r w:rsidRPr="00C84636">
        <w:rPr>
          <w:rFonts w:ascii="Arial" w:hAnsi="Arial" w:cs="Arial"/>
          <w:noProof/>
          <w:szCs w:val="26"/>
          <w:lang w:val="en-US"/>
        </w:rPr>
        <w:drawing>
          <wp:anchor distT="0" distB="0" distL="114300" distR="114300" simplePos="0" relativeHeight="251646464" behindDoc="1" locked="0" layoutInCell="1" allowOverlap="1" wp14:anchorId="7BC9302B" wp14:editId="7049DBAD">
            <wp:simplePos x="0" y="0"/>
            <wp:positionH relativeFrom="column">
              <wp:posOffset>86464</wp:posOffset>
            </wp:positionH>
            <wp:positionV relativeFrom="paragraph">
              <wp:posOffset>360518</wp:posOffset>
            </wp:positionV>
            <wp:extent cx="6092190" cy="3636645"/>
            <wp:effectExtent l="0" t="0" r="381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190" cy="3636645"/>
                    </a:xfrm>
                    <a:prstGeom prst="rect">
                      <a:avLst/>
                    </a:prstGeom>
                    <a:noFill/>
                    <a:ln>
                      <a:noFill/>
                    </a:ln>
                  </pic:spPr>
                </pic:pic>
              </a:graphicData>
            </a:graphic>
          </wp:anchor>
        </w:drawing>
      </w:r>
      <w:r w:rsidRPr="00C84636">
        <w:rPr>
          <w:rFonts w:ascii="Arial" w:hAnsi="Arial" w:cs="Arial"/>
          <w:szCs w:val="26"/>
          <w:lang w:val="en-US"/>
        </w:rPr>
        <w:t>Thiết kế giao diện ban đầu</w:t>
      </w:r>
      <w:bookmarkEnd w:id="115"/>
      <w:bookmarkEnd w:id="116"/>
    </w:p>
    <w:p w:rsidR="00A849A4" w:rsidRPr="00C84636" w:rsidRDefault="00A849A4" w:rsidP="00A849A4">
      <w:pPr>
        <w:ind w:right="282"/>
        <w:rPr>
          <w:rFonts w:ascii="Arial" w:hAnsi="Arial" w:cs="Arial"/>
          <w:szCs w:val="26"/>
        </w:rPr>
      </w:pPr>
    </w:p>
    <w:p w:rsidR="00A849A4" w:rsidRPr="00C84636" w:rsidRDefault="00A849A4" w:rsidP="00A849A4">
      <w:pPr>
        <w:ind w:right="282"/>
        <w:rPr>
          <w:rFonts w:ascii="Arial" w:hAnsi="Arial" w:cs="Arial"/>
          <w:szCs w:val="26"/>
        </w:rPr>
      </w:pPr>
    </w:p>
    <w:p w:rsidR="00A849A4" w:rsidRPr="00C84636" w:rsidRDefault="00A849A4" w:rsidP="00A849A4">
      <w:pPr>
        <w:ind w:right="282" w:firstLine="720"/>
        <w:rPr>
          <w:rFonts w:ascii="Arial" w:hAnsi="Arial" w:cs="Arial"/>
          <w:szCs w:val="26"/>
        </w:rPr>
      </w:pPr>
      <w:r w:rsidRPr="00C84636">
        <w:rPr>
          <w:rFonts w:ascii="Arial" w:hAnsi="Arial" w:cs="Arial"/>
          <w:szCs w:val="26"/>
        </w:rPr>
        <w:t>URL: Là phần url của trình duyệt</w:t>
      </w:r>
    </w:p>
    <w:p w:rsidR="00A849A4" w:rsidRPr="00C84636" w:rsidRDefault="00A849A4" w:rsidP="00A849A4">
      <w:pPr>
        <w:ind w:left="720" w:right="282"/>
        <w:rPr>
          <w:rFonts w:ascii="Arial" w:hAnsi="Arial" w:cs="Arial"/>
          <w:szCs w:val="26"/>
        </w:rPr>
      </w:pPr>
      <w:r w:rsidRPr="00C84636">
        <w:rPr>
          <w:rFonts w:ascii="Arial" w:hAnsi="Arial" w:cs="Arial"/>
          <w:szCs w:val="26"/>
        </w:rPr>
        <w:tab/>
        <w:t>Tìm kiếm, truy vấn: là toolbar cho phép tìm kiếm, thêm, xóa, sửa. Ở đây nhiệm vụ của nhóm là thống kê do đó chọn nút tìm kiếm.</w:t>
      </w:r>
    </w:p>
    <w:p w:rsidR="00A849A4" w:rsidRPr="00C84636" w:rsidRDefault="00A849A4" w:rsidP="00A849A4">
      <w:pPr>
        <w:ind w:left="720" w:right="282"/>
        <w:rPr>
          <w:rFonts w:ascii="Arial" w:hAnsi="Arial" w:cs="Arial"/>
          <w:szCs w:val="26"/>
        </w:rPr>
      </w:pPr>
      <w:r w:rsidRPr="00C84636">
        <w:rPr>
          <w:rFonts w:ascii="Arial" w:hAnsi="Arial" w:cs="Arial"/>
          <w:szCs w:val="26"/>
        </w:rPr>
        <w:tab/>
        <w:t>Navigation Menu: là menu chính của toàn hệ thống, cho phép chọn chức năng riêng biệt</w:t>
      </w:r>
    </w:p>
    <w:p w:rsidR="00A849A4" w:rsidRPr="00C84636" w:rsidRDefault="00A849A4" w:rsidP="00A849A4">
      <w:pPr>
        <w:ind w:left="720" w:right="282"/>
        <w:rPr>
          <w:rFonts w:ascii="Arial" w:hAnsi="Arial" w:cs="Arial"/>
          <w:szCs w:val="26"/>
        </w:rPr>
      </w:pPr>
      <w:r w:rsidRPr="00C84636">
        <w:rPr>
          <w:rFonts w:ascii="Arial" w:hAnsi="Arial" w:cs="Arial"/>
          <w:szCs w:val="26"/>
        </w:rPr>
        <w:tab/>
        <w:t>Đơn vị: Có thể chọn được chi nhánh để xem tiến độ kế hoạch chi nhánh mình.</w:t>
      </w:r>
    </w:p>
    <w:p w:rsidR="00A849A4" w:rsidRPr="00C84636" w:rsidRDefault="00A849A4" w:rsidP="00A849A4">
      <w:pPr>
        <w:ind w:left="720" w:right="282" w:firstLine="720"/>
        <w:rPr>
          <w:rFonts w:ascii="Arial" w:hAnsi="Arial" w:cs="Arial"/>
          <w:szCs w:val="26"/>
        </w:rPr>
      </w:pPr>
      <w:r w:rsidRPr="00C84636">
        <w:rPr>
          <w:rFonts w:ascii="Arial" w:hAnsi="Arial" w:cs="Arial"/>
          <w:szCs w:val="26"/>
        </w:rPr>
        <w:lastRenderedPageBreak/>
        <w:t>Doanh thu hoặc chi phí: combobox để chọn được truy vấn theo doanh thu hoặc chi phí.</w:t>
      </w:r>
    </w:p>
    <w:p w:rsidR="00A849A4" w:rsidRPr="00C84636" w:rsidRDefault="00A849A4" w:rsidP="00A849A4">
      <w:pPr>
        <w:ind w:left="720" w:right="282" w:firstLine="720"/>
        <w:rPr>
          <w:rFonts w:ascii="Arial" w:hAnsi="Arial" w:cs="Arial"/>
          <w:szCs w:val="26"/>
        </w:rPr>
      </w:pPr>
      <w:r w:rsidRPr="00C84636">
        <w:rPr>
          <w:rFonts w:ascii="Arial" w:hAnsi="Arial" w:cs="Arial"/>
          <w:szCs w:val="26"/>
        </w:rPr>
        <w:t>Ngày bắt đầu: DateTimePicker để chọn được ngày bắt đầu thống kê</w:t>
      </w:r>
    </w:p>
    <w:p w:rsidR="00A849A4" w:rsidRPr="00C84636" w:rsidRDefault="00A849A4" w:rsidP="00A849A4">
      <w:pPr>
        <w:ind w:left="720" w:right="282" w:firstLine="720"/>
        <w:rPr>
          <w:rFonts w:ascii="Arial" w:hAnsi="Arial" w:cs="Arial"/>
          <w:szCs w:val="26"/>
        </w:rPr>
      </w:pPr>
    </w:p>
    <w:p w:rsidR="00A849A4" w:rsidRPr="00C84636" w:rsidRDefault="00A849A4" w:rsidP="00A849A4">
      <w:pPr>
        <w:ind w:left="720" w:right="282" w:firstLine="720"/>
        <w:rPr>
          <w:rFonts w:ascii="Arial" w:hAnsi="Arial" w:cs="Arial"/>
          <w:szCs w:val="26"/>
        </w:rPr>
      </w:pPr>
      <w:r w:rsidRPr="00C84636">
        <w:rPr>
          <w:rFonts w:ascii="Arial" w:hAnsi="Arial" w:cs="Arial"/>
          <w:szCs w:val="26"/>
        </w:rPr>
        <w:t>Ngày kết thúc: DateTimePicker để chọn ngày kết thúc thống kê</w:t>
      </w:r>
    </w:p>
    <w:p w:rsidR="00A849A4" w:rsidRPr="00C84636" w:rsidRDefault="00A849A4" w:rsidP="00A849A4">
      <w:pPr>
        <w:ind w:left="720" w:right="282" w:firstLine="720"/>
        <w:rPr>
          <w:rFonts w:ascii="Arial" w:hAnsi="Arial" w:cs="Arial"/>
          <w:szCs w:val="26"/>
          <w:lang w:val="en-US"/>
        </w:rPr>
      </w:pPr>
      <w:r w:rsidRPr="00C84636">
        <w:rPr>
          <w:rFonts w:ascii="Arial" w:hAnsi="Arial" w:cs="Arial"/>
          <w:szCs w:val="26"/>
          <w:lang w:val="en-US"/>
        </w:rPr>
        <w:t>Bên dưới có nút Report: Mở giao diện Crystal Report.</w:t>
      </w:r>
    </w:p>
    <w:p w:rsidR="00A849A4" w:rsidRPr="00C84636" w:rsidRDefault="00A849A4" w:rsidP="00A4202A">
      <w:pPr>
        <w:pStyle w:val="Heading3"/>
        <w:numPr>
          <w:ilvl w:val="2"/>
          <w:numId w:val="52"/>
        </w:numPr>
        <w:spacing w:before="0" w:after="0" w:line="240" w:lineRule="auto"/>
        <w:rPr>
          <w:rFonts w:ascii="Arial" w:hAnsi="Arial" w:cs="Arial"/>
          <w:szCs w:val="26"/>
          <w:lang w:val="en-US"/>
        </w:rPr>
      </w:pPr>
      <w:bookmarkStart w:id="117" w:name="_Toc454100200"/>
      <w:bookmarkStart w:id="118" w:name="_Toc454100273"/>
      <w:r w:rsidRPr="00C84636">
        <w:rPr>
          <w:rFonts w:ascii="Arial" w:hAnsi="Arial" w:cs="Arial"/>
          <w:szCs w:val="26"/>
          <w:lang w:val="en-US"/>
        </w:rPr>
        <w:t>Thực hiện cài đặt giao diện trên project:</w:t>
      </w:r>
      <w:bookmarkEnd w:id="117"/>
      <w:bookmarkEnd w:id="118"/>
    </w:p>
    <w:p w:rsidR="00A849A4" w:rsidRPr="00C84636" w:rsidRDefault="00A849A4" w:rsidP="00A849A4">
      <w:pPr>
        <w:ind w:left="2160"/>
        <w:rPr>
          <w:rFonts w:ascii="Arial" w:hAnsi="Arial" w:cs="Arial"/>
          <w:szCs w:val="26"/>
          <w:lang w:val="en-US"/>
        </w:rPr>
      </w:pPr>
      <w:r w:rsidRPr="00C84636">
        <w:rPr>
          <w:rFonts w:ascii="Arial" w:hAnsi="Arial" w:cs="Arial"/>
          <w:szCs w:val="26"/>
          <w:lang w:val="en-US"/>
        </w:rPr>
        <w:t xml:space="preserve">Do chỉ là thực hiện phần giao diện dựa theo phần phát thảo cho nên hiện tại vẫn chưa gặp khó khăn gì, đa số chỉ là phải tìm hiểu được các control trong Silverlight như DateTimePicker, </w:t>
      </w:r>
      <w:r w:rsidRPr="00C84636">
        <w:rPr>
          <w:rFonts w:ascii="Arial" w:hAnsi="Arial" w:cs="Arial"/>
          <w:noProof/>
          <w:szCs w:val="26"/>
          <w:lang w:val="en-US"/>
        </w:rPr>
        <w:drawing>
          <wp:anchor distT="0" distB="0" distL="114300" distR="114300" simplePos="0" relativeHeight="251647488" behindDoc="0" locked="0" layoutInCell="1" allowOverlap="1" wp14:anchorId="5C7D7801" wp14:editId="54719774">
            <wp:simplePos x="0" y="0"/>
            <wp:positionH relativeFrom="margin">
              <wp:align>right</wp:align>
            </wp:positionH>
            <wp:positionV relativeFrom="paragraph">
              <wp:posOffset>450363</wp:posOffset>
            </wp:positionV>
            <wp:extent cx="5947410" cy="33693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3369310"/>
                    </a:xfrm>
                    <a:prstGeom prst="rect">
                      <a:avLst/>
                    </a:prstGeom>
                    <a:noFill/>
                    <a:ln>
                      <a:noFill/>
                    </a:ln>
                  </pic:spPr>
                </pic:pic>
              </a:graphicData>
            </a:graphic>
          </wp:anchor>
        </w:drawing>
      </w:r>
      <w:r w:rsidRPr="00C84636">
        <w:rPr>
          <w:rFonts w:ascii="Arial" w:hAnsi="Arial" w:cs="Arial"/>
          <w:szCs w:val="26"/>
          <w:lang w:val="en-US"/>
        </w:rPr>
        <w:t>Button,…</w:t>
      </w:r>
    </w:p>
    <w:p w:rsidR="00A849A4" w:rsidRPr="00C84636" w:rsidRDefault="00A849A4" w:rsidP="00A849A4">
      <w:pPr>
        <w:ind w:left="2160"/>
        <w:rPr>
          <w:rFonts w:ascii="Arial" w:hAnsi="Arial" w:cs="Arial"/>
          <w:szCs w:val="26"/>
          <w:lang w:val="en-US"/>
        </w:rPr>
      </w:pPr>
    </w:p>
    <w:p w:rsidR="00A849A4" w:rsidRPr="00C84636" w:rsidRDefault="00A849A4" w:rsidP="00A849A4">
      <w:pPr>
        <w:ind w:left="720" w:right="282" w:firstLine="720"/>
        <w:rPr>
          <w:rFonts w:ascii="Arial" w:hAnsi="Arial" w:cs="Arial"/>
          <w:szCs w:val="26"/>
          <w:lang w:val="en-US"/>
        </w:rPr>
      </w:pPr>
    </w:p>
    <w:p w:rsidR="00A849A4" w:rsidRPr="00C84636" w:rsidRDefault="00A849A4" w:rsidP="00A4202A">
      <w:pPr>
        <w:pStyle w:val="Heading3"/>
        <w:numPr>
          <w:ilvl w:val="2"/>
          <w:numId w:val="52"/>
        </w:numPr>
        <w:spacing w:before="0" w:after="0" w:line="240" w:lineRule="auto"/>
        <w:ind w:right="282"/>
        <w:rPr>
          <w:rFonts w:ascii="Arial" w:hAnsi="Arial" w:cs="Arial"/>
          <w:szCs w:val="26"/>
          <w:lang w:val="en-US"/>
        </w:rPr>
      </w:pPr>
      <w:bookmarkStart w:id="119" w:name="_Toc454100201"/>
      <w:bookmarkStart w:id="120" w:name="_Toc454100274"/>
      <w:r w:rsidRPr="00C84636">
        <w:rPr>
          <w:rFonts w:ascii="Arial" w:hAnsi="Arial" w:cs="Arial"/>
          <w:szCs w:val="26"/>
          <w:lang w:val="en-US"/>
        </w:rPr>
        <w:lastRenderedPageBreak/>
        <w:t>Kết quả đạt được:</w:t>
      </w:r>
      <w:bookmarkEnd w:id="119"/>
      <w:bookmarkEnd w:id="120"/>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Hiểu được nghiệp vụ chính của yêu cầu.</w:t>
      </w:r>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Có được cái nhìn tổng quan về hệ thống hoàn thành sắp tới.</w:t>
      </w:r>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Chưa liên hệ được với các nhóm làm module: Dịch vụ cho thuê kho và quản lý hàng hóa, Dịch vụ cho thuê kho khoán, Dịch vụ thẩm định giá và pháp lý, Chi phí nhân viên, Chi phí mua sắm TSCĐ – CCLĐ, Chi phí bảo dưỡng sửa chữa tài sản.</w:t>
      </w:r>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Nhóm đã liên hệ và thảo luận bên nhóm Quản Trị Kế Hoạch tuy nhiên khó khăn gặp phải vẫn là việc chưa liên hệ được các nhóm còn lại để yêu cầu chỉnh sửa database.</w:t>
      </w:r>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Trong Sprint 2 này các thành viên hoạt động tích cực góp phần vào cả Sprint:</w:t>
      </w:r>
    </w:p>
    <w:p w:rsidR="00A849A4" w:rsidRPr="00C84636" w:rsidRDefault="00A849A4" w:rsidP="00A4202A">
      <w:pPr>
        <w:pStyle w:val="ListParagraph"/>
        <w:numPr>
          <w:ilvl w:val="1"/>
          <w:numId w:val="60"/>
        </w:numPr>
        <w:ind w:right="282"/>
        <w:contextualSpacing w:val="0"/>
        <w:jc w:val="left"/>
        <w:rPr>
          <w:rFonts w:ascii="Arial" w:hAnsi="Arial" w:cs="Arial"/>
        </w:rPr>
      </w:pPr>
      <w:r w:rsidRPr="00C84636">
        <w:rPr>
          <w:rFonts w:ascii="Arial" w:hAnsi="Arial" w:cs="Arial"/>
        </w:rPr>
        <w:t>Văn Thịnh</w:t>
      </w:r>
    </w:p>
    <w:p w:rsidR="00A849A4" w:rsidRPr="00C84636" w:rsidRDefault="00A849A4" w:rsidP="00A4202A">
      <w:pPr>
        <w:pStyle w:val="ListParagraph"/>
        <w:numPr>
          <w:ilvl w:val="1"/>
          <w:numId w:val="60"/>
        </w:numPr>
        <w:ind w:right="282"/>
        <w:contextualSpacing w:val="0"/>
        <w:jc w:val="left"/>
        <w:rPr>
          <w:rFonts w:ascii="Arial" w:hAnsi="Arial" w:cs="Arial"/>
        </w:rPr>
      </w:pPr>
      <w:r w:rsidRPr="00C84636">
        <w:rPr>
          <w:rFonts w:ascii="Arial" w:hAnsi="Arial" w:cs="Arial"/>
        </w:rPr>
        <w:t>Huỳnh Khoa Vin</w:t>
      </w:r>
    </w:p>
    <w:p w:rsidR="00A849A4" w:rsidRPr="00C84636" w:rsidRDefault="00A849A4" w:rsidP="00A4202A">
      <w:pPr>
        <w:pStyle w:val="ListParagraph"/>
        <w:numPr>
          <w:ilvl w:val="1"/>
          <w:numId w:val="60"/>
        </w:numPr>
        <w:ind w:right="282"/>
        <w:contextualSpacing w:val="0"/>
        <w:jc w:val="left"/>
        <w:rPr>
          <w:rFonts w:ascii="Arial" w:hAnsi="Arial" w:cs="Arial"/>
        </w:rPr>
      </w:pPr>
      <w:r w:rsidRPr="00C84636">
        <w:rPr>
          <w:rFonts w:ascii="Arial" w:hAnsi="Arial" w:cs="Arial"/>
        </w:rPr>
        <w:t>Thành Lộc</w:t>
      </w:r>
    </w:p>
    <w:p w:rsidR="00A849A4" w:rsidRPr="00C84636" w:rsidRDefault="00A849A4" w:rsidP="00A4202A">
      <w:pPr>
        <w:pStyle w:val="ListParagraph"/>
        <w:numPr>
          <w:ilvl w:val="1"/>
          <w:numId w:val="60"/>
        </w:numPr>
        <w:ind w:right="282"/>
        <w:contextualSpacing w:val="0"/>
        <w:jc w:val="left"/>
        <w:rPr>
          <w:rFonts w:ascii="Arial" w:hAnsi="Arial" w:cs="Arial"/>
        </w:rPr>
      </w:pPr>
      <w:r w:rsidRPr="00C84636">
        <w:rPr>
          <w:rFonts w:ascii="Arial" w:hAnsi="Arial" w:cs="Arial"/>
        </w:rPr>
        <w:t>Kim Nguyên</w:t>
      </w:r>
    </w:p>
    <w:p w:rsidR="00A849A4" w:rsidRPr="00C84636" w:rsidRDefault="00A849A4" w:rsidP="00A4202A">
      <w:pPr>
        <w:pStyle w:val="ListParagraph"/>
        <w:numPr>
          <w:ilvl w:val="0"/>
          <w:numId w:val="62"/>
        </w:numPr>
        <w:ind w:right="282"/>
        <w:contextualSpacing w:val="0"/>
        <w:jc w:val="left"/>
        <w:rPr>
          <w:rFonts w:ascii="Arial" w:hAnsi="Arial" w:cs="Arial"/>
        </w:rPr>
      </w:pPr>
      <w:r w:rsidRPr="00C84636">
        <w:rPr>
          <w:rFonts w:ascii="Arial" w:hAnsi="Arial" w:cs="Arial"/>
        </w:rPr>
        <w:t xml:space="preserve">Hoạt động này được làm chung của các thành viên </w:t>
      </w:r>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Phê bình 2 bạn Trí Nguyễn và Minh Trạng không hoạt động nhiều, quá trình học hỏi kém liên lạc với nhóm.</w:t>
      </w:r>
    </w:p>
    <w:p w:rsidR="00A849A4" w:rsidRPr="00C84636" w:rsidRDefault="00A849A4" w:rsidP="00A4202A">
      <w:pPr>
        <w:pStyle w:val="ListParagraph"/>
        <w:numPr>
          <w:ilvl w:val="0"/>
          <w:numId w:val="60"/>
        </w:numPr>
        <w:ind w:right="282"/>
        <w:contextualSpacing w:val="0"/>
        <w:jc w:val="left"/>
        <w:rPr>
          <w:rFonts w:ascii="Arial" w:hAnsi="Arial" w:cs="Arial"/>
        </w:rPr>
      </w:pPr>
      <w:r w:rsidRPr="00C84636">
        <w:rPr>
          <w:rFonts w:ascii="Arial" w:hAnsi="Arial" w:cs="Arial"/>
        </w:rPr>
        <w:t>Hoàn thành việc cài đặt Giao diện và Menu trên dự án.</w:t>
      </w:r>
    </w:p>
    <w:p w:rsidR="00A849A4" w:rsidRPr="00C84636" w:rsidRDefault="00A849A4" w:rsidP="00A849A4">
      <w:pPr>
        <w:ind w:right="282"/>
        <w:rPr>
          <w:rFonts w:ascii="Arial" w:hAnsi="Arial" w:cs="Arial"/>
          <w:szCs w:val="26"/>
          <w:lang w:val="en-US"/>
        </w:rPr>
      </w:pPr>
    </w:p>
    <w:p w:rsidR="00A849A4" w:rsidRPr="00C84636" w:rsidRDefault="00A849A4" w:rsidP="00A4202A">
      <w:pPr>
        <w:pStyle w:val="Heading1"/>
        <w:keepLines/>
        <w:numPr>
          <w:ilvl w:val="0"/>
          <w:numId w:val="52"/>
        </w:numPr>
        <w:spacing w:before="0" w:after="0" w:line="240" w:lineRule="auto"/>
        <w:ind w:left="0" w:right="282"/>
        <w:rPr>
          <w:rFonts w:ascii="Arial" w:hAnsi="Arial" w:cs="Arial"/>
          <w:sz w:val="26"/>
          <w:szCs w:val="26"/>
        </w:rPr>
      </w:pPr>
      <w:bookmarkStart w:id="121" w:name="_Toc454100202"/>
      <w:bookmarkStart w:id="122" w:name="_Toc454100275"/>
      <w:r w:rsidRPr="00C84636">
        <w:rPr>
          <w:rFonts w:ascii="Arial" w:hAnsi="Arial" w:cs="Arial"/>
          <w:sz w:val="26"/>
          <w:szCs w:val="26"/>
        </w:rPr>
        <w:t>SPRINT 3: THỰC HIỆN IMPLEMENT, VIẾT CODE XỬ LÝ, VIẾT STORED PROCEDURE VÀ THỰC HIỆN LIÊN KẾT.</w:t>
      </w:r>
      <w:bookmarkEnd w:id="121"/>
      <w:bookmarkEnd w:id="122"/>
    </w:p>
    <w:p w:rsidR="00A849A4" w:rsidRPr="00C84636" w:rsidRDefault="00A849A4" w:rsidP="00A4202A">
      <w:pPr>
        <w:pStyle w:val="Heading3"/>
        <w:numPr>
          <w:ilvl w:val="2"/>
          <w:numId w:val="52"/>
        </w:numPr>
        <w:spacing w:before="0" w:after="0" w:line="240" w:lineRule="auto"/>
        <w:rPr>
          <w:rFonts w:ascii="Arial" w:hAnsi="Arial" w:cs="Arial"/>
          <w:szCs w:val="26"/>
          <w:lang w:val="en-US"/>
        </w:rPr>
      </w:pPr>
      <w:bookmarkStart w:id="123" w:name="_Toc454100203"/>
      <w:bookmarkStart w:id="124" w:name="_Toc454100276"/>
      <w:r w:rsidRPr="00C84636">
        <w:rPr>
          <w:rFonts w:ascii="Arial" w:hAnsi="Arial" w:cs="Arial"/>
          <w:szCs w:val="26"/>
          <w:lang w:val="en-US"/>
        </w:rPr>
        <w:t>Phân chia công việc</w:t>
      </w:r>
      <w:bookmarkEnd w:id="123"/>
      <w:bookmarkEnd w:id="124"/>
    </w:p>
    <w:p w:rsidR="00A849A4" w:rsidRPr="00C84636" w:rsidRDefault="00A849A4" w:rsidP="00A4202A">
      <w:pPr>
        <w:pStyle w:val="ListParagraph"/>
        <w:numPr>
          <w:ilvl w:val="0"/>
          <w:numId w:val="67"/>
        </w:numPr>
        <w:ind w:right="282"/>
        <w:contextualSpacing w:val="0"/>
        <w:jc w:val="left"/>
        <w:rPr>
          <w:rFonts w:ascii="Arial" w:hAnsi="Arial" w:cs="Arial"/>
        </w:rPr>
      </w:pPr>
      <w:r w:rsidRPr="00C84636">
        <w:rPr>
          <w:rFonts w:ascii="Arial" w:hAnsi="Arial" w:cs="Arial"/>
        </w:rPr>
        <w:t xml:space="preserve">THÀNH LỘC: </w:t>
      </w:r>
    </w:p>
    <w:p w:rsidR="00A849A4" w:rsidRPr="00C84636" w:rsidRDefault="00A849A4" w:rsidP="00A849A4">
      <w:pPr>
        <w:pStyle w:val="ListParagraph"/>
        <w:ind w:right="282"/>
        <w:rPr>
          <w:rFonts w:ascii="Arial" w:hAnsi="Arial" w:cs="Arial"/>
        </w:rPr>
      </w:pPr>
      <w:r w:rsidRPr="00C84636">
        <w:rPr>
          <w:rFonts w:ascii="Arial" w:hAnsi="Arial" w:cs="Arial"/>
        </w:rPr>
        <w:t>a.</w:t>
      </w:r>
      <w:r w:rsidRPr="00C84636">
        <w:rPr>
          <w:rFonts w:ascii="Arial" w:hAnsi="Arial" w:cs="Arial"/>
        </w:rPr>
        <w:tab/>
        <w:t>THỰC HIỆN KHẢO SÁT VỀ CÁC BẢNG HIỆN CÓ ĐỂ CÓ THỂ VIẾT STORED PROCEDURE.</w:t>
      </w:r>
    </w:p>
    <w:p w:rsidR="00A849A4" w:rsidRPr="00C84636" w:rsidRDefault="00A849A4" w:rsidP="00A4202A">
      <w:pPr>
        <w:pStyle w:val="ListParagraph"/>
        <w:numPr>
          <w:ilvl w:val="4"/>
          <w:numId w:val="63"/>
        </w:numPr>
        <w:spacing w:after="160" w:line="259" w:lineRule="auto"/>
        <w:jc w:val="left"/>
        <w:rPr>
          <w:rFonts w:ascii="Arial" w:hAnsi="Arial" w:cs="Arial"/>
        </w:rPr>
      </w:pPr>
      <w:r w:rsidRPr="00C84636">
        <w:rPr>
          <w:rFonts w:ascii="Arial" w:hAnsi="Arial" w:cs="Arial"/>
        </w:rPr>
        <w:t>Gồm :</w:t>
      </w:r>
    </w:p>
    <w:p w:rsidR="00A849A4" w:rsidRPr="00C84636" w:rsidRDefault="00A849A4" w:rsidP="00A4202A">
      <w:pPr>
        <w:pStyle w:val="ListParagraph"/>
        <w:numPr>
          <w:ilvl w:val="5"/>
          <w:numId w:val="63"/>
        </w:numPr>
        <w:spacing w:after="160" w:line="259" w:lineRule="auto"/>
        <w:jc w:val="left"/>
        <w:rPr>
          <w:rFonts w:ascii="Arial" w:hAnsi="Arial" w:cs="Arial"/>
        </w:rPr>
      </w:pPr>
      <w:r w:rsidRPr="00C84636">
        <w:rPr>
          <w:rFonts w:ascii="Arial" w:hAnsi="Arial" w:cs="Arial"/>
        </w:rPr>
        <w:t>Doanh thu cho thuê kho khoán</w:t>
      </w:r>
    </w:p>
    <w:p w:rsidR="00A849A4" w:rsidRPr="00C84636" w:rsidRDefault="00A849A4" w:rsidP="00A4202A">
      <w:pPr>
        <w:pStyle w:val="ListParagraph"/>
        <w:numPr>
          <w:ilvl w:val="5"/>
          <w:numId w:val="63"/>
        </w:numPr>
        <w:spacing w:after="160" w:line="259" w:lineRule="auto"/>
        <w:jc w:val="left"/>
        <w:rPr>
          <w:rFonts w:ascii="Arial" w:hAnsi="Arial" w:cs="Arial"/>
        </w:rPr>
      </w:pPr>
      <w:r w:rsidRPr="00C84636">
        <w:rPr>
          <w:rFonts w:ascii="Arial" w:hAnsi="Arial" w:cs="Arial"/>
        </w:rPr>
        <w:t>Doanh thu thuê kho</w:t>
      </w:r>
    </w:p>
    <w:p w:rsidR="00A849A4" w:rsidRPr="00C84636" w:rsidRDefault="00A849A4" w:rsidP="00A4202A">
      <w:pPr>
        <w:pStyle w:val="ListParagraph"/>
        <w:numPr>
          <w:ilvl w:val="5"/>
          <w:numId w:val="63"/>
        </w:numPr>
        <w:spacing w:after="160" w:line="259" w:lineRule="auto"/>
        <w:jc w:val="left"/>
        <w:rPr>
          <w:rFonts w:ascii="Arial" w:hAnsi="Arial" w:cs="Arial"/>
        </w:rPr>
      </w:pPr>
      <w:r w:rsidRPr="00C84636">
        <w:rPr>
          <w:rFonts w:ascii="Arial" w:hAnsi="Arial" w:cs="Arial"/>
        </w:rPr>
        <w:t>Doanh thu quản chấp.</w:t>
      </w:r>
    </w:p>
    <w:p w:rsidR="00A849A4" w:rsidRPr="00C84636" w:rsidRDefault="00A849A4" w:rsidP="00A4202A">
      <w:pPr>
        <w:pStyle w:val="ListParagraph"/>
        <w:numPr>
          <w:ilvl w:val="5"/>
          <w:numId w:val="63"/>
        </w:numPr>
        <w:spacing w:after="160" w:line="259" w:lineRule="auto"/>
        <w:jc w:val="left"/>
        <w:rPr>
          <w:rFonts w:ascii="Arial" w:hAnsi="Arial" w:cs="Arial"/>
        </w:rPr>
      </w:pPr>
      <w:r w:rsidRPr="00C84636">
        <w:rPr>
          <w:rFonts w:ascii="Arial" w:hAnsi="Arial" w:cs="Arial"/>
        </w:rPr>
        <w:t>Doanh thu thẩm định giá,pháp lý</w:t>
      </w:r>
    </w:p>
    <w:p w:rsidR="00A849A4" w:rsidRPr="00C84636" w:rsidRDefault="00A849A4" w:rsidP="00A849A4">
      <w:pPr>
        <w:pStyle w:val="ListParagraph"/>
        <w:ind w:left="1350"/>
        <w:rPr>
          <w:rFonts w:ascii="Arial" w:hAnsi="Arial" w:cs="Arial"/>
        </w:rPr>
      </w:pPr>
    </w:p>
    <w:p w:rsidR="00A849A4" w:rsidRPr="00C84636" w:rsidRDefault="00A849A4" w:rsidP="00A4202A">
      <w:pPr>
        <w:pStyle w:val="ListParagraph"/>
        <w:numPr>
          <w:ilvl w:val="4"/>
          <w:numId w:val="63"/>
        </w:numPr>
        <w:spacing w:after="160" w:line="259" w:lineRule="auto"/>
        <w:jc w:val="left"/>
        <w:rPr>
          <w:rFonts w:ascii="Arial" w:hAnsi="Arial" w:cs="Arial"/>
        </w:rPr>
      </w:pPr>
      <w:r w:rsidRPr="00C84636">
        <w:rPr>
          <w:rFonts w:ascii="Arial" w:hAnsi="Arial" w:cs="Arial"/>
        </w:rPr>
        <w:t>Trường hợp :</w:t>
      </w:r>
    </w:p>
    <w:p w:rsidR="00A849A4" w:rsidRPr="00C84636" w:rsidRDefault="00A849A4" w:rsidP="00A4202A">
      <w:pPr>
        <w:pStyle w:val="ListParagraph"/>
        <w:numPr>
          <w:ilvl w:val="5"/>
          <w:numId w:val="63"/>
        </w:numPr>
        <w:spacing w:after="160" w:line="259" w:lineRule="auto"/>
        <w:jc w:val="left"/>
        <w:rPr>
          <w:rFonts w:ascii="Arial" w:hAnsi="Arial" w:cs="Arial"/>
        </w:rPr>
      </w:pPr>
      <w:r w:rsidRPr="00C84636">
        <w:rPr>
          <w:rFonts w:ascii="Arial" w:hAnsi="Arial" w:cs="Arial"/>
        </w:rPr>
        <w:lastRenderedPageBreak/>
        <w:t>Doanh thu theo từng chi nhánh theo từng hạng mục</w:t>
      </w:r>
    </w:p>
    <w:p w:rsidR="00A849A4" w:rsidRPr="00C84636" w:rsidRDefault="00A849A4" w:rsidP="00A4202A">
      <w:pPr>
        <w:pStyle w:val="ListParagraph"/>
        <w:numPr>
          <w:ilvl w:val="6"/>
          <w:numId w:val="63"/>
        </w:numPr>
        <w:spacing w:after="160" w:line="259" w:lineRule="auto"/>
        <w:jc w:val="left"/>
        <w:rPr>
          <w:rFonts w:ascii="Arial" w:hAnsi="Arial" w:cs="Arial"/>
        </w:rPr>
      </w:pPr>
      <w:r w:rsidRPr="00C84636">
        <w:rPr>
          <w:rFonts w:ascii="Arial" w:hAnsi="Arial" w:cs="Arial"/>
        </w:rPr>
        <w:t>Doanh thu cho thuê kho khoán</w:t>
      </w:r>
    </w:p>
    <w:p w:rsidR="00A849A4" w:rsidRPr="00C84636" w:rsidRDefault="00A849A4" w:rsidP="00A4202A">
      <w:pPr>
        <w:pStyle w:val="ListParagraph"/>
        <w:numPr>
          <w:ilvl w:val="6"/>
          <w:numId w:val="63"/>
        </w:numPr>
        <w:autoSpaceDE w:val="0"/>
        <w:autoSpaceDN w:val="0"/>
        <w:adjustRightInd w:val="0"/>
        <w:jc w:val="left"/>
        <w:rPr>
          <w:rFonts w:ascii="Arial" w:hAnsi="Arial" w:cs="Arial"/>
        </w:rPr>
      </w:pPr>
      <w:r w:rsidRPr="00C84636">
        <w:rPr>
          <w:rFonts w:ascii="Arial" w:hAnsi="Arial" w:cs="Arial"/>
        </w:rPr>
        <w:t>Doanh thu thuê kho : Bao gồm doanh thu thuê kho của hợp đồng thuê kho (ST_HOPDONGTHUEKHO.WAREHOUSE_ID = ST_WAREHOUSE.WAREHOUSE_ID),chi nhánh (ST_WAREHOUSE.BRANCH_ID =@MaChiNhanh) theo ngày phát sinh và ngày kết thúc.</w:t>
      </w:r>
    </w:p>
    <w:p w:rsidR="00A849A4" w:rsidRPr="00C84636" w:rsidRDefault="00A849A4" w:rsidP="00A4202A">
      <w:pPr>
        <w:pStyle w:val="ListParagraph"/>
        <w:numPr>
          <w:ilvl w:val="6"/>
          <w:numId w:val="63"/>
        </w:numPr>
        <w:spacing w:after="160" w:line="259" w:lineRule="auto"/>
        <w:jc w:val="left"/>
        <w:rPr>
          <w:rFonts w:ascii="Arial" w:hAnsi="Arial" w:cs="Arial"/>
        </w:rPr>
      </w:pPr>
      <w:r w:rsidRPr="00C84636">
        <w:rPr>
          <w:rFonts w:ascii="Arial" w:hAnsi="Arial" w:cs="Arial"/>
        </w:rPr>
        <w:t>Doanh thu quản chấp : tổng doanh thu hợp đồng theo hợp đồng,với hợp đồng được lấy từ AC_HOPDONG_QC của chi nhánh.</w:t>
      </w:r>
    </w:p>
    <w:p w:rsidR="00A849A4" w:rsidRPr="00C84636" w:rsidRDefault="00A849A4" w:rsidP="00A4202A">
      <w:pPr>
        <w:pStyle w:val="ListParagraph"/>
        <w:numPr>
          <w:ilvl w:val="6"/>
          <w:numId w:val="63"/>
        </w:numPr>
        <w:spacing w:after="160" w:line="259" w:lineRule="auto"/>
        <w:jc w:val="left"/>
        <w:rPr>
          <w:rFonts w:ascii="Arial" w:hAnsi="Arial" w:cs="Arial"/>
        </w:rPr>
      </w:pPr>
      <w:r w:rsidRPr="00C84636">
        <w:rPr>
          <w:rFonts w:ascii="Arial" w:hAnsi="Arial" w:cs="Arial"/>
        </w:rPr>
        <w:t>Doanh thu thẩm định giá,pháp lý</w:t>
      </w:r>
    </w:p>
    <w:p w:rsidR="00A849A4" w:rsidRPr="00C84636" w:rsidRDefault="00A849A4" w:rsidP="00A4202A">
      <w:pPr>
        <w:pStyle w:val="ListParagraph"/>
        <w:numPr>
          <w:ilvl w:val="5"/>
          <w:numId w:val="63"/>
        </w:numPr>
        <w:spacing w:after="160" w:line="259" w:lineRule="auto"/>
        <w:jc w:val="left"/>
        <w:rPr>
          <w:rFonts w:ascii="Arial" w:hAnsi="Arial" w:cs="Arial"/>
        </w:rPr>
      </w:pPr>
      <w:r w:rsidRPr="00C84636">
        <w:rPr>
          <w:rFonts w:ascii="Arial" w:hAnsi="Arial" w:cs="Arial"/>
        </w:rPr>
        <w:t>Doanh thu của tổng công ty theo từng hạng mục</w:t>
      </w:r>
    </w:p>
    <w:p w:rsidR="00A849A4" w:rsidRPr="00C84636" w:rsidRDefault="00A849A4" w:rsidP="00A4202A">
      <w:pPr>
        <w:pStyle w:val="ListParagraph"/>
        <w:numPr>
          <w:ilvl w:val="6"/>
          <w:numId w:val="63"/>
        </w:numPr>
        <w:spacing w:after="160" w:line="259" w:lineRule="auto"/>
        <w:jc w:val="left"/>
        <w:rPr>
          <w:rFonts w:ascii="Arial" w:hAnsi="Arial" w:cs="Arial"/>
        </w:rPr>
      </w:pPr>
      <w:r w:rsidRPr="00C84636">
        <w:rPr>
          <w:rFonts w:ascii="Arial" w:hAnsi="Arial" w:cs="Arial"/>
        </w:rPr>
        <w:t>Doanh thu cho thuê kho khoán</w:t>
      </w:r>
    </w:p>
    <w:p w:rsidR="00A849A4" w:rsidRPr="00C84636" w:rsidRDefault="00A849A4" w:rsidP="00A4202A">
      <w:pPr>
        <w:pStyle w:val="ListParagraph"/>
        <w:numPr>
          <w:ilvl w:val="6"/>
          <w:numId w:val="63"/>
        </w:numPr>
        <w:autoSpaceDE w:val="0"/>
        <w:autoSpaceDN w:val="0"/>
        <w:adjustRightInd w:val="0"/>
        <w:jc w:val="left"/>
        <w:rPr>
          <w:rFonts w:ascii="Arial" w:hAnsi="Arial" w:cs="Arial"/>
        </w:rPr>
      </w:pPr>
      <w:r w:rsidRPr="00C84636">
        <w:rPr>
          <w:rFonts w:ascii="Arial" w:hAnsi="Arial" w:cs="Arial"/>
        </w:rPr>
        <w:t>Doanh thu thuê kho : Bao gồm doanh thu thuê kho của hợp đồng thuê kho (ST_HOPDONGTHUEKHO.WAREHOUSE_ID = ST_WAREHOUSE.WAREHOUSE_ID) theo ngày phát sinh và ngày kết thúc.</w:t>
      </w:r>
    </w:p>
    <w:p w:rsidR="00A849A4" w:rsidRPr="00C84636" w:rsidRDefault="00A849A4" w:rsidP="00A4202A">
      <w:pPr>
        <w:pStyle w:val="ListParagraph"/>
        <w:numPr>
          <w:ilvl w:val="6"/>
          <w:numId w:val="63"/>
        </w:numPr>
        <w:spacing w:after="160" w:line="259" w:lineRule="auto"/>
        <w:jc w:val="left"/>
        <w:rPr>
          <w:rFonts w:ascii="Arial" w:hAnsi="Arial" w:cs="Arial"/>
        </w:rPr>
      </w:pPr>
      <w:r w:rsidRPr="00C84636">
        <w:rPr>
          <w:rFonts w:ascii="Arial" w:hAnsi="Arial" w:cs="Arial"/>
        </w:rPr>
        <w:t>Doanh thu quản chấp : tổng doanh thu hợp đồng theo hợp đồng,với hợp đồng được lấy từ AC_HOPDONG_QC của toàn công ty và các dịch vụ cộng thêm của hợp đồng đó từ AC_HOPDONG_QC_CT.</w:t>
      </w:r>
    </w:p>
    <w:p w:rsidR="00A849A4" w:rsidRPr="00C84636" w:rsidRDefault="00A849A4" w:rsidP="00A4202A">
      <w:pPr>
        <w:pStyle w:val="ListParagraph"/>
        <w:numPr>
          <w:ilvl w:val="6"/>
          <w:numId w:val="63"/>
        </w:numPr>
        <w:spacing w:after="160" w:line="259" w:lineRule="auto"/>
        <w:jc w:val="left"/>
        <w:rPr>
          <w:rFonts w:ascii="Arial" w:hAnsi="Arial" w:cs="Arial"/>
        </w:rPr>
      </w:pPr>
      <w:r w:rsidRPr="00C84636">
        <w:rPr>
          <w:rFonts w:ascii="Arial" w:hAnsi="Arial" w:cs="Arial"/>
        </w:rPr>
        <w:t>Doanh thu thẩm định giá,pháp lý</w:t>
      </w:r>
    </w:p>
    <w:p w:rsidR="00A849A4" w:rsidRPr="00C84636" w:rsidRDefault="00A849A4" w:rsidP="00A849A4">
      <w:pPr>
        <w:ind w:left="1350"/>
        <w:rPr>
          <w:rFonts w:ascii="Arial" w:hAnsi="Arial" w:cs="Arial"/>
          <w:szCs w:val="26"/>
        </w:rPr>
      </w:pPr>
    </w:p>
    <w:p w:rsidR="00A849A4" w:rsidRPr="00C84636" w:rsidRDefault="00A849A4" w:rsidP="00A849A4">
      <w:pPr>
        <w:pStyle w:val="ListParagraph"/>
        <w:rPr>
          <w:rFonts w:ascii="Arial" w:hAnsi="Arial" w:cs="Arial"/>
        </w:rPr>
      </w:pPr>
      <w:r w:rsidRPr="00C84636">
        <w:rPr>
          <w:rFonts w:ascii="Arial" w:hAnsi="Arial" w:cs="Arial"/>
          <w:b/>
        </w:rPr>
        <w:t>Mô tả sp phần chi phí</w:t>
      </w:r>
      <w:r w:rsidRPr="00C84636">
        <w:rPr>
          <w:rFonts w:ascii="Arial" w:hAnsi="Arial" w:cs="Arial"/>
        </w:rPr>
        <w:t xml:space="preserve"> : các chi phí bao gồm các chi phí thuê kho , chi phí ngoài , các chi phí khác, chi phí ngoài cộng thêm.</w:t>
      </w:r>
    </w:p>
    <w:p w:rsidR="00A849A4" w:rsidRPr="00C84636" w:rsidRDefault="00A849A4" w:rsidP="00A4202A">
      <w:pPr>
        <w:pStyle w:val="ListParagraph"/>
        <w:numPr>
          <w:ilvl w:val="0"/>
          <w:numId w:val="64"/>
        </w:numPr>
        <w:spacing w:after="160" w:line="256" w:lineRule="auto"/>
        <w:jc w:val="left"/>
        <w:rPr>
          <w:rFonts w:ascii="Arial" w:hAnsi="Arial" w:cs="Arial"/>
        </w:rPr>
      </w:pPr>
      <w:r w:rsidRPr="00C84636">
        <w:rPr>
          <w:rFonts w:ascii="Arial" w:hAnsi="Arial" w:cs="Arial"/>
        </w:rPr>
        <w:t>Chi phí thuê Kho : dựa vào các bảng ST_WAREHOUSE để lấy số tiền.</w:t>
      </w:r>
    </w:p>
    <w:p w:rsidR="00A849A4" w:rsidRPr="00C84636" w:rsidRDefault="00A849A4" w:rsidP="00A4202A">
      <w:pPr>
        <w:pStyle w:val="ListParagraph"/>
        <w:numPr>
          <w:ilvl w:val="0"/>
          <w:numId w:val="64"/>
        </w:numPr>
        <w:spacing w:after="160" w:line="256" w:lineRule="auto"/>
        <w:jc w:val="left"/>
        <w:rPr>
          <w:rFonts w:ascii="Arial" w:hAnsi="Arial" w:cs="Arial"/>
        </w:rPr>
      </w:pPr>
      <w:r w:rsidRPr="00C84636">
        <w:rPr>
          <w:rFonts w:ascii="Arial" w:hAnsi="Arial" w:cs="Arial"/>
        </w:rPr>
        <w:t>Chi Phí ngoài : CP_MUANGOAIDVCONGTHEM lấy  GIADV.</w:t>
      </w:r>
    </w:p>
    <w:p w:rsidR="00A849A4" w:rsidRPr="00C84636" w:rsidRDefault="00A849A4" w:rsidP="00A4202A">
      <w:pPr>
        <w:pStyle w:val="ListParagraph"/>
        <w:numPr>
          <w:ilvl w:val="0"/>
          <w:numId w:val="64"/>
        </w:numPr>
        <w:spacing w:after="160" w:line="256" w:lineRule="auto"/>
        <w:jc w:val="left"/>
        <w:rPr>
          <w:rFonts w:ascii="Arial" w:hAnsi="Arial" w:cs="Arial"/>
        </w:rPr>
      </w:pPr>
      <w:r w:rsidRPr="00C84636">
        <w:rPr>
          <w:rFonts w:ascii="Arial" w:hAnsi="Arial" w:cs="Arial"/>
        </w:rPr>
        <w:t>Chi phí khác : CP_CHIPHIKHAC lây GIACP.</w:t>
      </w:r>
    </w:p>
    <w:p w:rsidR="00A849A4" w:rsidRPr="00C84636" w:rsidRDefault="00A849A4" w:rsidP="00A4202A">
      <w:pPr>
        <w:pStyle w:val="ListParagraph"/>
        <w:numPr>
          <w:ilvl w:val="0"/>
          <w:numId w:val="64"/>
        </w:numPr>
        <w:spacing w:after="160" w:line="256" w:lineRule="auto"/>
        <w:jc w:val="left"/>
        <w:rPr>
          <w:rFonts w:ascii="Arial" w:hAnsi="Arial" w:cs="Arial"/>
        </w:rPr>
      </w:pPr>
      <w:r w:rsidRPr="00C84636">
        <w:rPr>
          <w:rFonts w:ascii="Arial" w:hAnsi="Arial" w:cs="Arial"/>
        </w:rPr>
        <w:t>Chí phí ngoài cộng thêm : CP_MUANGOAIDVCONGTHEM lấy SUM(GIADV)</w:t>
      </w:r>
    </w:p>
    <w:p w:rsidR="00A849A4" w:rsidRPr="00C84636" w:rsidRDefault="00A849A4" w:rsidP="00A4202A">
      <w:pPr>
        <w:pStyle w:val="ListParagraph"/>
        <w:numPr>
          <w:ilvl w:val="0"/>
          <w:numId w:val="64"/>
        </w:numPr>
        <w:spacing w:after="160" w:line="256" w:lineRule="auto"/>
        <w:jc w:val="left"/>
        <w:rPr>
          <w:rFonts w:ascii="Arial" w:hAnsi="Arial" w:cs="Arial"/>
        </w:rPr>
      </w:pPr>
    </w:p>
    <w:p w:rsidR="00A849A4" w:rsidRPr="00C84636" w:rsidRDefault="00A849A4" w:rsidP="00A4202A">
      <w:pPr>
        <w:pStyle w:val="ListParagraph"/>
        <w:numPr>
          <w:ilvl w:val="1"/>
          <w:numId w:val="63"/>
        </w:numPr>
        <w:spacing w:after="160" w:line="259" w:lineRule="auto"/>
        <w:jc w:val="left"/>
        <w:rPr>
          <w:rFonts w:ascii="Arial" w:hAnsi="Arial" w:cs="Arial"/>
          <w:b/>
        </w:rPr>
      </w:pPr>
      <w:r w:rsidRPr="00C84636">
        <w:rPr>
          <w:rFonts w:ascii="Arial" w:hAnsi="Arial" w:cs="Arial"/>
        </w:rPr>
        <w:t>BÁO CÁO VÀ VIẾT VỀ DOANH THU VÀ CHI PHÍ  TỪ NGÀY PHÁT SINH ĐẾN NGÀY KẾT THÚC CỦA CHI NHÁNH.</w:t>
      </w:r>
    </w:p>
    <w:p w:rsidR="00A849A4" w:rsidRPr="00C84636" w:rsidRDefault="00A849A4" w:rsidP="00A849A4">
      <w:pPr>
        <w:pStyle w:val="ListParagraph"/>
        <w:ind w:right="282"/>
        <w:rPr>
          <w:rFonts w:ascii="Arial" w:hAnsi="Arial" w:cs="Arial"/>
        </w:rPr>
      </w:pPr>
    </w:p>
    <w:p w:rsidR="00A849A4" w:rsidRPr="00C84636" w:rsidRDefault="00A849A4" w:rsidP="00A4202A">
      <w:pPr>
        <w:pStyle w:val="ListParagraph"/>
        <w:numPr>
          <w:ilvl w:val="0"/>
          <w:numId w:val="66"/>
        </w:numPr>
        <w:ind w:right="282"/>
        <w:contextualSpacing w:val="0"/>
        <w:jc w:val="left"/>
        <w:rPr>
          <w:rFonts w:ascii="Arial" w:hAnsi="Arial" w:cs="Arial"/>
        </w:rPr>
      </w:pPr>
      <w:r w:rsidRPr="00C84636">
        <w:rPr>
          <w:rFonts w:ascii="Arial" w:hAnsi="Arial" w:cs="Arial"/>
        </w:rPr>
        <w:t xml:space="preserve">Chi Phí Khác: </w:t>
      </w:r>
    </w:p>
    <w:p w:rsidR="00A849A4" w:rsidRPr="00C84636" w:rsidRDefault="00A849A4" w:rsidP="00A4202A">
      <w:pPr>
        <w:pStyle w:val="ListParagraph"/>
        <w:numPr>
          <w:ilvl w:val="0"/>
          <w:numId w:val="65"/>
        </w:numPr>
        <w:ind w:right="282"/>
        <w:contextualSpacing w:val="0"/>
        <w:jc w:val="left"/>
        <w:rPr>
          <w:rFonts w:ascii="Arial" w:hAnsi="Arial" w:cs="Arial"/>
        </w:rPr>
      </w:pPr>
      <w:r w:rsidRPr="00C84636">
        <w:rPr>
          <w:rFonts w:ascii="Arial" w:hAnsi="Arial" w:cs="Arial"/>
        </w:rPr>
        <w:t>Từng chi nhánh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KHÁC'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lastRenderedPageBreak/>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CP_CHIPHIKHAC</w:t>
      </w:r>
      <w:r w:rsidRPr="00C84636">
        <w:rPr>
          <w:rFonts w:ascii="Arial" w:hAnsi="Arial" w:cs="Arial"/>
          <w:color w:val="808080"/>
          <w:szCs w:val="26"/>
        </w:rPr>
        <w:t>.</w:t>
      </w:r>
      <w:r w:rsidRPr="00C84636">
        <w:rPr>
          <w:rFonts w:ascii="Arial" w:hAnsi="Arial" w:cs="Arial"/>
          <w:color w:val="008080"/>
          <w:szCs w:val="26"/>
        </w:rPr>
        <w:t>TENCP</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GIACP</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CP_CHIPHIKHAC</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autoSpaceDE w:val="0"/>
        <w:autoSpaceDN w:val="0"/>
        <w:adjustRightInd w:val="0"/>
        <w:ind w:left="720"/>
        <w:rPr>
          <w:rFonts w:ascii="Arial" w:hAnsi="Arial" w:cs="Arial"/>
          <w:color w:val="0000FF"/>
          <w:szCs w:val="26"/>
        </w:rPr>
      </w:pPr>
      <w:r w:rsidRPr="00C84636">
        <w:rPr>
          <w:rFonts w:ascii="Arial" w:hAnsi="Arial" w:cs="Arial"/>
          <w:color w:val="0000FF"/>
          <w:szCs w:val="26"/>
        </w:rPr>
        <w:t>END</w:t>
      </w:r>
    </w:p>
    <w:p w:rsidR="00A849A4" w:rsidRPr="00C84636" w:rsidRDefault="00A849A4" w:rsidP="00A4202A">
      <w:pPr>
        <w:pStyle w:val="ListParagraph"/>
        <w:numPr>
          <w:ilvl w:val="0"/>
          <w:numId w:val="65"/>
        </w:numPr>
        <w:ind w:right="282"/>
        <w:contextualSpacing w:val="0"/>
        <w:jc w:val="left"/>
        <w:rPr>
          <w:rFonts w:ascii="Arial" w:hAnsi="Arial" w:cs="Arial"/>
        </w:rPr>
      </w:pPr>
      <w:r w:rsidRPr="00C84636">
        <w:rPr>
          <w:rFonts w:ascii="Arial" w:hAnsi="Arial" w:cs="Arial"/>
          <w:color w:val="0000FF"/>
        </w:rPr>
        <w:tab/>
      </w:r>
      <w:r w:rsidRPr="00C84636">
        <w:rPr>
          <w:rFonts w:ascii="Arial" w:hAnsi="Arial" w:cs="Arial"/>
        </w:rPr>
        <w:t>Tổng công ty</w:t>
      </w:r>
    </w:p>
    <w:p w:rsidR="00A849A4" w:rsidRPr="00C84636" w:rsidRDefault="00A849A4" w:rsidP="00A849A4">
      <w:pPr>
        <w:autoSpaceDE w:val="0"/>
        <w:autoSpaceDN w:val="0"/>
        <w:adjustRightInd w:val="0"/>
        <w:rPr>
          <w:rFonts w:ascii="Arial" w:hAnsi="Arial" w:cs="Arial"/>
          <w:color w:val="0000FF"/>
          <w:szCs w:val="26"/>
        </w:rPr>
      </w:pP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KHÁC'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00"/>
          <w:szCs w:val="26"/>
        </w:rPr>
        <w:t>N'Tổng Chi Phí'</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GIACP</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CP_CHIPHIKHAC</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autoSpaceDE w:val="0"/>
        <w:autoSpaceDN w:val="0"/>
        <w:adjustRightInd w:val="0"/>
        <w:ind w:left="720"/>
        <w:rPr>
          <w:rFonts w:ascii="Arial" w:hAnsi="Arial" w:cs="Arial"/>
          <w:color w:val="0000FF"/>
          <w:szCs w:val="26"/>
        </w:rPr>
      </w:pPr>
      <w:r w:rsidRPr="00C84636">
        <w:rPr>
          <w:rFonts w:ascii="Arial" w:hAnsi="Arial" w:cs="Arial"/>
          <w:color w:val="0000FF"/>
          <w:szCs w:val="26"/>
        </w:rPr>
        <w:t>END</w:t>
      </w:r>
    </w:p>
    <w:p w:rsidR="00A849A4" w:rsidRPr="00C84636" w:rsidRDefault="00A849A4" w:rsidP="00A4202A">
      <w:pPr>
        <w:pStyle w:val="ListParagraph"/>
        <w:numPr>
          <w:ilvl w:val="0"/>
          <w:numId w:val="66"/>
        </w:numPr>
        <w:ind w:right="282"/>
        <w:contextualSpacing w:val="0"/>
        <w:jc w:val="left"/>
        <w:rPr>
          <w:rFonts w:ascii="Arial" w:hAnsi="Arial" w:cs="Arial"/>
        </w:rPr>
      </w:pPr>
      <w:r w:rsidRPr="00C84636">
        <w:rPr>
          <w:rFonts w:ascii="Arial" w:hAnsi="Arial" w:cs="Arial"/>
        </w:rPr>
        <w:t xml:space="preserve">Chi phí ngoài cộng thêm: </w:t>
      </w:r>
    </w:p>
    <w:p w:rsidR="00A849A4" w:rsidRPr="00C84636" w:rsidRDefault="00A849A4" w:rsidP="00A4202A">
      <w:pPr>
        <w:pStyle w:val="ListParagraph"/>
        <w:numPr>
          <w:ilvl w:val="0"/>
          <w:numId w:val="65"/>
        </w:numPr>
        <w:ind w:right="282"/>
        <w:contextualSpacing w:val="0"/>
        <w:jc w:val="left"/>
        <w:rPr>
          <w:rFonts w:ascii="Arial" w:hAnsi="Arial" w:cs="Arial"/>
        </w:rPr>
      </w:pPr>
      <w:r w:rsidRPr="00C84636">
        <w:rPr>
          <w:rFonts w:ascii="Arial" w:hAnsi="Arial" w:cs="Arial"/>
        </w:rPr>
        <w:t>Chi nhánh: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NGOÀI CỘNG THÊM'</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TENDV</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GIADV</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CP_MUANGOAIDVCONGTHEM</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p>
    <w:p w:rsidR="00A849A4" w:rsidRPr="00C84636" w:rsidRDefault="00A849A4" w:rsidP="00A849A4">
      <w:pPr>
        <w:pStyle w:val="ListParagraph"/>
        <w:ind w:left="1080" w:right="282"/>
        <w:rPr>
          <w:rFonts w:ascii="Arial" w:hAnsi="Arial" w:cs="Arial"/>
        </w:rPr>
      </w:pPr>
    </w:p>
    <w:p w:rsidR="00A849A4" w:rsidRPr="00C84636" w:rsidRDefault="00A849A4" w:rsidP="00A4202A">
      <w:pPr>
        <w:pStyle w:val="ListParagraph"/>
        <w:numPr>
          <w:ilvl w:val="0"/>
          <w:numId w:val="65"/>
        </w:numPr>
        <w:ind w:right="282"/>
        <w:contextualSpacing w:val="0"/>
        <w:jc w:val="left"/>
        <w:rPr>
          <w:rFonts w:ascii="Arial" w:hAnsi="Arial" w:cs="Arial"/>
        </w:rPr>
      </w:pPr>
      <w:r w:rsidRPr="00C84636">
        <w:rPr>
          <w:rFonts w:ascii="Arial" w:hAnsi="Arial" w:cs="Arial"/>
        </w:rPr>
        <w:t>Tổng công ty:</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lastRenderedPageBreak/>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NGOÀI CỘNG THÊM'</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00"/>
          <w:szCs w:val="26"/>
        </w:rPr>
        <w:t>N'Tổng Chi Phí'</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GIADV</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CP_MUANGOAIDVCONGTHEM</w:t>
      </w:r>
      <w:r w:rsidRPr="00C84636">
        <w:rPr>
          <w:rFonts w:ascii="Arial" w:hAnsi="Arial" w:cs="Arial"/>
          <w:szCs w:val="26"/>
        </w:rPr>
        <w:t xml:space="preserve"> </w:t>
      </w:r>
    </w:p>
    <w:p w:rsidR="00A849A4" w:rsidRPr="00C84636" w:rsidRDefault="00A849A4" w:rsidP="00A4202A">
      <w:pPr>
        <w:pStyle w:val="ListParagraph"/>
        <w:numPr>
          <w:ilvl w:val="0"/>
          <w:numId w:val="65"/>
        </w:numPr>
        <w:autoSpaceDE w:val="0"/>
        <w:autoSpaceDN w:val="0"/>
        <w:adjustRightInd w:val="0"/>
        <w:contextualSpacing w:val="0"/>
        <w:jc w:val="left"/>
        <w:rPr>
          <w:rFonts w:ascii="Arial" w:hAnsi="Arial" w:cs="Arial"/>
        </w:rPr>
      </w:pPr>
      <w:r w:rsidRPr="00C84636">
        <w:rPr>
          <w:rFonts w:ascii="Arial" w:hAnsi="Arial" w:cs="Arial"/>
        </w:rPr>
        <w:tab/>
      </w:r>
      <w:r w:rsidRPr="00C84636">
        <w:rPr>
          <w:rFonts w:ascii="Arial" w:hAnsi="Arial" w:cs="Arial"/>
        </w:rPr>
        <w:tab/>
      </w:r>
      <w:r w:rsidRPr="00C84636">
        <w:rPr>
          <w:rFonts w:ascii="Arial" w:hAnsi="Arial" w:cs="Arial"/>
          <w:color w:val="0000FF"/>
        </w:rPr>
        <w:t xml:space="preserve">WHERE </w:t>
      </w:r>
      <w:r w:rsidRPr="00C84636">
        <w:rPr>
          <w:rFonts w:ascii="Arial" w:hAnsi="Arial" w:cs="Arial"/>
          <w:color w:val="808080"/>
        </w:rPr>
        <w:t>(</w:t>
      </w:r>
      <w:r w:rsidRPr="00C84636">
        <w:rPr>
          <w:rFonts w:ascii="Arial" w:hAnsi="Arial" w:cs="Arial"/>
          <w:color w:val="FF00FF"/>
        </w:rPr>
        <w:t>DATEDIFF</w:t>
      </w:r>
      <w:r w:rsidRPr="00C84636">
        <w:rPr>
          <w:rFonts w:ascii="Arial" w:hAnsi="Arial" w:cs="Arial"/>
          <w:color w:val="808080"/>
        </w:rPr>
        <w:t>(</w:t>
      </w:r>
      <w:r w:rsidRPr="00C84636">
        <w:rPr>
          <w:rFonts w:ascii="Arial" w:hAnsi="Arial" w:cs="Arial"/>
          <w:color w:val="FF00FF"/>
        </w:rPr>
        <w:t>DAY</w:t>
      </w:r>
      <w:r w:rsidRPr="00C84636">
        <w:rPr>
          <w:rFonts w:ascii="Arial" w:hAnsi="Arial" w:cs="Arial"/>
          <w:color w:val="808080"/>
        </w:rPr>
        <w:t>,</w:t>
      </w:r>
      <w:r w:rsidRPr="00C84636">
        <w:rPr>
          <w:rFonts w:ascii="Arial" w:hAnsi="Arial" w:cs="Arial"/>
        </w:rPr>
        <w:t xml:space="preserve"> </w:t>
      </w:r>
      <w:r w:rsidRPr="00C84636">
        <w:rPr>
          <w:rFonts w:ascii="Arial" w:hAnsi="Arial" w:cs="Arial"/>
          <w:color w:val="FF00FF"/>
        </w:rPr>
        <w:t>CONVERT</w:t>
      </w:r>
      <w:r w:rsidRPr="00C84636">
        <w:rPr>
          <w:rFonts w:ascii="Arial" w:hAnsi="Arial" w:cs="Arial"/>
          <w:color w:val="808080"/>
        </w:rPr>
        <w:t>(</w:t>
      </w:r>
      <w:r w:rsidRPr="00C84636">
        <w:rPr>
          <w:rFonts w:ascii="Arial" w:hAnsi="Arial" w:cs="Arial"/>
          <w:color w:val="0000FF"/>
        </w:rPr>
        <w:t>DATETIME</w:t>
      </w:r>
      <w:r w:rsidRPr="00C84636">
        <w:rPr>
          <w:rFonts w:ascii="Arial" w:hAnsi="Arial" w:cs="Arial"/>
          <w:color w:val="808080"/>
        </w:rPr>
        <w:t>,</w:t>
      </w:r>
      <w:r w:rsidRPr="00C84636">
        <w:rPr>
          <w:rFonts w:ascii="Arial" w:hAnsi="Arial" w:cs="Arial"/>
        </w:rPr>
        <w:t xml:space="preserve"> </w:t>
      </w:r>
      <w:r w:rsidRPr="00C84636">
        <w:rPr>
          <w:rFonts w:ascii="Arial" w:hAnsi="Arial" w:cs="Arial"/>
          <w:color w:val="008080"/>
        </w:rPr>
        <w:t>@Ngay_Phat_Sinh</w:t>
      </w:r>
      <w:r w:rsidRPr="00C84636">
        <w:rPr>
          <w:rFonts w:ascii="Arial" w:hAnsi="Arial" w:cs="Arial"/>
          <w:color w:val="808080"/>
        </w:rPr>
        <w:t>,</w:t>
      </w:r>
      <w:r w:rsidRPr="00C84636">
        <w:rPr>
          <w:rFonts w:ascii="Arial" w:hAnsi="Arial" w:cs="Arial"/>
        </w:rPr>
        <w:t xml:space="preserve"> 103</w:t>
      </w:r>
      <w:r w:rsidRPr="00C84636">
        <w:rPr>
          <w:rFonts w:ascii="Arial" w:hAnsi="Arial" w:cs="Arial"/>
          <w:color w:val="808080"/>
        </w:rPr>
        <w:t>),</w:t>
      </w:r>
      <w:r w:rsidRPr="00C84636">
        <w:rPr>
          <w:rFonts w:ascii="Arial" w:hAnsi="Arial" w:cs="Arial"/>
        </w:rPr>
        <w:t xml:space="preserve"> </w:t>
      </w:r>
      <w:r w:rsidRPr="00C84636">
        <w:rPr>
          <w:rFonts w:ascii="Arial" w:hAnsi="Arial" w:cs="Arial"/>
          <w:color w:val="008080"/>
        </w:rPr>
        <w:t>NGAY</w:t>
      </w:r>
      <w:r w:rsidRPr="00C84636">
        <w:rPr>
          <w:rFonts w:ascii="Arial" w:hAnsi="Arial" w:cs="Arial"/>
          <w:color w:val="808080"/>
        </w:rPr>
        <w:t>)&gt;=</w:t>
      </w:r>
      <w:r w:rsidRPr="00C84636">
        <w:rPr>
          <w:rFonts w:ascii="Arial" w:hAnsi="Arial" w:cs="Arial"/>
        </w:rPr>
        <w:t xml:space="preserve">0 </w:t>
      </w:r>
      <w:r w:rsidRPr="00C84636">
        <w:rPr>
          <w:rFonts w:ascii="Arial" w:hAnsi="Arial" w:cs="Arial"/>
          <w:color w:val="808080"/>
        </w:rPr>
        <w:t>AND</w:t>
      </w:r>
      <w:r w:rsidRPr="00C84636">
        <w:rPr>
          <w:rFonts w:ascii="Arial" w:hAnsi="Arial" w:cs="Arial"/>
        </w:rPr>
        <w:t xml:space="preserve"> </w:t>
      </w:r>
      <w:r w:rsidRPr="00C84636">
        <w:rPr>
          <w:rFonts w:ascii="Arial" w:hAnsi="Arial" w:cs="Arial"/>
          <w:color w:val="FF00FF"/>
        </w:rPr>
        <w:t>DATEDIFF</w:t>
      </w:r>
      <w:r w:rsidRPr="00C84636">
        <w:rPr>
          <w:rFonts w:ascii="Arial" w:hAnsi="Arial" w:cs="Arial"/>
          <w:color w:val="808080"/>
        </w:rPr>
        <w:t>(</w:t>
      </w:r>
      <w:r w:rsidRPr="00C84636">
        <w:rPr>
          <w:rFonts w:ascii="Arial" w:hAnsi="Arial" w:cs="Arial"/>
          <w:color w:val="FF00FF"/>
        </w:rPr>
        <w:t>DAY</w:t>
      </w:r>
      <w:r w:rsidRPr="00C84636">
        <w:rPr>
          <w:rFonts w:ascii="Arial" w:hAnsi="Arial" w:cs="Arial"/>
          <w:color w:val="808080"/>
        </w:rPr>
        <w:t>,</w:t>
      </w:r>
      <w:r w:rsidRPr="00C84636">
        <w:rPr>
          <w:rFonts w:ascii="Arial" w:hAnsi="Arial" w:cs="Arial"/>
        </w:rPr>
        <w:t xml:space="preserve"> </w:t>
      </w:r>
      <w:r w:rsidRPr="00C84636">
        <w:rPr>
          <w:rFonts w:ascii="Arial" w:hAnsi="Arial" w:cs="Arial"/>
          <w:color w:val="008080"/>
        </w:rPr>
        <w:t>NGAY</w:t>
      </w:r>
      <w:r w:rsidRPr="00C84636">
        <w:rPr>
          <w:rFonts w:ascii="Arial" w:hAnsi="Arial" w:cs="Arial"/>
          <w:color w:val="808080"/>
        </w:rPr>
        <w:t>,</w:t>
      </w:r>
      <w:r w:rsidRPr="00C84636">
        <w:rPr>
          <w:rFonts w:ascii="Arial" w:hAnsi="Arial" w:cs="Arial"/>
          <w:color w:val="FF00FF"/>
        </w:rPr>
        <w:t>CONVERT</w:t>
      </w:r>
      <w:r w:rsidRPr="00C84636">
        <w:rPr>
          <w:rFonts w:ascii="Arial" w:hAnsi="Arial" w:cs="Arial"/>
          <w:color w:val="808080"/>
        </w:rPr>
        <w:t>(</w:t>
      </w:r>
      <w:r w:rsidRPr="00C84636">
        <w:rPr>
          <w:rFonts w:ascii="Arial" w:hAnsi="Arial" w:cs="Arial"/>
          <w:color w:val="0000FF"/>
        </w:rPr>
        <w:t>DATETIME</w:t>
      </w:r>
      <w:r w:rsidRPr="00C84636">
        <w:rPr>
          <w:rFonts w:ascii="Arial" w:hAnsi="Arial" w:cs="Arial"/>
          <w:color w:val="808080"/>
        </w:rPr>
        <w:t>,</w:t>
      </w:r>
      <w:r w:rsidRPr="00C84636">
        <w:rPr>
          <w:rFonts w:ascii="Arial" w:hAnsi="Arial" w:cs="Arial"/>
        </w:rPr>
        <w:t xml:space="preserve"> </w:t>
      </w:r>
      <w:r w:rsidRPr="00C84636">
        <w:rPr>
          <w:rFonts w:ascii="Arial" w:hAnsi="Arial" w:cs="Arial"/>
          <w:color w:val="008080"/>
        </w:rPr>
        <w:t>@Ngay_Ket_Thuc</w:t>
      </w:r>
      <w:r w:rsidRPr="00C84636">
        <w:rPr>
          <w:rFonts w:ascii="Arial" w:hAnsi="Arial" w:cs="Arial"/>
          <w:color w:val="808080"/>
        </w:rPr>
        <w:t>,</w:t>
      </w:r>
      <w:r w:rsidRPr="00C84636">
        <w:rPr>
          <w:rFonts w:ascii="Arial" w:hAnsi="Arial" w:cs="Arial"/>
        </w:rPr>
        <w:t xml:space="preserve"> 103</w:t>
      </w:r>
      <w:r w:rsidRPr="00C84636">
        <w:rPr>
          <w:rFonts w:ascii="Arial" w:hAnsi="Arial" w:cs="Arial"/>
          <w:color w:val="808080"/>
        </w:rPr>
        <w:t>))&gt;=</w:t>
      </w:r>
      <w:r w:rsidRPr="00C84636">
        <w:rPr>
          <w:rFonts w:ascii="Arial" w:hAnsi="Arial" w:cs="Arial"/>
        </w:rPr>
        <w:t>0</w:t>
      </w:r>
      <w:r w:rsidRPr="00C84636">
        <w:rPr>
          <w:rFonts w:ascii="Arial" w:hAnsi="Arial" w:cs="Arial"/>
          <w:color w:val="808080"/>
        </w:rPr>
        <w:t>)</w:t>
      </w:r>
      <w:r w:rsidRPr="00C84636">
        <w:rPr>
          <w:rFonts w:ascii="Arial" w:hAnsi="Arial" w:cs="Arial"/>
        </w:rPr>
        <w:t xml:space="preserve"> </w:t>
      </w:r>
    </w:p>
    <w:p w:rsidR="00A849A4" w:rsidRPr="00C84636" w:rsidRDefault="00A849A4" w:rsidP="00A4202A">
      <w:pPr>
        <w:pStyle w:val="ListParagraph"/>
        <w:numPr>
          <w:ilvl w:val="0"/>
          <w:numId w:val="67"/>
        </w:numPr>
        <w:ind w:right="282"/>
        <w:contextualSpacing w:val="0"/>
        <w:jc w:val="left"/>
        <w:rPr>
          <w:rFonts w:ascii="Arial" w:hAnsi="Arial" w:cs="Arial"/>
        </w:rPr>
      </w:pPr>
      <w:r w:rsidRPr="00C84636">
        <w:rPr>
          <w:rFonts w:ascii="Arial" w:hAnsi="Arial" w:cs="Arial"/>
        </w:rPr>
        <w:t xml:space="preserve">HUỲNH KHOA VIN: </w:t>
      </w:r>
    </w:p>
    <w:p w:rsidR="00A849A4" w:rsidRPr="00C84636" w:rsidRDefault="00A849A4" w:rsidP="00A4202A">
      <w:pPr>
        <w:pStyle w:val="ListParagraph"/>
        <w:numPr>
          <w:ilvl w:val="0"/>
          <w:numId w:val="78"/>
        </w:numPr>
        <w:ind w:right="282"/>
        <w:contextualSpacing w:val="0"/>
        <w:jc w:val="left"/>
        <w:rPr>
          <w:rFonts w:ascii="Arial" w:hAnsi="Arial" w:cs="Arial"/>
        </w:rPr>
      </w:pPr>
      <w:r w:rsidRPr="00C84636">
        <w:rPr>
          <w:rFonts w:ascii="Arial" w:hAnsi="Arial" w:cs="Arial"/>
        </w:rPr>
        <w:t>VIẾT STORED VỀ DOANH THU THUÊ KHO, DOANH THU QUẢN CHẤP, CHI PHÍ THUÊ KHO, THIẾT KẾ CRYSTAL REPORT,</w:t>
      </w:r>
    </w:p>
    <w:p w:rsidR="00A849A4" w:rsidRPr="00C84636" w:rsidRDefault="00A849A4" w:rsidP="00A4202A">
      <w:pPr>
        <w:pStyle w:val="ListParagraph"/>
        <w:numPr>
          <w:ilvl w:val="0"/>
          <w:numId w:val="66"/>
        </w:numPr>
        <w:autoSpaceDE w:val="0"/>
        <w:autoSpaceDN w:val="0"/>
        <w:adjustRightInd w:val="0"/>
        <w:contextualSpacing w:val="0"/>
        <w:jc w:val="left"/>
        <w:rPr>
          <w:rFonts w:ascii="Arial" w:hAnsi="Arial" w:cs="Arial"/>
        </w:rPr>
      </w:pPr>
      <w:r w:rsidRPr="00C84636">
        <w:rPr>
          <w:rFonts w:ascii="Arial" w:hAnsi="Arial" w:cs="Arial"/>
        </w:rPr>
        <w:t>Doanh Thu Thuê Kho: Lấy được doanh thu thuê kho từ bảng ST_HOPDONGTHUEKHO và giá trị TongGiaTriHD.</w:t>
      </w:r>
    </w:p>
    <w:p w:rsidR="00A849A4" w:rsidRPr="00C84636" w:rsidRDefault="00A849A4" w:rsidP="00A4202A">
      <w:pPr>
        <w:pStyle w:val="ListParagraph"/>
        <w:numPr>
          <w:ilvl w:val="0"/>
          <w:numId w:val="65"/>
        </w:numPr>
        <w:autoSpaceDE w:val="0"/>
        <w:autoSpaceDN w:val="0"/>
        <w:adjustRightInd w:val="0"/>
        <w:contextualSpacing w:val="0"/>
        <w:jc w:val="left"/>
        <w:rPr>
          <w:rFonts w:ascii="Arial" w:hAnsi="Arial" w:cs="Arial"/>
          <w:color w:val="008080"/>
        </w:rPr>
      </w:pPr>
      <w:r w:rsidRPr="00C84636">
        <w:rPr>
          <w:rFonts w:ascii="Arial" w:hAnsi="Arial" w:cs="Arial"/>
        </w:rPr>
        <w:t>Theo chi nhánh: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THUÊ KHO'</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WAREHOUSE_NAME</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TongGiaTriHD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color w:val="808080"/>
          <w:szCs w:val="26"/>
        </w:rPr>
      </w:pPr>
      <w:r w:rsidRPr="00C84636">
        <w:rPr>
          <w:rFonts w:ascii="Arial" w:hAnsi="Arial" w:cs="Arial"/>
          <w:szCs w:val="26"/>
        </w:rPr>
        <w:lastRenderedPageBreak/>
        <w:tab/>
      </w:r>
      <w:r w:rsidRPr="00C84636">
        <w:rPr>
          <w:rFonts w:ascii="Arial" w:hAnsi="Arial" w:cs="Arial"/>
          <w:szCs w:val="26"/>
        </w:rPr>
        <w:tab/>
      </w:r>
      <w:r w:rsidRPr="00C84636">
        <w:rPr>
          <w:rFonts w:ascii="Arial" w:hAnsi="Arial" w:cs="Arial"/>
          <w:color w:val="0000FF"/>
          <w:szCs w:val="26"/>
        </w:rPr>
        <w:t>WHERE</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color w:val="008080"/>
          <w:szCs w:val="26"/>
        </w:rPr>
        <w:t>@MaChiNhanh</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GROUP</w:t>
      </w:r>
      <w:r w:rsidRPr="00C84636">
        <w:rPr>
          <w:rFonts w:ascii="Arial" w:hAnsi="Arial" w:cs="Arial"/>
          <w:szCs w:val="26"/>
        </w:rPr>
        <w:t xml:space="preserve"> </w:t>
      </w:r>
      <w:r w:rsidRPr="00C84636">
        <w:rPr>
          <w:rFonts w:ascii="Arial" w:hAnsi="Arial" w:cs="Arial"/>
          <w:color w:val="0000FF"/>
          <w:szCs w:val="26"/>
        </w:rPr>
        <w:t xml:space="preserve">BY </w:t>
      </w:r>
      <w:r w:rsidRPr="00C84636">
        <w:rPr>
          <w:rFonts w:ascii="Arial" w:hAnsi="Arial" w:cs="Arial"/>
          <w:color w:val="808080"/>
          <w:szCs w:val="26"/>
        </w:rPr>
        <w:t>(</w:t>
      </w:r>
      <w:r w:rsidRPr="00C84636">
        <w:rPr>
          <w:rFonts w:ascii="Arial" w:hAnsi="Arial" w:cs="Arial"/>
          <w:color w:val="008080"/>
          <w:szCs w:val="26"/>
        </w:rPr>
        <w:t>WAREHOUSE_NAME</w:t>
      </w:r>
      <w:r w:rsidRPr="00C84636">
        <w:rPr>
          <w:rFonts w:ascii="Arial" w:hAnsi="Arial" w:cs="Arial"/>
          <w:color w:val="808080"/>
          <w:szCs w:val="26"/>
        </w:rPr>
        <w:t>)</w:t>
      </w:r>
    </w:p>
    <w:p w:rsidR="00A849A4" w:rsidRPr="00C84636" w:rsidRDefault="00A849A4" w:rsidP="00A4202A">
      <w:pPr>
        <w:pStyle w:val="ListParagraph"/>
        <w:numPr>
          <w:ilvl w:val="0"/>
          <w:numId w:val="65"/>
        </w:numPr>
        <w:autoSpaceDE w:val="0"/>
        <w:autoSpaceDN w:val="0"/>
        <w:adjustRightInd w:val="0"/>
        <w:contextualSpacing w:val="0"/>
        <w:jc w:val="left"/>
        <w:rPr>
          <w:rFonts w:ascii="Arial" w:hAnsi="Arial" w:cs="Arial"/>
          <w:color w:val="008080"/>
        </w:rPr>
      </w:pPr>
      <w:r w:rsidRPr="00C84636">
        <w:rPr>
          <w:rFonts w:ascii="Arial" w:hAnsi="Arial" w:cs="Arial"/>
        </w:rPr>
        <w:t xml:space="preserve">Theo tổng công ty: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THUÊ KHO'</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N'Tổng Giá Trị Hợp Đồng'</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TongGiaTriHD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color w:val="808080"/>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WHERE</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p>
    <w:p w:rsidR="00A849A4" w:rsidRPr="00C84636" w:rsidRDefault="00A849A4" w:rsidP="00A4202A">
      <w:pPr>
        <w:pStyle w:val="ListParagraph"/>
        <w:numPr>
          <w:ilvl w:val="0"/>
          <w:numId w:val="66"/>
        </w:numPr>
        <w:autoSpaceDE w:val="0"/>
        <w:autoSpaceDN w:val="0"/>
        <w:adjustRightInd w:val="0"/>
        <w:contextualSpacing w:val="0"/>
        <w:jc w:val="left"/>
        <w:rPr>
          <w:rFonts w:ascii="Arial" w:hAnsi="Arial" w:cs="Arial"/>
        </w:rPr>
      </w:pPr>
      <w:r w:rsidRPr="00C84636">
        <w:rPr>
          <w:rFonts w:ascii="Arial" w:hAnsi="Arial" w:cs="Arial"/>
        </w:rPr>
        <w:t>Doanh thu quản chấp: Tính được dựa vào bảng AC_HOPDONG_QC và AC_HOPDONG_QC_CT bằng cách lấy giá trị hợp đồng theo kỳ hạn(AC_HOPDONG_QC.MUCPHI) + Tổng doanh thu các dịch vụ ngoài(AC_HOPDONG_QC_CT.MUCPHI):</w:t>
      </w:r>
    </w:p>
    <w:p w:rsidR="00A849A4" w:rsidRPr="00C84636" w:rsidRDefault="00A849A4" w:rsidP="00A4202A">
      <w:pPr>
        <w:pStyle w:val="ListParagraph"/>
        <w:numPr>
          <w:ilvl w:val="0"/>
          <w:numId w:val="65"/>
        </w:numPr>
        <w:autoSpaceDE w:val="0"/>
        <w:autoSpaceDN w:val="0"/>
        <w:adjustRightInd w:val="0"/>
        <w:contextualSpacing w:val="0"/>
        <w:jc w:val="left"/>
        <w:rPr>
          <w:rFonts w:ascii="Arial" w:hAnsi="Arial" w:cs="Arial"/>
        </w:rPr>
      </w:pPr>
      <w:r w:rsidRPr="00C84636">
        <w:rPr>
          <w:rFonts w:ascii="Arial" w:hAnsi="Arial" w:cs="Arial"/>
        </w:rPr>
        <w:t>Theo chi nhánh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lastRenderedPageBreak/>
        <w:tab/>
      </w:r>
      <w:r w:rsidRPr="00C84636">
        <w:rPr>
          <w:rFonts w:ascii="Arial" w:hAnsi="Arial" w:cs="Arial"/>
          <w:color w:val="0000FF"/>
          <w:szCs w:val="26"/>
        </w:rPr>
        <w:t>FROM</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MUCPHI</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WHERE</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not</w:t>
      </w:r>
      <w:r w:rsidRPr="00C84636">
        <w:rPr>
          <w:rFonts w:ascii="Arial" w:hAnsi="Arial" w:cs="Arial"/>
          <w:szCs w:val="26"/>
        </w:rPr>
        <w:t xml:space="preserve"> </w:t>
      </w:r>
      <w:r w:rsidRPr="00C84636">
        <w:rPr>
          <w:rFonts w:ascii="Arial" w:hAnsi="Arial" w:cs="Arial"/>
          <w:color w:val="808080"/>
          <w:szCs w:val="26"/>
        </w:rPr>
        <w:t>in(</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@MaChiNhanh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UNION</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WHERE</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@MaChiNhanh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lastRenderedPageBreak/>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GROUP</w:t>
      </w:r>
      <w:r w:rsidRPr="00C84636">
        <w:rPr>
          <w:rFonts w:ascii="Arial" w:hAnsi="Arial" w:cs="Arial"/>
          <w:szCs w:val="26"/>
        </w:rPr>
        <w:t xml:space="preserve"> </w:t>
      </w:r>
      <w:r w:rsidRPr="00C84636">
        <w:rPr>
          <w:rFonts w:ascii="Arial" w:hAnsi="Arial" w:cs="Arial"/>
          <w:color w:val="0000FF"/>
          <w:szCs w:val="26"/>
        </w:rPr>
        <w:t>BY</w:t>
      </w:r>
      <w:r w:rsidRPr="00C84636">
        <w:rPr>
          <w:rFonts w:ascii="Arial" w:hAnsi="Arial" w:cs="Arial"/>
          <w:szCs w:val="26"/>
        </w:rPr>
        <w:t xml:space="preserve"> </w:t>
      </w:r>
      <w:r w:rsidRPr="00C84636">
        <w:rPr>
          <w:rFonts w:ascii="Arial" w:hAnsi="Arial" w:cs="Arial"/>
          <w:color w:val="008080"/>
          <w:szCs w:val="26"/>
        </w:rPr>
        <w:t>MAHOPDONG</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QUẢN CHẤP'</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CONCAT</w:t>
      </w:r>
      <w:r w:rsidRPr="00C84636">
        <w:rPr>
          <w:rFonts w:ascii="Arial" w:hAnsi="Arial" w:cs="Arial"/>
          <w:color w:val="808080"/>
          <w:szCs w:val="26"/>
        </w:rPr>
        <w:t>(</w:t>
      </w:r>
      <w:r w:rsidRPr="00C84636">
        <w:rPr>
          <w:rFonts w:ascii="Arial" w:hAnsi="Arial" w:cs="Arial"/>
          <w:color w:val="FF0000"/>
          <w:szCs w:val="26"/>
        </w:rPr>
        <w:t>N'Tổng Doanh Thu Hợp Đồng: '</w:t>
      </w:r>
      <w:r w:rsidRPr="00C84636">
        <w:rPr>
          <w:rFonts w:ascii="Arial" w:hAnsi="Arial" w:cs="Arial"/>
          <w:color w:val="808080"/>
          <w:szCs w:val="26"/>
        </w:rPr>
        <w: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TENHOPDONG</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00FF"/>
          <w:szCs w:val="26"/>
        </w:rPr>
        <w:t>WHERE</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360"/>
        <w:rPr>
          <w:rFonts w:ascii="Arial" w:hAnsi="Arial" w:cs="Arial"/>
          <w:color w:val="008080"/>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pStyle w:val="ListParagraph"/>
        <w:autoSpaceDE w:val="0"/>
        <w:autoSpaceDN w:val="0"/>
        <w:adjustRightInd w:val="0"/>
        <w:ind w:left="1080"/>
        <w:rPr>
          <w:rFonts w:ascii="Arial" w:hAnsi="Arial" w:cs="Arial"/>
        </w:rPr>
      </w:pPr>
    </w:p>
    <w:p w:rsidR="00A849A4" w:rsidRPr="00C84636" w:rsidRDefault="00A849A4" w:rsidP="00A4202A">
      <w:pPr>
        <w:pStyle w:val="ListParagraph"/>
        <w:numPr>
          <w:ilvl w:val="0"/>
          <w:numId w:val="65"/>
        </w:numPr>
        <w:autoSpaceDE w:val="0"/>
        <w:autoSpaceDN w:val="0"/>
        <w:adjustRightInd w:val="0"/>
        <w:contextualSpacing w:val="0"/>
        <w:jc w:val="left"/>
        <w:rPr>
          <w:rFonts w:ascii="Arial" w:hAnsi="Arial" w:cs="Arial"/>
        </w:rPr>
      </w:pPr>
      <w:r w:rsidRPr="00C84636">
        <w:rPr>
          <w:rFonts w:ascii="Arial" w:hAnsi="Arial" w:cs="Arial"/>
        </w:rPr>
        <w:t>Theo tổng công ty</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FROM</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MUCPHI</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WHERE</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not</w:t>
      </w:r>
      <w:r w:rsidRPr="00C84636">
        <w:rPr>
          <w:rFonts w:ascii="Arial" w:hAnsi="Arial" w:cs="Arial"/>
          <w:szCs w:val="26"/>
        </w:rPr>
        <w:t xml:space="preserve"> </w:t>
      </w:r>
      <w:r w:rsidRPr="00C84636">
        <w:rPr>
          <w:rFonts w:ascii="Arial" w:hAnsi="Arial" w:cs="Arial"/>
          <w:color w:val="808080"/>
          <w:szCs w:val="26"/>
        </w:rPr>
        <w:t>in(</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lastRenderedPageBreak/>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UNION</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WHERE</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GROUP</w:t>
      </w:r>
      <w:r w:rsidRPr="00C84636">
        <w:rPr>
          <w:rFonts w:ascii="Arial" w:hAnsi="Arial" w:cs="Arial"/>
          <w:szCs w:val="26"/>
        </w:rPr>
        <w:t xml:space="preserve"> </w:t>
      </w:r>
      <w:r w:rsidRPr="00C84636">
        <w:rPr>
          <w:rFonts w:ascii="Arial" w:hAnsi="Arial" w:cs="Arial"/>
          <w:color w:val="0000FF"/>
          <w:szCs w:val="26"/>
        </w:rPr>
        <w:t>BY</w:t>
      </w:r>
      <w:r w:rsidRPr="00C84636">
        <w:rPr>
          <w:rFonts w:ascii="Arial" w:hAnsi="Arial" w:cs="Arial"/>
          <w:szCs w:val="26"/>
        </w:rPr>
        <w:t xml:space="preserve"> </w:t>
      </w:r>
      <w:r w:rsidRPr="00C84636">
        <w:rPr>
          <w:rFonts w:ascii="Arial" w:hAnsi="Arial" w:cs="Arial"/>
          <w:color w:val="008080"/>
          <w:szCs w:val="26"/>
        </w:rPr>
        <w:t>MAHOPDONG</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QUẢN CHẤP'</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CONCAT</w:t>
      </w:r>
      <w:r w:rsidRPr="00C84636">
        <w:rPr>
          <w:rFonts w:ascii="Arial" w:hAnsi="Arial" w:cs="Arial"/>
          <w:color w:val="808080"/>
          <w:szCs w:val="26"/>
        </w:rPr>
        <w:t>(</w:t>
      </w:r>
      <w:r w:rsidRPr="00C84636">
        <w:rPr>
          <w:rFonts w:ascii="Arial" w:hAnsi="Arial" w:cs="Arial"/>
          <w:color w:val="FF0000"/>
          <w:szCs w:val="26"/>
        </w:rPr>
        <w:t>N'Tổng Doanh Thu'</w:t>
      </w:r>
      <w:r w:rsidRPr="00C84636">
        <w:rPr>
          <w:rFonts w:ascii="Arial" w:hAnsi="Arial" w:cs="Arial"/>
          <w:color w:val="808080"/>
          <w:szCs w:val="26"/>
        </w:rPr>
        <w:t>,</w:t>
      </w:r>
      <w:r w:rsidRPr="00C84636">
        <w:rPr>
          <w:rFonts w:ascii="Arial" w:hAnsi="Arial" w:cs="Arial"/>
          <w:color w:val="FF0000"/>
          <w:szCs w:val="26"/>
        </w:rPr>
        <w: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lastRenderedPageBreak/>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8000"/>
          <w:szCs w:val="26"/>
        </w:rPr>
        <w:t>--Tham dinh gia, phap ly</w:t>
      </w:r>
      <w:r w:rsidRPr="00C84636">
        <w:rPr>
          <w:rFonts w:ascii="Arial" w:hAnsi="Arial" w:cs="Arial"/>
          <w:color w:val="008000"/>
          <w:szCs w:val="26"/>
        </w:rPr>
        <w:tab/>
      </w:r>
      <w:r w:rsidRPr="00C84636">
        <w:rPr>
          <w:rFonts w:ascii="Arial" w:hAnsi="Arial" w:cs="Arial"/>
          <w:color w:val="008000"/>
          <w:szCs w:val="26"/>
        </w:rPr>
        <w:tab/>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THẨM ĐỊNH GIÁ, PHÁP LÝ'</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color w:val="008080"/>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pStyle w:val="ListParagraph"/>
        <w:autoSpaceDE w:val="0"/>
        <w:autoSpaceDN w:val="0"/>
        <w:adjustRightInd w:val="0"/>
        <w:ind w:left="1080"/>
        <w:rPr>
          <w:rFonts w:ascii="Arial" w:hAnsi="Arial" w:cs="Arial"/>
        </w:rPr>
      </w:pPr>
    </w:p>
    <w:p w:rsidR="00A849A4" w:rsidRPr="00C84636" w:rsidRDefault="00A849A4" w:rsidP="00A4202A">
      <w:pPr>
        <w:pStyle w:val="ListParagraph"/>
        <w:numPr>
          <w:ilvl w:val="0"/>
          <w:numId w:val="66"/>
        </w:numPr>
        <w:autoSpaceDE w:val="0"/>
        <w:autoSpaceDN w:val="0"/>
        <w:adjustRightInd w:val="0"/>
        <w:contextualSpacing w:val="0"/>
        <w:jc w:val="left"/>
        <w:rPr>
          <w:rFonts w:ascii="Arial" w:hAnsi="Arial" w:cs="Arial"/>
          <w:color w:val="008080"/>
        </w:rPr>
      </w:pPr>
      <w:r w:rsidRPr="00C84636">
        <w:rPr>
          <w:rFonts w:ascii="Arial" w:hAnsi="Arial" w:cs="Arial"/>
        </w:rPr>
        <w:t xml:space="preserve">Chi phí thuê kho: Lấy từ bảng CP_CHIPHITHUEKHO với mục CP_CHIPHITHUEKHO.CHIPHI </w:t>
      </w:r>
    </w:p>
    <w:p w:rsidR="00A849A4" w:rsidRPr="00C84636" w:rsidRDefault="00A849A4" w:rsidP="00A4202A">
      <w:pPr>
        <w:pStyle w:val="ListParagraph"/>
        <w:numPr>
          <w:ilvl w:val="1"/>
          <w:numId w:val="66"/>
        </w:numPr>
        <w:autoSpaceDE w:val="0"/>
        <w:autoSpaceDN w:val="0"/>
        <w:adjustRightInd w:val="0"/>
        <w:contextualSpacing w:val="0"/>
        <w:jc w:val="left"/>
        <w:rPr>
          <w:rFonts w:ascii="Arial" w:hAnsi="Arial" w:cs="Arial"/>
          <w:color w:val="008080"/>
        </w:rPr>
      </w:pPr>
      <w:r w:rsidRPr="00C84636">
        <w:rPr>
          <w:rFonts w:ascii="Arial" w:hAnsi="Arial" w:cs="Arial"/>
        </w:rPr>
        <w:t>Theo chi nhánh</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color w:val="0000FF"/>
          <w:szCs w:val="26"/>
          <w:lang w:val="en-US"/>
        </w:rPr>
        <w:t>I</w:t>
      </w:r>
      <w:r w:rsidRPr="00C84636">
        <w:rPr>
          <w:rFonts w:ascii="Arial" w:hAnsi="Arial" w:cs="Arial"/>
          <w:color w:val="0000FF"/>
          <w:szCs w:val="26"/>
        </w:rPr>
        <w:t>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THUÊ KHO'</w:t>
      </w:r>
      <w:r w:rsidRPr="00C84636">
        <w:rPr>
          <w:rFonts w:ascii="Arial" w:hAnsi="Arial" w:cs="Arial"/>
          <w:color w:val="808080"/>
          <w:szCs w:val="26"/>
        </w:rPr>
        <w:t>)</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w:t>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WAREHOUSE_NAME</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w:t>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CHIPHI</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MAKHO</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rPr>
          <w:rFonts w:ascii="Arial" w:hAnsi="Arial" w:cs="Arial"/>
          <w:szCs w:val="26"/>
        </w:rPr>
      </w:pP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@MaChiNhanh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rPr>
          <w:rFonts w:ascii="Arial" w:hAnsi="Arial" w:cs="Arial"/>
          <w:color w:val="808080"/>
          <w:szCs w:val="26"/>
        </w:rPr>
      </w:pP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p>
    <w:p w:rsidR="00A849A4" w:rsidRPr="00C84636" w:rsidRDefault="00A849A4" w:rsidP="00A849A4">
      <w:pPr>
        <w:autoSpaceDE w:val="0"/>
        <w:autoSpaceDN w:val="0"/>
        <w:adjustRightInd w:val="0"/>
        <w:rPr>
          <w:rFonts w:ascii="Arial" w:hAnsi="Arial" w:cs="Arial"/>
          <w:color w:val="008080"/>
          <w:szCs w:val="26"/>
          <w:lang w:val="en-US"/>
        </w:rPr>
      </w:pPr>
      <w:r w:rsidRPr="00C84636">
        <w:rPr>
          <w:rFonts w:ascii="Arial" w:hAnsi="Arial" w:cs="Arial"/>
          <w:color w:val="008080"/>
          <w:szCs w:val="26"/>
          <w:lang w:val="en-US"/>
        </w:rPr>
        <w:lastRenderedPageBreak/>
        <w:tab/>
      </w:r>
    </w:p>
    <w:p w:rsidR="00A849A4" w:rsidRPr="00C84636" w:rsidRDefault="00A849A4" w:rsidP="00A4202A">
      <w:pPr>
        <w:pStyle w:val="ListParagraph"/>
        <w:numPr>
          <w:ilvl w:val="0"/>
          <w:numId w:val="65"/>
        </w:numPr>
        <w:autoSpaceDE w:val="0"/>
        <w:autoSpaceDN w:val="0"/>
        <w:adjustRightInd w:val="0"/>
        <w:contextualSpacing w:val="0"/>
        <w:jc w:val="left"/>
        <w:rPr>
          <w:rFonts w:ascii="Arial" w:hAnsi="Arial" w:cs="Arial"/>
          <w:color w:val="008080"/>
        </w:rPr>
      </w:pPr>
      <w:r w:rsidRPr="00C84636">
        <w:rPr>
          <w:rFonts w:ascii="Arial" w:hAnsi="Arial" w:cs="Arial"/>
        </w:rPr>
        <w:t>Theo tổng công ty</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THUÊ KHO'</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N'Tổng Chi Phí'</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CHIPHI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MAKHO</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360"/>
        <w:rPr>
          <w:rFonts w:ascii="Arial" w:hAnsi="Arial" w:cs="Arial"/>
          <w:szCs w:val="26"/>
        </w:rPr>
      </w:pP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p>
    <w:p w:rsidR="00A849A4" w:rsidRPr="00C84636" w:rsidRDefault="00A849A4" w:rsidP="00A849A4">
      <w:pPr>
        <w:autoSpaceDE w:val="0"/>
        <w:autoSpaceDN w:val="0"/>
        <w:adjustRightInd w:val="0"/>
        <w:ind w:left="360"/>
        <w:rPr>
          <w:rFonts w:ascii="Arial" w:hAnsi="Arial" w:cs="Arial"/>
          <w:szCs w:val="26"/>
        </w:rPr>
      </w:pPr>
    </w:p>
    <w:p w:rsidR="00A849A4" w:rsidRPr="00C84636" w:rsidRDefault="00A849A4" w:rsidP="00A4202A">
      <w:pPr>
        <w:pStyle w:val="ListParagraph"/>
        <w:numPr>
          <w:ilvl w:val="0"/>
          <w:numId w:val="78"/>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Thiết kế Crystal Report:</w:t>
      </w:r>
    </w:p>
    <w:p w:rsidR="00A849A4" w:rsidRPr="00C84636" w:rsidRDefault="00A849A4" w:rsidP="00A4202A">
      <w:pPr>
        <w:pStyle w:val="ListParagraph"/>
        <w:numPr>
          <w:ilvl w:val="0"/>
          <w:numId w:val="68"/>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Học cách sử dụng Crystal Report thông qua Youtube và tutorial.</w:t>
      </w:r>
    </w:p>
    <w:p w:rsidR="00A849A4" w:rsidRPr="00C84636" w:rsidRDefault="00A849A4" w:rsidP="00A4202A">
      <w:pPr>
        <w:pStyle w:val="ListParagraph"/>
        <w:numPr>
          <w:ilvl w:val="0"/>
          <w:numId w:val="68"/>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Thiết kế các control để binding được với kết quả trả về từ Stored Procedure.</w:t>
      </w:r>
    </w:p>
    <w:p w:rsidR="00A849A4" w:rsidRPr="00C84636" w:rsidRDefault="00A849A4" w:rsidP="00A4202A">
      <w:pPr>
        <w:pStyle w:val="ListParagraph"/>
        <w:numPr>
          <w:ilvl w:val="0"/>
          <w:numId w:val="68"/>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Đa số là copy từ Crystal Report đã có sẵn trong Project ban đầu.</w:t>
      </w:r>
    </w:p>
    <w:p w:rsidR="00A849A4" w:rsidRPr="00C84636" w:rsidRDefault="00A849A4" w:rsidP="00A4202A">
      <w:pPr>
        <w:pStyle w:val="ListParagraph"/>
        <w:numPr>
          <w:ilvl w:val="0"/>
          <w:numId w:val="68"/>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Bị lỗi tràn dữ liệu ra khỏi cell trong table: Đã sửa được</w:t>
      </w:r>
    </w:p>
    <w:p w:rsidR="00A849A4" w:rsidRPr="00C84636" w:rsidRDefault="00A849A4" w:rsidP="00A849A4">
      <w:pPr>
        <w:pStyle w:val="ListParagraph"/>
        <w:ind w:left="2160" w:right="282"/>
        <w:rPr>
          <w:rFonts w:ascii="Arial" w:hAnsi="Arial" w:cs="Arial"/>
        </w:rPr>
      </w:pPr>
    </w:p>
    <w:p w:rsidR="00A849A4" w:rsidRPr="00C84636" w:rsidRDefault="00A849A4" w:rsidP="00A4202A">
      <w:pPr>
        <w:pStyle w:val="ListParagraph"/>
        <w:numPr>
          <w:ilvl w:val="0"/>
          <w:numId w:val="78"/>
        </w:numPr>
        <w:ind w:right="282"/>
        <w:contextualSpacing w:val="0"/>
        <w:jc w:val="left"/>
        <w:rPr>
          <w:rFonts w:ascii="Arial" w:hAnsi="Arial" w:cs="Arial"/>
        </w:rPr>
      </w:pPr>
      <w:r w:rsidRPr="00C84636">
        <w:rPr>
          <w:rFonts w:ascii="Arial" w:hAnsi="Arial" w:cs="Arial"/>
        </w:rPr>
        <w:t>GỘP STORED PROCEDURE THÀNH 2 STORED LỚN LÀ PL_DOANHTHU VÀ PL_CHIPHI</w:t>
      </w:r>
    </w:p>
    <w:p w:rsidR="00A849A4" w:rsidRPr="00C84636" w:rsidRDefault="00A849A4" w:rsidP="00A849A4">
      <w:pPr>
        <w:autoSpaceDE w:val="0"/>
        <w:autoSpaceDN w:val="0"/>
        <w:adjustRightInd w:val="0"/>
        <w:rPr>
          <w:rFonts w:ascii="Arial" w:hAnsi="Arial" w:cs="Arial"/>
          <w:color w:val="000000" w:themeColor="text1"/>
          <w:szCs w:val="26"/>
          <w:lang w:val="en-US"/>
        </w:rPr>
      </w:pPr>
    </w:p>
    <w:p w:rsidR="00A849A4" w:rsidRPr="00C84636" w:rsidRDefault="00A849A4" w:rsidP="00A849A4">
      <w:pPr>
        <w:pStyle w:val="ListParagraph"/>
        <w:autoSpaceDE w:val="0"/>
        <w:autoSpaceDN w:val="0"/>
        <w:adjustRightInd w:val="0"/>
        <w:rPr>
          <w:rFonts w:ascii="Arial" w:hAnsi="Arial" w:cs="Arial"/>
          <w:color w:val="000000" w:themeColor="text1"/>
        </w:rPr>
      </w:pPr>
      <w:r w:rsidRPr="00C84636">
        <w:rPr>
          <w:rFonts w:ascii="Arial" w:hAnsi="Arial" w:cs="Arial"/>
          <w:color w:val="000000" w:themeColor="text1"/>
        </w:rPr>
        <w:t>Phải biết đưa được tất cả các kết quả từ các store có sẵn về chung 1 định dạng kết quả:</w:t>
      </w:r>
    </w:p>
    <w:p w:rsidR="00A849A4" w:rsidRPr="00C84636" w:rsidRDefault="00A849A4" w:rsidP="00A4202A">
      <w:pPr>
        <w:pStyle w:val="ListParagraph"/>
        <w:numPr>
          <w:ilvl w:val="2"/>
          <w:numId w:val="69"/>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lastRenderedPageBreak/>
        <w:t>Hạng mục: Tên hạng mục</w:t>
      </w:r>
    </w:p>
    <w:p w:rsidR="00A849A4" w:rsidRPr="00C84636" w:rsidRDefault="00A849A4" w:rsidP="00A4202A">
      <w:pPr>
        <w:pStyle w:val="ListParagraph"/>
        <w:numPr>
          <w:ilvl w:val="2"/>
          <w:numId w:val="69"/>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Chi tiết: Tên chi phí hoặc doanh thu bên trong hạng mục đó</w:t>
      </w:r>
    </w:p>
    <w:p w:rsidR="00A849A4" w:rsidRPr="00C84636" w:rsidRDefault="00A849A4" w:rsidP="00A4202A">
      <w:pPr>
        <w:pStyle w:val="ListParagraph"/>
        <w:numPr>
          <w:ilvl w:val="2"/>
          <w:numId w:val="69"/>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Kế hoạch: kế hoạch đã lên trước đó</w:t>
      </w:r>
    </w:p>
    <w:p w:rsidR="00A849A4" w:rsidRPr="00C84636" w:rsidRDefault="00A849A4" w:rsidP="00A4202A">
      <w:pPr>
        <w:pStyle w:val="ListParagraph"/>
        <w:numPr>
          <w:ilvl w:val="2"/>
          <w:numId w:val="69"/>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Thực tế: kết quả thực tế đạt được</w:t>
      </w:r>
    </w:p>
    <w:p w:rsidR="00A849A4" w:rsidRPr="00C84636" w:rsidRDefault="00A849A4" w:rsidP="00A4202A">
      <w:pPr>
        <w:pStyle w:val="ListParagraph"/>
        <w:numPr>
          <w:ilvl w:val="2"/>
          <w:numId w:val="69"/>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Tiến độ thời gian: Dựa trên thời gian thực tế và thời gian bắt đầu đăng kí kế hoạch là bao nhiêu.</w:t>
      </w:r>
    </w:p>
    <w:p w:rsidR="00A849A4" w:rsidRPr="00C84636" w:rsidRDefault="00A849A4" w:rsidP="00A4202A">
      <w:pPr>
        <w:pStyle w:val="ListParagraph"/>
        <w:numPr>
          <w:ilvl w:val="2"/>
          <w:numId w:val="69"/>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Tiến độ kế hoạch: Phần trăm giữa thực tế và kế hoạch đã đạt được là bao nhiêu.</w:t>
      </w:r>
    </w:p>
    <w:p w:rsidR="00A849A4" w:rsidRPr="00C84636" w:rsidRDefault="00A849A4" w:rsidP="00A4202A">
      <w:pPr>
        <w:pStyle w:val="ListParagraph"/>
        <w:numPr>
          <w:ilvl w:val="0"/>
          <w:numId w:val="70"/>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Học được cách tạo ra 1 table tạm để lưu trữ giá trị sinh ra theo từng stored procedure và insert trực tiếp kết quả truy vấn vào table này. Mỗi 1 Stored lớn đều gồm có 2 bảng tạm là @#t1 và @#t2.</w:t>
      </w:r>
    </w:p>
    <w:p w:rsidR="00A849A4" w:rsidRPr="00C84636" w:rsidRDefault="00A849A4" w:rsidP="00A4202A">
      <w:pPr>
        <w:pStyle w:val="ListParagraph"/>
        <w:numPr>
          <w:ilvl w:val="0"/>
          <w:numId w:val="70"/>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Gộp được Stored Procedure lớn, tuy nhiên có vài nhóm không liên lạc được</w:t>
      </w:r>
    </w:p>
    <w:p w:rsidR="00A849A4" w:rsidRPr="00C84636" w:rsidRDefault="00A849A4" w:rsidP="00A4202A">
      <w:pPr>
        <w:pStyle w:val="ListParagraph"/>
        <w:numPr>
          <w:ilvl w:val="0"/>
          <w:numId w:val="70"/>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Kết quả:</w:t>
      </w:r>
    </w:p>
    <w:p w:rsidR="00A849A4" w:rsidRPr="00C84636" w:rsidRDefault="00A849A4" w:rsidP="00A4202A">
      <w:pPr>
        <w:pStyle w:val="ListParagraph"/>
        <w:numPr>
          <w:ilvl w:val="1"/>
          <w:numId w:val="70"/>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PL_CHIPHI:</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ALTER</w:t>
      </w:r>
      <w:r w:rsidRPr="00C84636">
        <w:rPr>
          <w:rFonts w:ascii="Arial" w:hAnsi="Arial" w:cs="Arial"/>
          <w:szCs w:val="26"/>
        </w:rPr>
        <w:t xml:space="preserve"> </w:t>
      </w:r>
      <w:r w:rsidRPr="00C84636">
        <w:rPr>
          <w:rFonts w:ascii="Arial" w:hAnsi="Arial" w:cs="Arial"/>
          <w:color w:val="0000FF"/>
          <w:szCs w:val="26"/>
        </w:rPr>
        <w:t>PROCEDURE</w:t>
      </w:r>
      <w:r w:rsidRPr="00C84636">
        <w:rPr>
          <w:rFonts w:ascii="Arial" w:hAnsi="Arial" w:cs="Arial"/>
          <w:szCs w:val="26"/>
        </w:rPr>
        <w:t xml:space="preserve"> </w:t>
      </w:r>
      <w:r w:rsidRPr="00C84636">
        <w:rPr>
          <w:rFonts w:ascii="Arial" w:hAnsi="Arial" w:cs="Arial"/>
          <w:color w:val="008080"/>
          <w:szCs w:val="26"/>
        </w:rPr>
        <w:t>[dbo]</w:t>
      </w:r>
      <w:r w:rsidRPr="00C84636">
        <w:rPr>
          <w:rFonts w:ascii="Arial" w:hAnsi="Arial" w:cs="Arial"/>
          <w:color w:val="808080"/>
          <w:szCs w:val="26"/>
        </w:rPr>
        <w:t>.</w:t>
      </w:r>
      <w:r w:rsidRPr="00C84636">
        <w:rPr>
          <w:rFonts w:ascii="Arial" w:hAnsi="Arial" w:cs="Arial"/>
          <w:color w:val="008080"/>
          <w:szCs w:val="26"/>
        </w:rPr>
        <w:t>[PL_CHIPHI]</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@MaChiNhanh</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15</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NULL,</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80"/>
          <w:szCs w:val="26"/>
        </w:rPr>
        <w:t>@Ngay_Phat_Sinh</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20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NULL,</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80"/>
          <w:szCs w:val="26"/>
        </w:rPr>
        <w:t>@Ngay_Ket_Thuc</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20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NULL</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AS</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DECLARE</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TABLE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HANG_MUC</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CHI_TIET</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KE_HOACH</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THUC_TE</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TIEN_DO_THOI_GIAN</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TIEN_DO_KE_HOACH</w:t>
      </w:r>
      <w:r w:rsidRPr="00C84636">
        <w:rPr>
          <w:rFonts w:ascii="Arial" w:hAnsi="Arial" w:cs="Arial"/>
          <w:szCs w:val="26"/>
        </w:rPr>
        <w:t xml:space="preserve"> </w:t>
      </w:r>
      <w:r w:rsidRPr="00C84636">
        <w:rPr>
          <w:rFonts w:ascii="Arial" w:hAnsi="Arial" w:cs="Arial"/>
          <w:color w:val="0000FF"/>
          <w:szCs w:val="26"/>
        </w:rPr>
        <w:t>FLOAT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lastRenderedPageBreak/>
        <w:t>if</w:t>
      </w:r>
      <w:r w:rsidRPr="00C84636">
        <w:rPr>
          <w:rFonts w:ascii="Arial" w:hAnsi="Arial" w:cs="Arial"/>
          <w:color w:val="808080"/>
          <w:szCs w:val="26"/>
        </w:rPr>
        <w:t>(</w:t>
      </w:r>
      <w:r w:rsidRPr="00C84636">
        <w:rPr>
          <w:rFonts w:ascii="Arial" w:hAnsi="Arial" w:cs="Arial"/>
          <w:color w:val="008080"/>
          <w:szCs w:val="26"/>
        </w:rPr>
        <w:t>@MaChiNhanh</w:t>
      </w:r>
      <w:r w:rsidRPr="00C84636">
        <w:rPr>
          <w:rFonts w:ascii="Arial" w:hAnsi="Arial" w:cs="Arial"/>
          <w:szCs w:val="26"/>
        </w:rPr>
        <w:t xml:space="preserve"> </w:t>
      </w:r>
      <w:r w:rsidRPr="00C84636">
        <w:rPr>
          <w:rFonts w:ascii="Arial" w:hAnsi="Arial" w:cs="Arial"/>
          <w:color w:val="808080"/>
          <w:szCs w:val="26"/>
        </w:rPr>
        <w:t>&lt;&gt;</w:t>
      </w:r>
      <w:r w:rsidRPr="00C84636">
        <w:rPr>
          <w:rFonts w:ascii="Arial" w:hAnsi="Arial" w:cs="Arial"/>
          <w:szCs w:val="26"/>
        </w:rPr>
        <w:t xml:space="preserve"> </w:t>
      </w:r>
      <w:r w:rsidRPr="00C84636">
        <w:rPr>
          <w:rFonts w:ascii="Arial" w:hAnsi="Arial" w:cs="Arial"/>
          <w:color w:val="FF0000"/>
          <w:szCs w:val="26"/>
        </w:rPr>
        <w: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BEGIN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00"/>
          <w:szCs w:val="26"/>
        </w:rPr>
        <w:t>--CHI PHÍ THUÊ KHO</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THUÊ KHO'</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WAREHOUSE_NAME</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CHIPHI</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MAKHO</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@MaChiNhanh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008000"/>
          <w:szCs w:val="26"/>
        </w:rPr>
        <w:t>--CHI PHÍ NGOÀI CỘNG THÊM</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NGOÀI CỘNG THÊM'</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 xml:space="preserve"> </w:t>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TENDV</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GIADV</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CP_MUANGOAIDVCONGTHEM</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00"/>
          <w:szCs w:val="26"/>
        </w:rPr>
        <w:t>--CHI PHÍ KHÁC</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KHÁC'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CP_CHIPHIKHAC</w:t>
      </w:r>
      <w:r w:rsidRPr="00C84636">
        <w:rPr>
          <w:rFonts w:ascii="Arial" w:hAnsi="Arial" w:cs="Arial"/>
          <w:color w:val="808080"/>
          <w:szCs w:val="26"/>
        </w:rPr>
        <w:t>.</w:t>
      </w:r>
      <w:r w:rsidRPr="00C84636">
        <w:rPr>
          <w:rFonts w:ascii="Arial" w:hAnsi="Arial" w:cs="Arial"/>
          <w:color w:val="008080"/>
          <w:szCs w:val="26"/>
        </w:rPr>
        <w:t>TENCP</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GIACP</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CP_CHIPHIKHAC</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END</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ELSE</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BEGIN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THUÊ KHO'</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N'Tổng Chi Phí'</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CHIPHI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CP_CHIPHITHUEKHO</w:t>
      </w:r>
      <w:r w:rsidRPr="00C84636">
        <w:rPr>
          <w:rFonts w:ascii="Arial" w:hAnsi="Arial" w:cs="Arial"/>
          <w:color w:val="808080"/>
          <w:szCs w:val="26"/>
        </w:rPr>
        <w:t>.</w:t>
      </w:r>
      <w:r w:rsidRPr="00C84636">
        <w:rPr>
          <w:rFonts w:ascii="Arial" w:hAnsi="Arial" w:cs="Arial"/>
          <w:color w:val="008080"/>
          <w:szCs w:val="26"/>
        </w:rPr>
        <w:t>MAKHO</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NGAYBD</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color w:val="008000"/>
          <w:szCs w:val="26"/>
        </w:rPr>
        <w:t>--CHI PHÍ NGOÀI CỘNG THÊM</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 xml:space="preserve"> </w:t>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NGOÀI CỘNG THÊM'</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 xml:space="preserve"> </w:t>
      </w: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00"/>
          <w:szCs w:val="26"/>
        </w:rPr>
        <w:t>N'Tổng Chi Phí'</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GIADV</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CP_MUANGOAIDVCONGTHEM</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00"/>
          <w:szCs w:val="26"/>
        </w:rPr>
        <w:t>--CHI PHÍ KHÁC</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N'CHI PHÍ KHÁC'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00"/>
          <w:szCs w:val="26"/>
        </w:rPr>
        <w:t>N'Tổng Chi Phí'</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GIACP</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CP_CHIPHIKHAC</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ab/>
      </w:r>
      <w:r w:rsidRPr="00C84636">
        <w:rPr>
          <w:rFonts w:ascii="Arial" w:hAnsi="Arial" w:cs="Arial"/>
          <w:szCs w:val="26"/>
        </w:rPr>
        <w:tab/>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NGAYPHATSINH</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autoSpaceDE w:val="0"/>
        <w:autoSpaceDN w:val="0"/>
        <w:adjustRightInd w:val="0"/>
        <w:ind w:left="720"/>
        <w:rPr>
          <w:rFonts w:ascii="Arial" w:hAnsi="Arial" w:cs="Arial"/>
          <w:color w:val="0000FF"/>
          <w:szCs w:val="26"/>
        </w:rPr>
      </w:pPr>
      <w:r w:rsidRPr="00C84636">
        <w:rPr>
          <w:rFonts w:ascii="Arial" w:hAnsi="Arial" w:cs="Arial"/>
          <w:color w:val="0000FF"/>
          <w:szCs w:val="26"/>
        </w:rPr>
        <w:t>END</w:t>
      </w:r>
    </w:p>
    <w:p w:rsidR="00A849A4" w:rsidRPr="00C84636" w:rsidRDefault="00A849A4" w:rsidP="00A4202A">
      <w:pPr>
        <w:pStyle w:val="ListParagraph"/>
        <w:numPr>
          <w:ilvl w:val="0"/>
          <w:numId w:val="71"/>
        </w:numPr>
        <w:autoSpaceDE w:val="0"/>
        <w:autoSpaceDN w:val="0"/>
        <w:adjustRightInd w:val="0"/>
        <w:contextualSpacing w:val="0"/>
        <w:jc w:val="left"/>
        <w:rPr>
          <w:rFonts w:ascii="Arial" w:hAnsi="Arial" w:cs="Arial"/>
          <w:color w:val="000000" w:themeColor="text1"/>
        </w:rPr>
      </w:pPr>
      <w:r w:rsidRPr="00C84636">
        <w:rPr>
          <w:rFonts w:ascii="Arial" w:hAnsi="Arial" w:cs="Arial"/>
          <w:color w:val="000000" w:themeColor="text1"/>
        </w:rPr>
        <w:t>PL_DOANHTHU:</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ALTER</w:t>
      </w:r>
      <w:r w:rsidRPr="00C84636">
        <w:rPr>
          <w:rFonts w:ascii="Arial" w:hAnsi="Arial" w:cs="Arial"/>
          <w:szCs w:val="26"/>
        </w:rPr>
        <w:t xml:space="preserve"> </w:t>
      </w:r>
      <w:r w:rsidRPr="00C84636">
        <w:rPr>
          <w:rFonts w:ascii="Arial" w:hAnsi="Arial" w:cs="Arial"/>
          <w:color w:val="0000FF"/>
          <w:szCs w:val="26"/>
        </w:rPr>
        <w:t>PROCEDURE</w:t>
      </w:r>
      <w:r w:rsidRPr="00C84636">
        <w:rPr>
          <w:rFonts w:ascii="Arial" w:hAnsi="Arial" w:cs="Arial"/>
          <w:szCs w:val="26"/>
        </w:rPr>
        <w:t xml:space="preserve"> </w:t>
      </w:r>
      <w:r w:rsidRPr="00C84636">
        <w:rPr>
          <w:rFonts w:ascii="Arial" w:hAnsi="Arial" w:cs="Arial"/>
          <w:color w:val="008080"/>
          <w:szCs w:val="26"/>
        </w:rPr>
        <w:t>[dbo]</w:t>
      </w:r>
      <w:r w:rsidRPr="00C84636">
        <w:rPr>
          <w:rFonts w:ascii="Arial" w:hAnsi="Arial" w:cs="Arial"/>
          <w:color w:val="808080"/>
          <w:szCs w:val="26"/>
        </w:rPr>
        <w:t>.</w:t>
      </w:r>
      <w:r w:rsidRPr="00C84636">
        <w:rPr>
          <w:rFonts w:ascii="Arial" w:hAnsi="Arial" w:cs="Arial"/>
          <w:color w:val="008080"/>
          <w:szCs w:val="26"/>
        </w:rPr>
        <w:t>[PL_DOANHTHU]</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@MaChiNhanh</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15</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NULL,</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80"/>
          <w:szCs w:val="26"/>
        </w:rPr>
        <w:t>@Ngay_Phat_Sinh</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20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NULL,</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8080"/>
          <w:szCs w:val="26"/>
        </w:rPr>
        <w:t>@Ngay_Ket_Thuc</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20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NULL</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AS</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DECLARE</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TABLE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HANG_MUC</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CHI_TIET</w:t>
      </w:r>
      <w:r w:rsidRPr="00C84636">
        <w:rPr>
          <w:rFonts w:ascii="Arial" w:hAnsi="Arial" w:cs="Arial"/>
          <w:szCs w:val="26"/>
        </w:rPr>
        <w:t xml:space="preserve"> </w:t>
      </w:r>
      <w:r w:rsidRPr="00C84636">
        <w:rPr>
          <w:rFonts w:ascii="Arial" w:hAnsi="Arial" w:cs="Arial"/>
          <w:color w:val="0000FF"/>
          <w:szCs w:val="26"/>
        </w:rPr>
        <w:t>NVARCHAR</w:t>
      </w:r>
      <w:r w:rsidRPr="00C84636">
        <w:rPr>
          <w:rFonts w:ascii="Arial" w:hAnsi="Arial" w:cs="Arial"/>
          <w:color w:val="808080"/>
          <w:szCs w:val="26"/>
        </w:rPr>
        <w:t>(</w:t>
      </w:r>
      <w:r w:rsidRPr="00C84636">
        <w:rPr>
          <w:rFonts w:ascii="Arial" w:hAnsi="Arial" w:cs="Arial"/>
          <w:szCs w:val="26"/>
        </w:rPr>
        <w:t>150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KE_HOACH</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THUC_TE</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TIEN_DO_THOI_GIAN</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TIEN_DO_KE_HOACH</w:t>
      </w:r>
      <w:r w:rsidRPr="00C84636">
        <w:rPr>
          <w:rFonts w:ascii="Arial" w:hAnsi="Arial" w:cs="Arial"/>
          <w:szCs w:val="26"/>
        </w:rPr>
        <w:t xml:space="preserve"> </w:t>
      </w:r>
      <w:r w:rsidRPr="00C84636">
        <w:rPr>
          <w:rFonts w:ascii="Arial" w:hAnsi="Arial" w:cs="Arial"/>
          <w:color w:val="0000FF"/>
          <w:szCs w:val="26"/>
        </w:rPr>
        <w:t>FLOAT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DECLARE</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00FF"/>
          <w:szCs w:val="26"/>
        </w:rPr>
        <w:t>TABLE</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0000FF"/>
          <w:szCs w:val="26"/>
        </w:rPr>
        <w:t>varchar</w:t>
      </w:r>
      <w:r w:rsidRPr="00C84636">
        <w:rPr>
          <w:rFonts w:ascii="Arial" w:hAnsi="Arial" w:cs="Arial"/>
          <w:color w:val="808080"/>
          <w:szCs w:val="26"/>
        </w:rPr>
        <w:t>(</w:t>
      </w:r>
      <w:r w:rsidRPr="00C84636">
        <w:rPr>
          <w:rFonts w:ascii="Arial" w:hAnsi="Arial" w:cs="Arial"/>
          <w:szCs w:val="26"/>
        </w:rPr>
        <w:t>15</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ab/>
      </w:r>
      <w:r w:rsidRPr="00C84636">
        <w:rPr>
          <w:rFonts w:ascii="Arial" w:hAnsi="Arial" w:cs="Arial"/>
          <w:color w:val="008080"/>
          <w:szCs w:val="26"/>
        </w:rPr>
        <w:t>MUCPHI</w:t>
      </w:r>
      <w:r w:rsidRPr="00C84636">
        <w:rPr>
          <w:rFonts w:ascii="Arial" w:hAnsi="Arial" w:cs="Arial"/>
          <w:szCs w:val="26"/>
        </w:rPr>
        <w:t xml:space="preserve"> </w:t>
      </w:r>
      <w:r w:rsidRPr="00C84636">
        <w:rPr>
          <w:rFonts w:ascii="Arial" w:hAnsi="Arial" w:cs="Arial"/>
          <w:color w:val="0000FF"/>
          <w:szCs w:val="26"/>
        </w:rPr>
        <w:t xml:space="preserve">decimal </w:t>
      </w:r>
      <w:r w:rsidRPr="00C84636">
        <w:rPr>
          <w:rFonts w:ascii="Arial" w:hAnsi="Arial" w:cs="Arial"/>
          <w:color w:val="808080"/>
          <w:szCs w:val="26"/>
        </w:rPr>
        <w:t>(</w:t>
      </w:r>
      <w:r w:rsidRPr="00C84636">
        <w:rPr>
          <w:rFonts w:ascii="Arial" w:hAnsi="Arial" w:cs="Arial"/>
          <w:szCs w:val="26"/>
        </w:rPr>
        <w:t>18</w:t>
      </w:r>
      <w:r w:rsidRPr="00C84636">
        <w:rPr>
          <w:rFonts w:ascii="Arial" w:hAnsi="Arial" w:cs="Arial"/>
          <w:color w:val="808080"/>
          <w:szCs w:val="26"/>
        </w:rPr>
        <w:t>,</w:t>
      </w:r>
      <w:r w:rsidRPr="00C84636">
        <w:rPr>
          <w:rFonts w:ascii="Arial" w:hAnsi="Arial" w:cs="Arial"/>
          <w:szCs w:val="26"/>
        </w:rPr>
        <w:t>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if</w:t>
      </w:r>
      <w:r w:rsidRPr="00C84636">
        <w:rPr>
          <w:rFonts w:ascii="Arial" w:hAnsi="Arial" w:cs="Arial"/>
          <w:color w:val="808080"/>
          <w:szCs w:val="26"/>
        </w:rPr>
        <w:t>(</w:t>
      </w:r>
      <w:r w:rsidRPr="00C84636">
        <w:rPr>
          <w:rFonts w:ascii="Arial" w:hAnsi="Arial" w:cs="Arial"/>
          <w:color w:val="008080"/>
          <w:szCs w:val="26"/>
        </w:rPr>
        <w:t>@MaChiNhanh</w:t>
      </w:r>
      <w:r w:rsidRPr="00C84636">
        <w:rPr>
          <w:rFonts w:ascii="Arial" w:hAnsi="Arial" w:cs="Arial"/>
          <w:szCs w:val="26"/>
        </w:rPr>
        <w:t xml:space="preserve"> </w:t>
      </w:r>
      <w:r w:rsidRPr="00C84636">
        <w:rPr>
          <w:rFonts w:ascii="Arial" w:hAnsi="Arial" w:cs="Arial"/>
          <w:color w:val="808080"/>
          <w:szCs w:val="26"/>
        </w:rPr>
        <w:t>&lt;&gt;</w:t>
      </w:r>
      <w:r w:rsidRPr="00C84636">
        <w:rPr>
          <w:rFonts w:ascii="Arial" w:hAnsi="Arial" w:cs="Arial"/>
          <w:szCs w:val="26"/>
        </w:rPr>
        <w:t xml:space="preserve"> </w:t>
      </w:r>
      <w:r w:rsidRPr="00C84636">
        <w:rPr>
          <w:rFonts w:ascii="Arial" w:hAnsi="Arial" w:cs="Arial"/>
          <w:color w:val="FF0000"/>
          <w:szCs w:val="26"/>
        </w:rPr>
        <w: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BEGIN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00"/>
          <w:szCs w:val="26"/>
        </w:rPr>
        <w:t>--Cho thuê kho khoán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CHO THUÊ KHO KHOÁN'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00"/>
          <w:szCs w:val="26"/>
        </w:rPr>
        <w:t>--exec PL_TONGDOANHTHUTHUEKHO_Select @Ma_Chi_Nhanh, @Ngay_Phat_Sinh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THUÊ KHO'</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WAREHOUSE_NAME</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TongGiaTriHD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WHERE</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color w:val="008080"/>
          <w:szCs w:val="26"/>
        </w:rPr>
        <w:t>@MaChiNhanh</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lastRenderedPageBreak/>
        <w:t>NgayThue</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GROUP</w:t>
      </w:r>
      <w:r w:rsidRPr="00C84636">
        <w:rPr>
          <w:rFonts w:ascii="Arial" w:hAnsi="Arial" w:cs="Arial"/>
          <w:szCs w:val="26"/>
        </w:rPr>
        <w:t xml:space="preserve"> </w:t>
      </w:r>
      <w:r w:rsidRPr="00C84636">
        <w:rPr>
          <w:rFonts w:ascii="Arial" w:hAnsi="Arial" w:cs="Arial"/>
          <w:color w:val="0000FF"/>
          <w:szCs w:val="26"/>
        </w:rPr>
        <w:t xml:space="preserve">BY </w:t>
      </w:r>
      <w:r w:rsidRPr="00C84636">
        <w:rPr>
          <w:rFonts w:ascii="Arial" w:hAnsi="Arial" w:cs="Arial"/>
          <w:color w:val="808080"/>
          <w:szCs w:val="26"/>
        </w:rPr>
        <w:t>(</w:t>
      </w:r>
      <w:r w:rsidRPr="00C84636">
        <w:rPr>
          <w:rFonts w:ascii="Arial" w:hAnsi="Arial" w:cs="Arial"/>
          <w:color w:val="008080"/>
          <w:szCs w:val="26"/>
        </w:rPr>
        <w:t>WAREHOUSE_NAME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00"/>
          <w:szCs w:val="26"/>
        </w:rPr>
        <w:t>--exec PL_TONGDOANHTHUQUANCHAP_Select @Ma_Chi_Nhanh, @Ngay_Phat_Sinh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FROM</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MUCPHI</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WHERE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not</w:t>
      </w:r>
      <w:r w:rsidRPr="00C84636">
        <w:rPr>
          <w:rFonts w:ascii="Arial" w:hAnsi="Arial" w:cs="Arial"/>
          <w:szCs w:val="26"/>
        </w:rPr>
        <w:t xml:space="preserve"> </w:t>
      </w:r>
      <w:r w:rsidRPr="00C84636">
        <w:rPr>
          <w:rFonts w:ascii="Arial" w:hAnsi="Arial" w:cs="Arial"/>
          <w:color w:val="808080"/>
          <w:szCs w:val="26"/>
        </w:rPr>
        <w:t>in(</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@MaChiNhanh</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UNION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ab/>
      </w:r>
      <w:r w:rsidRPr="00C84636">
        <w:rPr>
          <w:rFonts w:ascii="Arial" w:hAnsi="Arial" w:cs="Arial"/>
          <w:color w:val="0000FF"/>
          <w:szCs w:val="26"/>
        </w:rPr>
        <w:t>WHERE</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BRANCH_ID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@MaChiNhanh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GROUP</w:t>
      </w:r>
      <w:r w:rsidRPr="00C84636">
        <w:rPr>
          <w:rFonts w:ascii="Arial" w:hAnsi="Arial" w:cs="Arial"/>
          <w:szCs w:val="26"/>
        </w:rPr>
        <w:t xml:space="preserve"> </w:t>
      </w:r>
      <w:r w:rsidRPr="00C84636">
        <w:rPr>
          <w:rFonts w:ascii="Arial" w:hAnsi="Arial" w:cs="Arial"/>
          <w:color w:val="0000FF"/>
          <w:szCs w:val="26"/>
        </w:rPr>
        <w:t>BY</w:t>
      </w:r>
      <w:r w:rsidRPr="00C84636">
        <w:rPr>
          <w:rFonts w:ascii="Arial" w:hAnsi="Arial" w:cs="Arial"/>
          <w:szCs w:val="26"/>
        </w:rPr>
        <w:t xml:space="preserve"> </w:t>
      </w:r>
      <w:r w:rsidRPr="00C84636">
        <w:rPr>
          <w:rFonts w:ascii="Arial" w:hAnsi="Arial" w:cs="Arial"/>
          <w:color w:val="008080"/>
          <w:szCs w:val="26"/>
        </w:rPr>
        <w:t>MAHOPDONG</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QUẢN CHẤP'</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CONCAT</w:t>
      </w:r>
      <w:r w:rsidRPr="00C84636">
        <w:rPr>
          <w:rFonts w:ascii="Arial" w:hAnsi="Arial" w:cs="Arial"/>
          <w:color w:val="808080"/>
          <w:szCs w:val="26"/>
        </w:rPr>
        <w:t>(</w:t>
      </w:r>
      <w:r w:rsidRPr="00C84636">
        <w:rPr>
          <w:rFonts w:ascii="Arial" w:hAnsi="Arial" w:cs="Arial"/>
          <w:color w:val="FF0000"/>
          <w:szCs w:val="26"/>
        </w:rPr>
        <w:t>N'Tổng Doanh Thu Hợp Đồng: '</w:t>
      </w:r>
      <w:r w:rsidRPr="00C84636">
        <w:rPr>
          <w:rFonts w:ascii="Arial" w:hAnsi="Arial" w:cs="Arial"/>
          <w:color w:val="808080"/>
          <w:szCs w:val="26"/>
        </w:rPr>
        <w: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TENHOPDONG</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00FF"/>
          <w:szCs w:val="26"/>
        </w:rPr>
        <w:t>WHERE</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00"/>
          <w:szCs w:val="26"/>
        </w:rPr>
        <w:t>--Dịch vụ thẩm định giá, pháp lý</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THẨM ĐỊNH GIÁ, PHÁP LÝ'</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END</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lastRenderedPageBreak/>
        <w:t>ELSE</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BEGIN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CHO THUÊ KHO KHOÁN'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00"/>
          <w:szCs w:val="26"/>
        </w:rPr>
        <w:t>--exec PL_TONGDOANHTHUTHUEKHO_Select @Ma_Chi_Nhanh, @Ngay_Phat_Sinh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THUÊ KHO'</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N'Tổng Giá Trị Hợp Đồng'</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TongGiaTriHD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szCs w:val="26"/>
        </w:rPr>
        <w:t xml:space="preserve">0.0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float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WHERE</w:t>
      </w:r>
      <w:r w:rsidRPr="00C84636">
        <w:rPr>
          <w:rFonts w:ascii="Arial" w:hAnsi="Arial" w:cs="Arial"/>
          <w:color w:val="808080"/>
          <w:szCs w:val="26"/>
        </w:rPr>
        <w:t>(</w:t>
      </w:r>
      <w:r w:rsidRPr="00C84636">
        <w:rPr>
          <w:rFonts w:ascii="Arial" w:hAnsi="Arial" w:cs="Arial"/>
          <w:color w:val="008080"/>
          <w:szCs w:val="26"/>
        </w:rPr>
        <w:t>ST_HOPDONGTHUEKHO</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ST_WAREHOUSE</w:t>
      </w:r>
      <w:r w:rsidRPr="00C84636">
        <w:rPr>
          <w:rFonts w:ascii="Arial" w:hAnsi="Arial" w:cs="Arial"/>
          <w:color w:val="808080"/>
          <w:szCs w:val="26"/>
        </w:rPr>
        <w:t>.</w:t>
      </w:r>
      <w:r w:rsidRPr="00C84636">
        <w:rPr>
          <w:rFonts w:ascii="Arial" w:hAnsi="Arial" w:cs="Arial"/>
          <w:color w:val="008080"/>
          <w:szCs w:val="26"/>
        </w:rPr>
        <w:t>WAREHOUSE_ID</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808080"/>
          <w:szCs w:val="26"/>
        </w:rPr>
        <w:t>AND</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)&gt;=</w:t>
      </w:r>
      <w:r w:rsidRPr="00C84636">
        <w:rPr>
          <w:rFonts w:ascii="Arial" w:hAnsi="Arial" w:cs="Arial"/>
          <w:szCs w:val="26"/>
        </w:rPr>
        <w:t xml:space="preserve">0 </w:t>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NgayThue</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8000"/>
          <w:szCs w:val="26"/>
        </w:rPr>
        <w:t>--exec PL_TONGDOANHTHUQUANCHAP_Select @Ma_Chi_Nhanh, @Ngay_Phat_Sinh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8000"/>
          <w:szCs w:val="26"/>
        </w:rPr>
        <w:t>--exec PL_TONGDOANHTHUQUANCHAP_Select @Ma_Chi_Nhanh, @Ngay_Phat_Sinh</w:t>
      </w: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FROM</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MUCPHI</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WHERE</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not</w:t>
      </w:r>
      <w:r w:rsidRPr="00C84636">
        <w:rPr>
          <w:rFonts w:ascii="Arial" w:hAnsi="Arial" w:cs="Arial"/>
          <w:szCs w:val="26"/>
        </w:rPr>
        <w:t xml:space="preserve"> </w:t>
      </w:r>
      <w:r w:rsidRPr="00C84636">
        <w:rPr>
          <w:rFonts w:ascii="Arial" w:hAnsi="Arial" w:cs="Arial"/>
          <w:color w:val="808080"/>
          <w:szCs w:val="26"/>
        </w:rPr>
        <w:t>in(</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UNION</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ab/>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AC_HOPDONG_QC_CT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szCs w:val="26"/>
        </w:rPr>
        <w:t xml:space="preserve"> </w:t>
      </w:r>
      <w:r w:rsidRPr="00C84636">
        <w:rPr>
          <w:rFonts w:ascii="Arial" w:hAnsi="Arial" w:cs="Arial"/>
          <w:color w:val="0000FF"/>
          <w:szCs w:val="26"/>
        </w:rPr>
        <w:t xml:space="preserve">WHERE </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B</w:t>
      </w:r>
      <w:r w:rsidRPr="00C84636">
        <w:rPr>
          <w:rFonts w:ascii="Arial" w:hAnsi="Arial" w:cs="Arial"/>
          <w:color w:val="808080"/>
          <w:szCs w:val="26"/>
        </w:rPr>
        <w:t>.</w:t>
      </w:r>
      <w:r w:rsidRPr="00C84636">
        <w:rPr>
          <w:rFonts w:ascii="Arial" w:hAnsi="Arial" w:cs="Arial"/>
          <w:color w:val="008080"/>
          <w:szCs w:val="26"/>
        </w:rPr>
        <w:t>MAHOPDONG</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AC_HOPDONG_QC</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WHERE</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@Ngay_Phat_Sinh</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)&gt;=</w:t>
      </w:r>
      <w:r w:rsidRPr="00C84636">
        <w:rPr>
          <w:rFonts w:ascii="Arial" w:hAnsi="Arial" w:cs="Arial"/>
          <w:szCs w:val="26"/>
        </w:rPr>
        <w:t xml:space="preserve">0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lastRenderedPageBreak/>
        <w:tab/>
      </w:r>
      <w:r w:rsidRPr="00C84636">
        <w:rPr>
          <w:rFonts w:ascii="Arial" w:hAnsi="Arial" w:cs="Arial"/>
          <w:color w:val="808080"/>
          <w:szCs w:val="26"/>
        </w:rPr>
        <w:t>AND</w:t>
      </w:r>
      <w:r w:rsidRPr="00C84636">
        <w:rPr>
          <w:rFonts w:ascii="Arial" w:hAnsi="Arial" w:cs="Arial"/>
          <w:szCs w:val="26"/>
        </w:rPr>
        <w:t xml:space="preserve"> </w:t>
      </w:r>
      <w:r w:rsidRPr="00C84636">
        <w:rPr>
          <w:rFonts w:ascii="Arial" w:hAnsi="Arial" w:cs="Arial"/>
          <w:color w:val="FF00FF"/>
          <w:szCs w:val="26"/>
        </w:rPr>
        <w:t>DATEDIFF</w:t>
      </w:r>
      <w:r w:rsidRPr="00C84636">
        <w:rPr>
          <w:rFonts w:ascii="Arial" w:hAnsi="Arial" w:cs="Arial"/>
          <w:color w:val="808080"/>
          <w:szCs w:val="26"/>
        </w:rPr>
        <w:t>(</w:t>
      </w:r>
      <w:r w:rsidRPr="00C84636">
        <w:rPr>
          <w:rFonts w:ascii="Arial" w:hAnsi="Arial" w:cs="Arial"/>
          <w:color w:val="FF00FF"/>
          <w:szCs w:val="26"/>
        </w:rPr>
        <w:t>DAY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NGAYBATDAU</w:t>
      </w:r>
      <w:r w:rsidRPr="00C84636">
        <w:rPr>
          <w:rFonts w:ascii="Arial" w:hAnsi="Arial" w:cs="Arial"/>
          <w:color w:val="808080"/>
          <w:szCs w:val="26"/>
        </w:rPr>
        <w:t>,</w:t>
      </w:r>
      <w:r w:rsidRPr="00C84636">
        <w:rPr>
          <w:rFonts w:ascii="Arial" w:hAnsi="Arial" w:cs="Arial"/>
          <w:color w:val="FF00FF"/>
          <w:szCs w:val="26"/>
        </w:rPr>
        <w:t>CONVERT</w:t>
      </w:r>
      <w:r w:rsidRPr="00C84636">
        <w:rPr>
          <w:rFonts w:ascii="Arial" w:hAnsi="Arial" w:cs="Arial"/>
          <w:color w:val="808080"/>
          <w:szCs w:val="26"/>
        </w:rPr>
        <w:t>(</w:t>
      </w:r>
      <w:r w:rsidRPr="00C84636">
        <w:rPr>
          <w:rFonts w:ascii="Arial" w:hAnsi="Arial" w:cs="Arial"/>
          <w:color w:val="0000FF"/>
          <w:szCs w:val="26"/>
        </w:rPr>
        <w:t>DATETIME</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@Ngay_Ket_Thuc</w:t>
      </w:r>
      <w:r w:rsidRPr="00C84636">
        <w:rPr>
          <w:rFonts w:ascii="Arial" w:hAnsi="Arial" w:cs="Arial"/>
          <w:color w:val="808080"/>
          <w:szCs w:val="26"/>
        </w:rPr>
        <w:t>,</w:t>
      </w:r>
      <w:r w:rsidRPr="00C84636">
        <w:rPr>
          <w:rFonts w:ascii="Arial" w:hAnsi="Arial" w:cs="Arial"/>
          <w:szCs w:val="26"/>
        </w:rPr>
        <w:t xml:space="preserve"> 103</w:t>
      </w:r>
      <w:r w:rsidRPr="00C84636">
        <w:rPr>
          <w:rFonts w:ascii="Arial" w:hAnsi="Arial" w:cs="Arial"/>
          <w:color w:val="808080"/>
          <w:szCs w:val="26"/>
        </w:rPr>
        <w:t>))&gt;=</w:t>
      </w:r>
      <w:r w:rsidRPr="00C84636">
        <w:rPr>
          <w:rFonts w:ascii="Arial" w:hAnsi="Arial" w:cs="Arial"/>
          <w:szCs w:val="26"/>
        </w:rPr>
        <w:t>0</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8080"/>
          <w:szCs w:val="26"/>
        </w:rPr>
        <w:t>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GROUP</w:t>
      </w:r>
      <w:r w:rsidRPr="00C84636">
        <w:rPr>
          <w:rFonts w:ascii="Arial" w:hAnsi="Arial" w:cs="Arial"/>
          <w:szCs w:val="26"/>
        </w:rPr>
        <w:t xml:space="preserve"> </w:t>
      </w:r>
      <w:r w:rsidRPr="00C84636">
        <w:rPr>
          <w:rFonts w:ascii="Arial" w:hAnsi="Arial" w:cs="Arial"/>
          <w:color w:val="0000FF"/>
          <w:szCs w:val="26"/>
        </w:rPr>
        <w:t>BY</w:t>
      </w:r>
      <w:r w:rsidRPr="00C84636">
        <w:rPr>
          <w:rFonts w:ascii="Arial" w:hAnsi="Arial" w:cs="Arial"/>
          <w:szCs w:val="26"/>
        </w:rPr>
        <w:t xml:space="preserve"> </w:t>
      </w:r>
      <w:r w:rsidRPr="00C84636">
        <w:rPr>
          <w:rFonts w:ascii="Arial" w:hAnsi="Arial" w:cs="Arial"/>
          <w:color w:val="008080"/>
          <w:szCs w:val="26"/>
        </w:rPr>
        <w:t>MAHOPDONG</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QUẢN CHẤP'</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szCs w:val="26"/>
        </w:rPr>
        <w:t xml:space="preserve"> </w:t>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FF0000"/>
          <w:szCs w:val="26"/>
        </w:rPr>
        <w:t>N''</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HANG_MUC</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CONCAT</w:t>
      </w:r>
      <w:r w:rsidRPr="00C84636">
        <w:rPr>
          <w:rFonts w:ascii="Arial" w:hAnsi="Arial" w:cs="Arial"/>
          <w:color w:val="808080"/>
          <w:szCs w:val="26"/>
        </w:rPr>
        <w:t>(</w:t>
      </w:r>
      <w:r w:rsidRPr="00C84636">
        <w:rPr>
          <w:rFonts w:ascii="Arial" w:hAnsi="Arial" w:cs="Arial"/>
          <w:color w:val="FF0000"/>
          <w:szCs w:val="26"/>
        </w:rPr>
        <w:t>N'Tổng Doanh Thu'</w:t>
      </w:r>
      <w:r w:rsidRPr="00C84636">
        <w:rPr>
          <w:rFonts w:ascii="Arial" w:hAnsi="Arial" w:cs="Arial"/>
          <w:color w:val="808080"/>
          <w:szCs w:val="26"/>
        </w:rPr>
        <w:t>,</w:t>
      </w:r>
      <w:r w:rsidRPr="00C84636">
        <w:rPr>
          <w:rFonts w:ascii="Arial" w:hAnsi="Arial" w:cs="Arial"/>
          <w:color w:val="FF0000"/>
          <w:szCs w:val="26"/>
        </w:rPr>
        <w:t>':'</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CHI_TIET</w:t>
      </w:r>
      <w:r w:rsidRPr="00C84636">
        <w:rPr>
          <w:rFonts w:ascii="Arial" w:hAnsi="Arial" w:cs="Arial"/>
          <w:color w:val="808080"/>
          <w:szCs w:val="26"/>
        </w:rPr>
        <w:t>,</w:t>
      </w:r>
      <w:r w:rsidRPr="00C84636">
        <w:rPr>
          <w:rFonts w:ascii="Arial" w:hAnsi="Arial" w:cs="Arial"/>
          <w:szCs w:val="26"/>
        </w:rPr>
        <w:t xml:space="preserve"> </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t xml:space="preserve">0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KE_HOACH</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FF"/>
          <w:szCs w:val="26"/>
        </w:rPr>
        <w:t>CAST</w:t>
      </w:r>
      <w:r w:rsidRPr="00C84636">
        <w:rPr>
          <w:rFonts w:ascii="Arial" w:hAnsi="Arial" w:cs="Arial"/>
          <w:color w:val="808080"/>
          <w:szCs w:val="26"/>
        </w:rPr>
        <w:t>(</w:t>
      </w:r>
      <w:r w:rsidRPr="00C84636">
        <w:rPr>
          <w:rFonts w:ascii="Arial" w:hAnsi="Arial" w:cs="Arial"/>
          <w:color w:val="FF00FF"/>
          <w:szCs w:val="26"/>
        </w:rPr>
        <w:t>SUM</w:t>
      </w:r>
      <w:r w:rsidRPr="00C84636">
        <w:rPr>
          <w:rFonts w:ascii="Arial" w:hAnsi="Arial" w:cs="Arial"/>
          <w:color w:val="808080"/>
          <w:szCs w:val="26"/>
        </w:rPr>
        <w:t>(</w:t>
      </w:r>
      <w:r w:rsidRPr="00C84636">
        <w:rPr>
          <w:rFonts w:ascii="Arial" w:hAnsi="Arial" w:cs="Arial"/>
          <w:color w:val="008080"/>
          <w:szCs w:val="26"/>
        </w:rPr>
        <w:t>A</w:t>
      </w:r>
      <w:r w:rsidRPr="00C84636">
        <w:rPr>
          <w:rFonts w:ascii="Arial" w:hAnsi="Arial" w:cs="Arial"/>
          <w:color w:val="808080"/>
          <w:szCs w:val="26"/>
        </w:rPr>
        <w:t>.</w:t>
      </w:r>
      <w:r w:rsidRPr="00C84636">
        <w:rPr>
          <w:rFonts w:ascii="Arial" w:hAnsi="Arial" w:cs="Arial"/>
          <w:color w:val="008080"/>
          <w:szCs w:val="26"/>
        </w:rPr>
        <w:t>MUCPHI</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00FF"/>
          <w:szCs w:val="26"/>
        </w:rPr>
        <w:t>MONEY</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THUC_TE</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TIEN_DO_THOI_GIAN</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FF0000"/>
          <w:szCs w:val="26"/>
        </w:rPr>
        <w:t>'0.0'</w:t>
      </w:r>
      <w:r w:rsidRPr="00C84636">
        <w:rPr>
          <w:rFonts w:ascii="Arial" w:hAnsi="Arial" w:cs="Arial"/>
          <w:szCs w:val="26"/>
        </w:rPr>
        <w:t xml:space="preserve"> </w:t>
      </w:r>
      <w:r w:rsidRPr="00C84636">
        <w:rPr>
          <w:rFonts w:ascii="Arial" w:hAnsi="Arial" w:cs="Arial"/>
          <w:color w:val="0000FF"/>
          <w:szCs w:val="26"/>
        </w:rPr>
        <w:t>as</w:t>
      </w:r>
      <w:r w:rsidRPr="00C84636">
        <w:rPr>
          <w:rFonts w:ascii="Arial" w:hAnsi="Arial" w:cs="Arial"/>
          <w:szCs w:val="26"/>
        </w:rPr>
        <w:t xml:space="preserve"> </w:t>
      </w:r>
      <w:r w:rsidRPr="00C84636">
        <w:rPr>
          <w:rFonts w:ascii="Arial" w:hAnsi="Arial" w:cs="Arial"/>
          <w:color w:val="008080"/>
          <w:szCs w:val="26"/>
        </w:rPr>
        <w:t>TIEN_DO_KE_HOACH</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@#t2</w:t>
      </w:r>
      <w:r w:rsidRPr="00C84636">
        <w:rPr>
          <w:rFonts w:ascii="Arial" w:hAnsi="Arial" w:cs="Arial"/>
          <w:szCs w:val="26"/>
        </w:rPr>
        <w:t xml:space="preserve"> </w:t>
      </w:r>
      <w:r w:rsidRPr="00C84636">
        <w:rPr>
          <w:rFonts w:ascii="Arial" w:hAnsi="Arial" w:cs="Arial"/>
          <w:color w:val="008080"/>
          <w:szCs w:val="26"/>
        </w:rPr>
        <w:t>A</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8000"/>
          <w:szCs w:val="26"/>
        </w:rPr>
        <w:t>--Tham dinh gia, phap ly</w:t>
      </w:r>
      <w:r w:rsidRPr="00C84636">
        <w:rPr>
          <w:rFonts w:ascii="Arial" w:hAnsi="Arial" w:cs="Arial"/>
          <w:color w:val="008000"/>
          <w:szCs w:val="26"/>
        </w:rPr>
        <w:tab/>
      </w:r>
      <w:r w:rsidRPr="00C84636">
        <w:rPr>
          <w:rFonts w:ascii="Arial" w:hAnsi="Arial" w:cs="Arial"/>
          <w:color w:val="008000"/>
          <w:szCs w:val="26"/>
        </w:rPr>
        <w:tab/>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insert</w:t>
      </w:r>
      <w:r w:rsidRPr="00C84636">
        <w:rPr>
          <w:rFonts w:ascii="Arial" w:hAnsi="Arial" w:cs="Arial"/>
          <w:szCs w:val="26"/>
        </w:rPr>
        <w:t xml:space="preserve"> </w:t>
      </w:r>
      <w:r w:rsidRPr="00C84636">
        <w:rPr>
          <w:rFonts w:ascii="Arial" w:hAnsi="Arial" w:cs="Arial"/>
          <w:color w:val="0000FF"/>
          <w:szCs w:val="26"/>
        </w:rPr>
        <w:t>into</w:t>
      </w:r>
      <w:r w:rsidRPr="00C84636">
        <w:rPr>
          <w:rFonts w:ascii="Arial" w:hAnsi="Arial" w:cs="Arial"/>
          <w:szCs w:val="26"/>
        </w:rPr>
        <w:t xml:space="preserve"> </w:t>
      </w:r>
      <w:r w:rsidRPr="00C84636">
        <w:rPr>
          <w:rFonts w:ascii="Arial" w:hAnsi="Arial" w:cs="Arial"/>
          <w:color w:val="008080"/>
          <w:szCs w:val="26"/>
        </w:rPr>
        <w:t>@#t1</w:t>
      </w:r>
      <w:r w:rsidRPr="00C84636">
        <w:rPr>
          <w:rFonts w:ascii="Arial" w:hAnsi="Arial" w:cs="Arial"/>
          <w:color w:val="0000FF"/>
          <w:szCs w:val="26"/>
        </w:rPr>
        <w:t xml:space="preserve"> </w:t>
      </w:r>
      <w:r w:rsidRPr="00C84636">
        <w:rPr>
          <w:rFonts w:ascii="Arial" w:hAnsi="Arial" w:cs="Arial"/>
          <w:color w:val="808080"/>
          <w:szCs w:val="26"/>
        </w:rPr>
        <w:t>(</w:t>
      </w:r>
      <w:r w:rsidRPr="00C84636">
        <w:rPr>
          <w:rFonts w:ascii="Arial" w:hAnsi="Arial" w:cs="Arial"/>
          <w:color w:val="008080"/>
          <w:szCs w:val="26"/>
        </w:rPr>
        <w:t>HANG_MUC</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 xml:space="preserve">VALUES </w:t>
      </w:r>
      <w:r w:rsidRPr="00C84636">
        <w:rPr>
          <w:rFonts w:ascii="Arial" w:hAnsi="Arial" w:cs="Arial"/>
          <w:color w:val="808080"/>
          <w:szCs w:val="26"/>
        </w:rPr>
        <w:t>(</w:t>
      </w:r>
      <w:r w:rsidRPr="00C84636">
        <w:rPr>
          <w:rFonts w:ascii="Arial" w:hAnsi="Arial" w:cs="Arial"/>
          <w:color w:val="FF0000"/>
          <w:szCs w:val="26"/>
        </w:rPr>
        <w:t>N'DOANH THU THẨM ĐỊNH GIÁ, PHÁP LÝ'</w:t>
      </w:r>
      <w:r w:rsidRPr="00C84636">
        <w:rPr>
          <w:rFonts w:ascii="Arial" w:hAnsi="Arial" w:cs="Arial"/>
          <w:color w:val="808080"/>
          <w:szCs w:val="26"/>
        </w:rPr>
        <w:t>)</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szCs w:val="26"/>
        </w:rPr>
        <w:tab/>
      </w:r>
      <w:r w:rsidRPr="00C84636">
        <w:rPr>
          <w:rFonts w:ascii="Arial" w:hAnsi="Arial" w:cs="Arial"/>
          <w:szCs w:val="26"/>
        </w:rPr>
        <w:tab/>
      </w:r>
      <w:r w:rsidRPr="00C84636">
        <w:rPr>
          <w:rFonts w:ascii="Arial" w:hAnsi="Arial" w:cs="Arial"/>
          <w:color w:val="0000FF"/>
          <w:szCs w:val="26"/>
        </w:rPr>
        <w:t>select</w:t>
      </w:r>
      <w:r w:rsidRPr="00C84636">
        <w:rPr>
          <w:rFonts w:ascii="Arial" w:hAnsi="Arial" w:cs="Arial"/>
          <w:szCs w:val="26"/>
        </w:rPr>
        <w:t xml:space="preserve"> </w:t>
      </w:r>
      <w:r w:rsidRPr="00C84636">
        <w:rPr>
          <w:rFonts w:ascii="Arial" w:hAnsi="Arial" w:cs="Arial"/>
          <w:color w:val="808080"/>
          <w:szCs w:val="26"/>
        </w:rPr>
        <w:t>*</w:t>
      </w:r>
      <w:r w:rsidRPr="00C84636">
        <w:rPr>
          <w:rFonts w:ascii="Arial" w:hAnsi="Arial" w:cs="Arial"/>
          <w:szCs w:val="26"/>
        </w:rPr>
        <w:t xml:space="preserve"> </w:t>
      </w:r>
      <w:r w:rsidRPr="00C84636">
        <w:rPr>
          <w:rFonts w:ascii="Arial" w:hAnsi="Arial" w:cs="Arial"/>
          <w:color w:val="0000FF"/>
          <w:szCs w:val="26"/>
        </w:rPr>
        <w:t>from</w:t>
      </w:r>
      <w:r w:rsidRPr="00C84636">
        <w:rPr>
          <w:rFonts w:ascii="Arial" w:hAnsi="Arial" w:cs="Arial"/>
          <w:szCs w:val="26"/>
        </w:rPr>
        <w:t xml:space="preserve"> </w:t>
      </w:r>
      <w:r w:rsidRPr="00C84636">
        <w:rPr>
          <w:rFonts w:ascii="Arial" w:hAnsi="Arial" w:cs="Arial"/>
          <w:color w:val="008080"/>
          <w:szCs w:val="26"/>
        </w:rPr>
        <w:t>@#t1</w:t>
      </w:r>
    </w:p>
    <w:p w:rsidR="00A849A4" w:rsidRPr="00C84636" w:rsidRDefault="00A849A4" w:rsidP="00A849A4">
      <w:pPr>
        <w:autoSpaceDE w:val="0"/>
        <w:autoSpaceDN w:val="0"/>
        <w:adjustRightInd w:val="0"/>
        <w:ind w:left="720"/>
        <w:rPr>
          <w:rFonts w:ascii="Arial" w:hAnsi="Arial" w:cs="Arial"/>
          <w:szCs w:val="26"/>
        </w:rPr>
      </w:pPr>
      <w:r w:rsidRPr="00C84636">
        <w:rPr>
          <w:rFonts w:ascii="Arial" w:hAnsi="Arial" w:cs="Arial"/>
          <w:color w:val="0000FF"/>
          <w:szCs w:val="26"/>
        </w:rPr>
        <w:t>END</w:t>
      </w: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849A4">
      <w:pPr>
        <w:autoSpaceDE w:val="0"/>
        <w:autoSpaceDN w:val="0"/>
        <w:adjustRightInd w:val="0"/>
        <w:ind w:left="720"/>
        <w:rPr>
          <w:rFonts w:ascii="Arial" w:hAnsi="Arial" w:cs="Arial"/>
          <w:szCs w:val="26"/>
        </w:rPr>
      </w:pPr>
    </w:p>
    <w:p w:rsidR="00A849A4" w:rsidRPr="00C84636" w:rsidRDefault="00A849A4" w:rsidP="00A4202A">
      <w:pPr>
        <w:pStyle w:val="ListParagraph"/>
        <w:numPr>
          <w:ilvl w:val="0"/>
          <w:numId w:val="67"/>
        </w:numPr>
        <w:ind w:right="282"/>
        <w:contextualSpacing w:val="0"/>
        <w:jc w:val="left"/>
        <w:rPr>
          <w:rFonts w:ascii="Arial" w:hAnsi="Arial" w:cs="Arial"/>
        </w:rPr>
      </w:pPr>
      <w:r w:rsidRPr="00C84636">
        <w:rPr>
          <w:rFonts w:ascii="Arial" w:hAnsi="Arial" w:cs="Arial"/>
        </w:rPr>
        <w:t xml:space="preserve">NGUYỄN HOÀNG KIM NGUYÊN: </w:t>
      </w:r>
    </w:p>
    <w:p w:rsidR="00A849A4" w:rsidRPr="00C84636" w:rsidRDefault="00A849A4" w:rsidP="00A4202A">
      <w:pPr>
        <w:pStyle w:val="ListParagraph"/>
        <w:numPr>
          <w:ilvl w:val="0"/>
          <w:numId w:val="79"/>
        </w:numPr>
        <w:autoSpaceDE w:val="0"/>
        <w:autoSpaceDN w:val="0"/>
        <w:adjustRightInd w:val="0"/>
        <w:contextualSpacing w:val="0"/>
        <w:jc w:val="left"/>
        <w:rPr>
          <w:rFonts w:ascii="Arial" w:hAnsi="Arial" w:cs="Arial"/>
        </w:rPr>
      </w:pPr>
      <w:r w:rsidRPr="00C84636">
        <w:rPr>
          <w:rFonts w:ascii="Arial" w:hAnsi="Arial" w:cs="Arial"/>
        </w:rPr>
        <w:t>Thực hiện nhiệm vụ Testing lại tất cả.</w:t>
      </w:r>
    </w:p>
    <w:p w:rsidR="00A849A4" w:rsidRPr="00C84636" w:rsidRDefault="00A849A4" w:rsidP="00A4202A">
      <w:pPr>
        <w:pStyle w:val="ListParagraph"/>
        <w:numPr>
          <w:ilvl w:val="0"/>
          <w:numId w:val="69"/>
        </w:numPr>
        <w:spacing w:after="160" w:line="259" w:lineRule="auto"/>
        <w:jc w:val="left"/>
        <w:rPr>
          <w:rFonts w:ascii="Arial" w:hAnsi="Arial" w:cs="Arial"/>
          <w:b/>
        </w:rPr>
      </w:pPr>
      <w:r w:rsidRPr="00C84636">
        <w:rPr>
          <w:rFonts w:ascii="Arial" w:hAnsi="Arial" w:cs="Arial"/>
          <w:b/>
        </w:rPr>
        <w:t>Test Strored Procedure tổng cộng</w:t>
      </w:r>
    </w:p>
    <w:p w:rsidR="00A849A4" w:rsidRPr="00C84636" w:rsidRDefault="00A849A4" w:rsidP="00A4202A">
      <w:pPr>
        <w:pStyle w:val="ListParagraph"/>
        <w:numPr>
          <w:ilvl w:val="1"/>
          <w:numId w:val="72"/>
        </w:numPr>
        <w:spacing w:after="160" w:line="259" w:lineRule="auto"/>
        <w:jc w:val="left"/>
        <w:rPr>
          <w:rFonts w:ascii="Arial" w:hAnsi="Arial" w:cs="Arial"/>
          <w:b/>
        </w:rPr>
      </w:pPr>
      <w:r w:rsidRPr="00C84636">
        <w:rPr>
          <w:rFonts w:ascii="Arial" w:hAnsi="Arial" w:cs="Arial"/>
          <w:b/>
        </w:rPr>
        <w:t>Stored Procedure Chi phí</w:t>
      </w:r>
    </w:p>
    <w:p w:rsidR="00A849A4" w:rsidRPr="00C84636" w:rsidRDefault="00A849A4" w:rsidP="00A4202A">
      <w:pPr>
        <w:pStyle w:val="ListParagraph"/>
        <w:numPr>
          <w:ilvl w:val="2"/>
          <w:numId w:val="72"/>
        </w:numPr>
        <w:spacing w:after="160" w:line="259" w:lineRule="auto"/>
        <w:jc w:val="left"/>
        <w:rPr>
          <w:rFonts w:ascii="Arial" w:hAnsi="Arial" w:cs="Arial"/>
        </w:rPr>
      </w:pPr>
      <w:r w:rsidRPr="00C84636">
        <w:rPr>
          <w:rFonts w:ascii="Arial" w:hAnsi="Arial" w:cs="Arial"/>
        </w:rPr>
        <w:t>Tham số đầu vào (Input) :</w:t>
      </w:r>
    </w:p>
    <w:p w:rsidR="00A849A4" w:rsidRPr="00C84636" w:rsidRDefault="00A849A4" w:rsidP="00A4202A">
      <w:pPr>
        <w:pStyle w:val="ListParagraph"/>
        <w:numPr>
          <w:ilvl w:val="3"/>
          <w:numId w:val="72"/>
        </w:numPr>
        <w:spacing w:after="160" w:line="259" w:lineRule="auto"/>
        <w:jc w:val="left"/>
        <w:rPr>
          <w:rFonts w:ascii="Arial" w:hAnsi="Arial" w:cs="Arial"/>
        </w:rPr>
      </w:pPr>
      <w:r w:rsidRPr="00C84636">
        <w:rPr>
          <w:rFonts w:ascii="Arial" w:hAnsi="Arial" w:cs="Arial"/>
        </w:rPr>
        <w:lastRenderedPageBreak/>
        <w:t xml:space="preserve"> Mã chi nhánh (varchar(15)) : kiểm tra Maxlength,phân biệt chữ hoa / thường,phân biệt có hoặc không dấu,kiễu dữ liệu input,…Cần kiểm tra phần input để có thế xử lý chính xác khi chạy Stored Procedure.</w:t>
      </w:r>
    </w:p>
    <w:p w:rsidR="00A849A4" w:rsidRPr="00C84636" w:rsidRDefault="00A849A4" w:rsidP="00A4202A">
      <w:pPr>
        <w:pStyle w:val="ListParagraph"/>
        <w:numPr>
          <w:ilvl w:val="3"/>
          <w:numId w:val="72"/>
        </w:numPr>
        <w:spacing w:after="160" w:line="259" w:lineRule="auto"/>
        <w:jc w:val="left"/>
        <w:rPr>
          <w:rFonts w:ascii="Arial" w:hAnsi="Arial" w:cs="Arial"/>
        </w:rPr>
      </w:pPr>
      <w:r w:rsidRPr="00C84636">
        <w:rPr>
          <w:rFonts w:ascii="Arial" w:hAnsi="Arial" w:cs="Arial"/>
        </w:rPr>
        <w:t>Ngày phát sinh (varchar(20))</w:t>
      </w:r>
    </w:p>
    <w:p w:rsidR="00A849A4" w:rsidRPr="00C84636" w:rsidRDefault="00A849A4" w:rsidP="00A4202A">
      <w:pPr>
        <w:pStyle w:val="ListParagraph"/>
        <w:numPr>
          <w:ilvl w:val="3"/>
          <w:numId w:val="72"/>
        </w:numPr>
        <w:spacing w:after="160" w:line="259" w:lineRule="auto"/>
        <w:jc w:val="left"/>
        <w:rPr>
          <w:rFonts w:ascii="Arial" w:hAnsi="Arial" w:cs="Arial"/>
        </w:rPr>
      </w:pPr>
      <w:r w:rsidRPr="00C84636">
        <w:rPr>
          <w:rFonts w:ascii="Arial" w:hAnsi="Arial" w:cs="Arial"/>
        </w:rPr>
        <w:t>Ngày kết thúc (varchar(20))</w:t>
      </w:r>
    </w:p>
    <w:p w:rsidR="00A849A4" w:rsidRPr="00C84636" w:rsidRDefault="00A849A4" w:rsidP="00A4202A">
      <w:pPr>
        <w:pStyle w:val="ListParagraph"/>
        <w:numPr>
          <w:ilvl w:val="2"/>
          <w:numId w:val="72"/>
        </w:numPr>
        <w:spacing w:after="160" w:line="259" w:lineRule="auto"/>
        <w:jc w:val="left"/>
        <w:rPr>
          <w:rFonts w:ascii="Arial" w:hAnsi="Arial" w:cs="Arial"/>
        </w:rPr>
      </w:pPr>
      <w:r w:rsidRPr="00C84636">
        <w:rPr>
          <w:rFonts w:ascii="Arial" w:hAnsi="Arial" w:cs="Arial"/>
        </w:rPr>
        <w:t>Tham số đầu ra (Output) : là 1 bảng bao gồm Hạng mục,Chi tiết,Kế hoạch,Thực tế,Tiến độ thời gian,Tiến độ kế hoạch.</w:t>
      </w:r>
    </w:p>
    <w:p w:rsidR="00A849A4" w:rsidRPr="00C84636" w:rsidRDefault="00A849A4" w:rsidP="00A4202A">
      <w:pPr>
        <w:pStyle w:val="ListParagraph"/>
        <w:numPr>
          <w:ilvl w:val="3"/>
          <w:numId w:val="72"/>
        </w:numPr>
        <w:spacing w:after="160" w:line="259" w:lineRule="auto"/>
        <w:jc w:val="left"/>
        <w:rPr>
          <w:rFonts w:ascii="Arial" w:hAnsi="Arial" w:cs="Arial"/>
        </w:rPr>
      </w:pPr>
      <w:r w:rsidRPr="00C84636">
        <w:rPr>
          <w:rFonts w:ascii="Arial" w:hAnsi="Arial" w:cs="Arial"/>
        </w:rPr>
        <w:t>Hạng mục : Chi phí thuê kho,Chi phí ngoài cộng thêm,Chi phí khác.</w:t>
      </w:r>
    </w:p>
    <w:p w:rsidR="00A849A4" w:rsidRPr="00C84636" w:rsidRDefault="00A849A4" w:rsidP="00A4202A">
      <w:pPr>
        <w:pStyle w:val="ListParagraph"/>
        <w:numPr>
          <w:ilvl w:val="2"/>
          <w:numId w:val="72"/>
        </w:numPr>
        <w:spacing w:after="160" w:line="259" w:lineRule="auto"/>
        <w:jc w:val="left"/>
        <w:rPr>
          <w:rFonts w:ascii="Arial" w:hAnsi="Arial" w:cs="Arial"/>
          <w:b/>
        </w:rPr>
      </w:pPr>
      <w:r w:rsidRPr="00C84636">
        <w:rPr>
          <w:rFonts w:ascii="Arial" w:hAnsi="Arial" w:cs="Arial"/>
        </w:rPr>
        <w:t xml:space="preserve">Trường hợp : </w:t>
      </w:r>
    </w:p>
    <w:p w:rsidR="00A849A4" w:rsidRPr="00C84636" w:rsidRDefault="00A849A4" w:rsidP="00A4202A">
      <w:pPr>
        <w:pStyle w:val="ListParagraph"/>
        <w:numPr>
          <w:ilvl w:val="3"/>
          <w:numId w:val="72"/>
        </w:numPr>
        <w:spacing w:after="160" w:line="259" w:lineRule="auto"/>
        <w:jc w:val="left"/>
        <w:rPr>
          <w:rFonts w:ascii="Arial" w:hAnsi="Arial" w:cs="Arial"/>
          <w:b/>
        </w:rPr>
      </w:pPr>
      <w:r w:rsidRPr="00C84636">
        <w:rPr>
          <w:rFonts w:ascii="Arial" w:hAnsi="Arial" w:cs="Arial"/>
        </w:rPr>
        <w:t>Chi phí theo từng chi nhánh.</w:t>
      </w:r>
    </w:p>
    <w:p w:rsidR="00A849A4" w:rsidRPr="00C84636" w:rsidRDefault="00A849A4" w:rsidP="00A4202A">
      <w:pPr>
        <w:pStyle w:val="ListParagraph"/>
        <w:numPr>
          <w:ilvl w:val="3"/>
          <w:numId w:val="72"/>
        </w:numPr>
        <w:spacing w:after="160" w:line="259" w:lineRule="auto"/>
        <w:jc w:val="left"/>
        <w:rPr>
          <w:rFonts w:ascii="Arial" w:hAnsi="Arial" w:cs="Arial"/>
          <w:b/>
        </w:rPr>
      </w:pPr>
      <w:r w:rsidRPr="00C84636">
        <w:rPr>
          <w:rFonts w:ascii="Arial" w:hAnsi="Arial" w:cs="Arial"/>
        </w:rPr>
        <w:t>Chi phí toàn công ty.</w:t>
      </w:r>
    </w:p>
    <w:p w:rsidR="00A849A4" w:rsidRPr="00C84636" w:rsidRDefault="00A849A4" w:rsidP="00A4202A">
      <w:pPr>
        <w:pStyle w:val="ListParagraph"/>
        <w:numPr>
          <w:ilvl w:val="1"/>
          <w:numId w:val="72"/>
        </w:numPr>
        <w:spacing w:after="160" w:line="259" w:lineRule="auto"/>
        <w:jc w:val="left"/>
        <w:rPr>
          <w:rFonts w:ascii="Arial" w:hAnsi="Arial" w:cs="Arial"/>
          <w:b/>
        </w:rPr>
      </w:pPr>
      <w:r w:rsidRPr="00C84636">
        <w:rPr>
          <w:rFonts w:ascii="Arial" w:hAnsi="Arial" w:cs="Arial"/>
          <w:b/>
        </w:rPr>
        <w:t xml:space="preserve"> Stored Procedure Doanh thu</w:t>
      </w:r>
    </w:p>
    <w:p w:rsidR="00A849A4" w:rsidRPr="00C84636" w:rsidRDefault="00A849A4" w:rsidP="00A4202A">
      <w:pPr>
        <w:pStyle w:val="ListParagraph"/>
        <w:numPr>
          <w:ilvl w:val="1"/>
          <w:numId w:val="73"/>
        </w:numPr>
        <w:spacing w:after="160" w:line="259" w:lineRule="auto"/>
        <w:jc w:val="left"/>
        <w:rPr>
          <w:rFonts w:ascii="Arial" w:hAnsi="Arial" w:cs="Arial"/>
        </w:rPr>
      </w:pPr>
      <w:r w:rsidRPr="00C84636">
        <w:rPr>
          <w:rFonts w:ascii="Arial" w:hAnsi="Arial" w:cs="Arial"/>
        </w:rPr>
        <w:t>Tham số đầu vào (Input) :</w:t>
      </w:r>
    </w:p>
    <w:p w:rsidR="00A849A4" w:rsidRPr="00C84636" w:rsidRDefault="00A849A4" w:rsidP="00A4202A">
      <w:pPr>
        <w:pStyle w:val="ListParagraph"/>
        <w:numPr>
          <w:ilvl w:val="2"/>
          <w:numId w:val="73"/>
        </w:numPr>
        <w:spacing w:after="160" w:line="259" w:lineRule="auto"/>
        <w:jc w:val="left"/>
        <w:rPr>
          <w:rFonts w:ascii="Arial" w:hAnsi="Arial" w:cs="Arial"/>
        </w:rPr>
      </w:pPr>
      <w:r w:rsidRPr="00C84636">
        <w:rPr>
          <w:rFonts w:ascii="Arial" w:hAnsi="Arial" w:cs="Arial"/>
        </w:rPr>
        <w:t>Mã chi nhánh (varchar(15)) : kiểm tra Maxlength,phân biệt chữ hoa / thường,phân biệt có hoặc không dấu,kiễu dữ liệu input,…Cần kiểm tra phần input để có thế xử lý chính xác khi chạy Stored Procedure.</w:t>
      </w:r>
    </w:p>
    <w:p w:rsidR="00A849A4" w:rsidRPr="00C84636" w:rsidRDefault="00A849A4" w:rsidP="00A4202A">
      <w:pPr>
        <w:pStyle w:val="ListParagraph"/>
        <w:numPr>
          <w:ilvl w:val="2"/>
          <w:numId w:val="73"/>
        </w:numPr>
        <w:spacing w:after="160" w:line="259" w:lineRule="auto"/>
        <w:jc w:val="left"/>
        <w:rPr>
          <w:rFonts w:ascii="Arial" w:hAnsi="Arial" w:cs="Arial"/>
        </w:rPr>
      </w:pPr>
      <w:r w:rsidRPr="00C84636">
        <w:rPr>
          <w:rFonts w:ascii="Arial" w:hAnsi="Arial" w:cs="Arial"/>
        </w:rPr>
        <w:t>Ngày phát sinh (varchar(20))</w:t>
      </w:r>
    </w:p>
    <w:p w:rsidR="00A849A4" w:rsidRPr="00C84636" w:rsidRDefault="00A849A4" w:rsidP="00A4202A">
      <w:pPr>
        <w:pStyle w:val="ListParagraph"/>
        <w:numPr>
          <w:ilvl w:val="2"/>
          <w:numId w:val="73"/>
        </w:numPr>
        <w:spacing w:after="160" w:line="259" w:lineRule="auto"/>
        <w:jc w:val="left"/>
        <w:rPr>
          <w:rFonts w:ascii="Arial" w:hAnsi="Arial" w:cs="Arial"/>
        </w:rPr>
      </w:pPr>
      <w:r w:rsidRPr="00C84636">
        <w:rPr>
          <w:rFonts w:ascii="Arial" w:hAnsi="Arial" w:cs="Arial"/>
        </w:rPr>
        <w:t>Ngày kết thúc (varchar(20))</w:t>
      </w:r>
    </w:p>
    <w:p w:rsidR="00A849A4" w:rsidRPr="00C84636" w:rsidRDefault="00A849A4" w:rsidP="00A4202A">
      <w:pPr>
        <w:pStyle w:val="ListParagraph"/>
        <w:numPr>
          <w:ilvl w:val="1"/>
          <w:numId w:val="73"/>
        </w:numPr>
        <w:spacing w:after="160" w:line="259" w:lineRule="auto"/>
        <w:jc w:val="left"/>
        <w:rPr>
          <w:rFonts w:ascii="Arial" w:hAnsi="Arial" w:cs="Arial"/>
        </w:rPr>
      </w:pPr>
      <w:r w:rsidRPr="00C84636">
        <w:rPr>
          <w:rFonts w:ascii="Arial" w:hAnsi="Arial" w:cs="Arial"/>
        </w:rPr>
        <w:t>Tham số đầu ra (Output) : là 1 bảng bao gồm Hạng mục,Chi tiết,Kế hoạch,Thực tế,Tiến độ thời gian,Tiến độ kế hoạch,Mã hợp đồng,Mức phí.</w:t>
      </w:r>
    </w:p>
    <w:p w:rsidR="00A849A4" w:rsidRPr="00C84636" w:rsidRDefault="00A849A4" w:rsidP="00A4202A">
      <w:pPr>
        <w:pStyle w:val="ListParagraph"/>
        <w:numPr>
          <w:ilvl w:val="2"/>
          <w:numId w:val="73"/>
        </w:numPr>
        <w:spacing w:after="160" w:line="259" w:lineRule="auto"/>
        <w:jc w:val="left"/>
        <w:rPr>
          <w:rFonts w:ascii="Arial" w:hAnsi="Arial" w:cs="Arial"/>
        </w:rPr>
      </w:pPr>
      <w:r w:rsidRPr="00C84636">
        <w:rPr>
          <w:rFonts w:ascii="Arial" w:hAnsi="Arial" w:cs="Arial"/>
        </w:rPr>
        <w:t>Hạng mục : Doanh thu cho thuê kho khoán,Doanh thu thuê kho,Doanh thu quản chấp,Doanh thu thẩm định giá,pháp lý.</w:t>
      </w:r>
    </w:p>
    <w:p w:rsidR="00A849A4" w:rsidRPr="00C84636" w:rsidRDefault="00A849A4" w:rsidP="00A4202A">
      <w:pPr>
        <w:pStyle w:val="ListParagraph"/>
        <w:numPr>
          <w:ilvl w:val="1"/>
          <w:numId w:val="73"/>
        </w:numPr>
        <w:spacing w:after="160" w:line="259" w:lineRule="auto"/>
        <w:jc w:val="left"/>
        <w:rPr>
          <w:rFonts w:ascii="Arial" w:hAnsi="Arial" w:cs="Arial"/>
        </w:rPr>
      </w:pPr>
      <w:r w:rsidRPr="00C84636">
        <w:rPr>
          <w:rFonts w:ascii="Arial" w:hAnsi="Arial" w:cs="Arial"/>
        </w:rPr>
        <w:t xml:space="preserve">Trường hợp : </w:t>
      </w:r>
    </w:p>
    <w:p w:rsidR="00A849A4" w:rsidRPr="00C84636" w:rsidRDefault="00A849A4" w:rsidP="00A4202A">
      <w:pPr>
        <w:pStyle w:val="ListParagraph"/>
        <w:numPr>
          <w:ilvl w:val="2"/>
          <w:numId w:val="73"/>
        </w:numPr>
        <w:spacing w:after="160" w:line="259" w:lineRule="auto"/>
        <w:jc w:val="left"/>
        <w:rPr>
          <w:rFonts w:ascii="Arial" w:hAnsi="Arial" w:cs="Arial"/>
        </w:rPr>
      </w:pPr>
      <w:r w:rsidRPr="00C84636">
        <w:rPr>
          <w:rFonts w:ascii="Arial" w:hAnsi="Arial" w:cs="Arial"/>
        </w:rPr>
        <w:t>Doanh thu theo từng chi nhánh.</w:t>
      </w:r>
    </w:p>
    <w:p w:rsidR="00A849A4" w:rsidRPr="00C84636" w:rsidRDefault="00A849A4" w:rsidP="00A4202A">
      <w:pPr>
        <w:pStyle w:val="ListParagraph"/>
        <w:numPr>
          <w:ilvl w:val="2"/>
          <w:numId w:val="73"/>
        </w:numPr>
        <w:spacing w:after="160" w:line="259" w:lineRule="auto"/>
        <w:jc w:val="left"/>
        <w:rPr>
          <w:rFonts w:ascii="Arial" w:hAnsi="Arial" w:cs="Arial"/>
        </w:rPr>
      </w:pPr>
      <w:r w:rsidRPr="00C84636">
        <w:rPr>
          <w:rFonts w:ascii="Arial" w:hAnsi="Arial" w:cs="Arial"/>
        </w:rPr>
        <w:t>Doanh thu toàn công ty.</w:t>
      </w:r>
    </w:p>
    <w:p w:rsidR="00A849A4" w:rsidRPr="00C84636" w:rsidRDefault="00A849A4" w:rsidP="00A4202A">
      <w:pPr>
        <w:pStyle w:val="ListParagraph"/>
        <w:numPr>
          <w:ilvl w:val="0"/>
          <w:numId w:val="72"/>
        </w:numPr>
        <w:spacing w:after="160" w:line="259" w:lineRule="auto"/>
        <w:jc w:val="left"/>
        <w:rPr>
          <w:rFonts w:ascii="Arial" w:hAnsi="Arial" w:cs="Arial"/>
          <w:b/>
        </w:rPr>
      </w:pPr>
      <w:r w:rsidRPr="00C84636">
        <w:rPr>
          <w:rFonts w:ascii="Arial" w:hAnsi="Arial" w:cs="Arial"/>
          <w:b/>
        </w:rPr>
        <w:t>Lỗi hiển thị lên form – Bị lỗi khi kéo stored từ database sang</w:t>
      </w:r>
    </w:p>
    <w:p w:rsidR="00A849A4" w:rsidRPr="00C84636" w:rsidRDefault="00A849A4" w:rsidP="00A849A4">
      <w:pPr>
        <w:rPr>
          <w:rFonts w:ascii="Arial" w:hAnsi="Arial" w:cs="Arial"/>
          <w:szCs w:val="26"/>
        </w:rPr>
      </w:pPr>
      <w:r w:rsidRPr="00C84636">
        <w:rPr>
          <w:rFonts w:ascii="Arial" w:hAnsi="Arial" w:cs="Arial"/>
          <w:szCs w:val="26"/>
        </w:rPr>
        <w:t>Lỗi : show dữ liệu trắng không có gì.</w:t>
      </w:r>
    </w:p>
    <w:p w:rsidR="00A849A4" w:rsidRPr="00BC659F" w:rsidRDefault="00A849A4" w:rsidP="00A849A4">
      <w:pPr>
        <w:rPr>
          <w:rFonts w:ascii="Arial" w:hAnsi="Arial" w:cs="Arial"/>
          <w:szCs w:val="26"/>
        </w:rPr>
      </w:pPr>
      <w:r w:rsidRPr="00BC659F">
        <w:rPr>
          <w:rFonts w:ascii="Arial" w:hAnsi="Arial" w:cs="Arial"/>
          <w:szCs w:val="26"/>
        </w:rPr>
        <w:t>Nguyên nhân: lỗi binding code bên trên project.</w:t>
      </w:r>
    </w:p>
    <w:p w:rsidR="00A849A4" w:rsidRPr="00C84636" w:rsidRDefault="00A849A4" w:rsidP="00A849A4">
      <w:pPr>
        <w:rPr>
          <w:rFonts w:ascii="Arial" w:hAnsi="Arial" w:cs="Arial"/>
          <w:szCs w:val="26"/>
        </w:rPr>
      </w:pPr>
      <w:r w:rsidRPr="00C84636">
        <w:rPr>
          <w:rFonts w:ascii="Arial" w:hAnsi="Arial" w:cs="Arial"/>
          <w:szCs w:val="26"/>
        </w:rPr>
        <w:t>Khắc phục : Do dữ liệu nhập vào chưa được kiểm tra kỹ (có dấu “ “,có dấu,vượt quá maxlength,…) nên khi sử dụng stored thì kiểm tra không có,hoặc bị lỗi dữ liệu.</w:t>
      </w:r>
    </w:p>
    <w:p w:rsidR="00A849A4" w:rsidRPr="00C84636" w:rsidRDefault="00A849A4" w:rsidP="00A849A4">
      <w:pPr>
        <w:rPr>
          <w:rFonts w:ascii="Arial" w:hAnsi="Arial" w:cs="Arial"/>
          <w:szCs w:val="26"/>
        </w:rPr>
      </w:pPr>
      <w:r w:rsidRPr="00C84636">
        <w:rPr>
          <w:rFonts w:ascii="Arial" w:hAnsi="Arial" w:cs="Arial"/>
          <w:szCs w:val="26"/>
        </w:rPr>
        <w:lastRenderedPageBreak/>
        <w:t>Để khắc phục cần phải kiểm tra kỹ phần input bên project hoặc sử dụng lệnh select trong SQL để kiểm tra dữ liệu có đúng không.</w:t>
      </w:r>
    </w:p>
    <w:p w:rsidR="00A849A4" w:rsidRPr="00C84636" w:rsidRDefault="00A849A4" w:rsidP="00A849A4">
      <w:pPr>
        <w:autoSpaceDE w:val="0"/>
        <w:autoSpaceDN w:val="0"/>
        <w:adjustRightInd w:val="0"/>
        <w:rPr>
          <w:rFonts w:ascii="Arial" w:hAnsi="Arial" w:cs="Arial"/>
          <w:szCs w:val="26"/>
        </w:rPr>
      </w:pPr>
    </w:p>
    <w:p w:rsidR="00A849A4" w:rsidRPr="00C84636" w:rsidRDefault="00A849A4" w:rsidP="00A849A4">
      <w:pPr>
        <w:autoSpaceDE w:val="0"/>
        <w:autoSpaceDN w:val="0"/>
        <w:adjustRightInd w:val="0"/>
        <w:rPr>
          <w:rFonts w:ascii="Arial" w:hAnsi="Arial" w:cs="Arial"/>
          <w:color w:val="000000" w:themeColor="text1"/>
          <w:szCs w:val="26"/>
        </w:rPr>
      </w:pPr>
    </w:p>
    <w:p w:rsidR="00A849A4" w:rsidRPr="00C84636" w:rsidRDefault="00A849A4" w:rsidP="00A4202A">
      <w:pPr>
        <w:pStyle w:val="ListParagraph"/>
        <w:numPr>
          <w:ilvl w:val="0"/>
          <w:numId w:val="67"/>
        </w:numPr>
        <w:ind w:right="282"/>
        <w:contextualSpacing w:val="0"/>
        <w:jc w:val="left"/>
        <w:rPr>
          <w:rFonts w:ascii="Arial" w:hAnsi="Arial" w:cs="Arial"/>
        </w:rPr>
      </w:pPr>
      <w:r w:rsidRPr="00C84636">
        <w:rPr>
          <w:rFonts w:ascii="Arial" w:hAnsi="Arial" w:cs="Arial"/>
        </w:rPr>
        <w:t xml:space="preserve">NGUYỄN VĂN THỊNH: </w:t>
      </w:r>
    </w:p>
    <w:p w:rsidR="00A849A4" w:rsidRPr="00C84636" w:rsidRDefault="00A849A4" w:rsidP="00A4202A">
      <w:pPr>
        <w:pStyle w:val="ListParagraph"/>
        <w:numPr>
          <w:ilvl w:val="0"/>
          <w:numId w:val="75"/>
        </w:numPr>
        <w:contextualSpacing w:val="0"/>
        <w:jc w:val="left"/>
        <w:rPr>
          <w:rFonts w:ascii="Arial" w:hAnsi="Arial" w:cs="Arial"/>
        </w:rPr>
      </w:pPr>
      <w:r w:rsidRPr="00C84636">
        <w:rPr>
          <w:rFonts w:ascii="Arial" w:hAnsi="Arial" w:cs="Arial"/>
        </w:rPr>
        <w:t xml:space="preserve">Thực hiện các nhiệm vụ liên quan đến Code xữ lý. </w:t>
      </w:r>
    </w:p>
    <w:p w:rsidR="00A849A4" w:rsidRPr="00C84636" w:rsidRDefault="00A849A4" w:rsidP="00A4202A">
      <w:pPr>
        <w:pStyle w:val="ListParagraph"/>
        <w:numPr>
          <w:ilvl w:val="0"/>
          <w:numId w:val="74"/>
        </w:numPr>
        <w:spacing w:after="160" w:line="256" w:lineRule="auto"/>
        <w:jc w:val="left"/>
        <w:rPr>
          <w:rFonts w:ascii="Arial" w:hAnsi="Arial" w:cs="Arial"/>
        </w:rPr>
      </w:pPr>
      <w:r w:rsidRPr="00C84636">
        <w:rPr>
          <w:rFonts w:ascii="Arial" w:hAnsi="Arial" w:cs="Arial"/>
        </w:rPr>
        <w:t>Code View, VewModel, Service, Resources, Crystal report.</w:t>
      </w:r>
    </w:p>
    <w:p w:rsidR="00A849A4" w:rsidRPr="00C84636" w:rsidRDefault="00A849A4" w:rsidP="00A4202A">
      <w:pPr>
        <w:pStyle w:val="ListParagraph"/>
        <w:numPr>
          <w:ilvl w:val="0"/>
          <w:numId w:val="74"/>
        </w:numPr>
        <w:spacing w:after="160" w:line="256" w:lineRule="auto"/>
        <w:jc w:val="left"/>
        <w:rPr>
          <w:rFonts w:ascii="Arial" w:hAnsi="Arial" w:cs="Arial"/>
        </w:rPr>
      </w:pPr>
      <w:r w:rsidRPr="00C84636">
        <w:rPr>
          <w:rFonts w:ascii="Arial" w:hAnsi="Arial" w:cs="Arial"/>
        </w:rPr>
        <w:t>Người hướng dẫn team về các vấn đề liên quan đến Project, bao gồm các mối liên hệ, các quy tắc, trình tự xử lý và việc liên kết với cơ sở dữ liệu,...</w:t>
      </w:r>
    </w:p>
    <w:p w:rsidR="00A849A4" w:rsidRPr="00C84636" w:rsidRDefault="00A849A4" w:rsidP="00A4202A">
      <w:pPr>
        <w:pStyle w:val="ListParagraph"/>
        <w:numPr>
          <w:ilvl w:val="0"/>
          <w:numId w:val="77"/>
        </w:numPr>
        <w:spacing w:after="160" w:line="360" w:lineRule="auto"/>
        <w:jc w:val="left"/>
        <w:rPr>
          <w:rFonts w:ascii="Arial" w:hAnsi="Arial" w:cs="Arial"/>
          <w:b/>
        </w:rPr>
      </w:pPr>
      <w:r w:rsidRPr="00C84636">
        <w:rPr>
          <w:rFonts w:ascii="Arial" w:hAnsi="Arial" w:cs="Arial"/>
          <w:b/>
        </w:rPr>
        <w:t>Các tính năng được giao:</w:t>
      </w:r>
    </w:p>
    <w:tbl>
      <w:tblPr>
        <w:tblW w:w="5680" w:type="dxa"/>
        <w:tblLook w:val="04A0" w:firstRow="1" w:lastRow="0" w:firstColumn="1" w:lastColumn="0" w:noHBand="0" w:noVBand="1"/>
      </w:tblPr>
      <w:tblGrid>
        <w:gridCol w:w="5680"/>
      </w:tblGrid>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Code Khung sườn Model, View</w:t>
            </w:r>
          </w:p>
        </w:tc>
      </w:tr>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Thiết kế giao diện hiễn thị web</w:t>
            </w:r>
          </w:p>
        </w:tc>
      </w:tr>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Cho phép chọn Doanh Thu hoặc Chi</w:t>
            </w:r>
          </w:p>
        </w:tc>
      </w:tr>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Thiết kế Crystal report cho Doanh thu và chi phí cùng với Huỳnh Khoa Vin.</w:t>
            </w:r>
          </w:p>
        </w:tc>
      </w:tr>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Binding dữ liệu từ Stored vào Report</w:t>
            </w:r>
          </w:p>
        </w:tc>
      </w:tr>
    </w:tbl>
    <w:p w:rsidR="00A849A4" w:rsidRPr="00C84636" w:rsidRDefault="00A849A4" w:rsidP="00A849A4">
      <w:pPr>
        <w:rPr>
          <w:rFonts w:ascii="Arial" w:hAnsi="Arial" w:cs="Arial"/>
          <w:szCs w:val="26"/>
        </w:rPr>
      </w:pPr>
    </w:p>
    <w:p w:rsidR="00A849A4" w:rsidRPr="00C84636" w:rsidRDefault="00A849A4" w:rsidP="00A4202A">
      <w:pPr>
        <w:pStyle w:val="ListParagraph"/>
        <w:numPr>
          <w:ilvl w:val="0"/>
          <w:numId w:val="77"/>
        </w:numPr>
        <w:spacing w:after="160" w:line="360" w:lineRule="auto"/>
        <w:jc w:val="left"/>
        <w:rPr>
          <w:rFonts w:ascii="Arial" w:hAnsi="Arial" w:cs="Arial"/>
          <w:b/>
        </w:rPr>
      </w:pPr>
      <w:r w:rsidRPr="00C84636">
        <w:rPr>
          <w:rFonts w:ascii="Arial" w:hAnsi="Arial" w:cs="Arial"/>
          <w:b/>
        </w:rPr>
        <w:t>Các lỗi đã phát hiện và sửa chữa:</w:t>
      </w:r>
    </w:p>
    <w:tbl>
      <w:tblPr>
        <w:tblW w:w="5680" w:type="dxa"/>
        <w:tblLook w:val="04A0" w:firstRow="1" w:lastRow="0" w:firstColumn="1" w:lastColumn="0" w:noHBand="0" w:noVBand="1"/>
      </w:tblPr>
      <w:tblGrid>
        <w:gridCol w:w="5680"/>
      </w:tblGrid>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Chỉnh sửa lỗi hiển thị Crystal Report</w:t>
            </w:r>
          </w:p>
        </w:tc>
      </w:tr>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Lỗi Crystal Report </w:t>
            </w:r>
          </w:p>
        </w:tc>
      </w:tr>
    </w:tbl>
    <w:p w:rsidR="00A849A4" w:rsidRPr="00C84636" w:rsidRDefault="00A849A4" w:rsidP="00A849A4">
      <w:pPr>
        <w:rPr>
          <w:rFonts w:ascii="Arial" w:hAnsi="Arial" w:cs="Arial"/>
          <w:szCs w:val="26"/>
        </w:rPr>
      </w:pPr>
    </w:p>
    <w:p w:rsidR="00A849A4" w:rsidRPr="00C84636" w:rsidRDefault="00A849A4" w:rsidP="00A4202A">
      <w:pPr>
        <w:pStyle w:val="ListParagraph"/>
        <w:numPr>
          <w:ilvl w:val="0"/>
          <w:numId w:val="77"/>
        </w:numPr>
        <w:spacing w:after="160" w:line="360" w:lineRule="auto"/>
        <w:jc w:val="left"/>
        <w:rPr>
          <w:rFonts w:ascii="Arial" w:hAnsi="Arial" w:cs="Arial"/>
          <w:b/>
        </w:rPr>
      </w:pPr>
      <w:r w:rsidRPr="00C84636">
        <w:rPr>
          <w:rFonts w:ascii="Arial" w:hAnsi="Arial" w:cs="Arial"/>
          <w:b/>
        </w:rPr>
        <w:t>Các vấn đề khác</w:t>
      </w:r>
    </w:p>
    <w:tbl>
      <w:tblPr>
        <w:tblW w:w="5680" w:type="dxa"/>
        <w:tblLook w:val="04A0" w:firstRow="1" w:lastRow="0" w:firstColumn="1" w:lastColumn="0" w:noHBand="0" w:noVBand="1"/>
      </w:tblPr>
      <w:tblGrid>
        <w:gridCol w:w="5680"/>
      </w:tblGrid>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Vấn đề không nhận control datetime picker</w:t>
            </w:r>
          </w:p>
        </w:tc>
      </w:tr>
      <w:tr w:rsidR="00A849A4" w:rsidRPr="00C84636" w:rsidTr="00B41FA4">
        <w:trPr>
          <w:trHeight w:val="300"/>
        </w:trPr>
        <w:tc>
          <w:tcPr>
            <w:tcW w:w="5680" w:type="dxa"/>
            <w:tcBorders>
              <w:top w:val="nil"/>
              <w:left w:val="nil"/>
              <w:bottom w:val="nil"/>
              <w:right w:val="nil"/>
            </w:tcBorders>
            <w:shd w:val="clear" w:color="auto" w:fill="auto"/>
            <w:noWrap/>
            <w:vAlign w:val="bottom"/>
            <w:hideMark/>
          </w:tcPr>
          <w:p w:rsidR="00A849A4" w:rsidRPr="00C84636" w:rsidRDefault="00A849A4" w:rsidP="00A4202A">
            <w:pPr>
              <w:pStyle w:val="ListParagraph"/>
              <w:numPr>
                <w:ilvl w:val="0"/>
                <w:numId w:val="76"/>
              </w:numPr>
              <w:spacing w:line="360" w:lineRule="auto"/>
              <w:jc w:val="left"/>
              <w:rPr>
                <w:rFonts w:ascii="Arial" w:eastAsia="Times New Roman" w:hAnsi="Arial" w:cs="Arial"/>
                <w:color w:val="000000"/>
              </w:rPr>
            </w:pPr>
            <w:r w:rsidRPr="00C84636">
              <w:rPr>
                <w:rFonts w:ascii="Arial" w:eastAsia="Times New Roman" w:hAnsi="Arial" w:cs="Arial"/>
                <w:color w:val="000000"/>
              </w:rPr>
              <w:t>Code test procedure được gọi từ phần mềm</w:t>
            </w:r>
          </w:p>
        </w:tc>
      </w:tr>
    </w:tbl>
    <w:p w:rsidR="00A849A4" w:rsidRPr="00C84636" w:rsidRDefault="00A849A4" w:rsidP="00A4202A">
      <w:pPr>
        <w:pStyle w:val="Heading3"/>
        <w:numPr>
          <w:ilvl w:val="2"/>
          <w:numId w:val="52"/>
        </w:numPr>
        <w:spacing w:before="0" w:after="0" w:line="240" w:lineRule="auto"/>
        <w:rPr>
          <w:rFonts w:ascii="Arial" w:hAnsi="Arial" w:cs="Arial"/>
          <w:szCs w:val="26"/>
          <w:lang w:val="en-US"/>
        </w:rPr>
      </w:pPr>
      <w:bookmarkStart w:id="125" w:name="_Toc454100204"/>
      <w:bookmarkStart w:id="126" w:name="_Toc454100277"/>
      <w:r w:rsidRPr="00C84636">
        <w:rPr>
          <w:rFonts w:ascii="Arial" w:hAnsi="Arial" w:cs="Arial"/>
          <w:szCs w:val="26"/>
          <w:lang w:val="en-US"/>
        </w:rPr>
        <w:t>Kết quả đạt được:</w:t>
      </w:r>
      <w:bookmarkEnd w:id="125"/>
      <w:bookmarkEnd w:id="126"/>
    </w:p>
    <w:p w:rsidR="00A849A4" w:rsidRPr="00C84636" w:rsidRDefault="00A849A4" w:rsidP="00A4202A">
      <w:pPr>
        <w:pStyle w:val="ListParagraph"/>
        <w:numPr>
          <w:ilvl w:val="0"/>
          <w:numId w:val="72"/>
        </w:numPr>
        <w:contextualSpacing w:val="0"/>
        <w:jc w:val="left"/>
        <w:rPr>
          <w:rFonts w:ascii="Arial" w:hAnsi="Arial" w:cs="Arial"/>
        </w:rPr>
      </w:pPr>
      <w:r w:rsidRPr="00C84636">
        <w:rPr>
          <w:rFonts w:ascii="Arial" w:hAnsi="Arial" w:cs="Arial"/>
        </w:rPr>
        <w:t>Team hoàn thành được nhiệm vụ được giao.</w:t>
      </w:r>
    </w:p>
    <w:p w:rsidR="00A849A4" w:rsidRPr="00C84636" w:rsidRDefault="00A849A4" w:rsidP="00A4202A">
      <w:pPr>
        <w:pStyle w:val="ListParagraph"/>
        <w:numPr>
          <w:ilvl w:val="0"/>
          <w:numId w:val="72"/>
        </w:numPr>
        <w:contextualSpacing w:val="0"/>
        <w:jc w:val="left"/>
        <w:rPr>
          <w:rFonts w:ascii="Arial" w:hAnsi="Arial" w:cs="Arial"/>
        </w:rPr>
      </w:pPr>
      <w:r w:rsidRPr="00C84636">
        <w:rPr>
          <w:rFonts w:ascii="Arial" w:hAnsi="Arial" w:cs="Arial"/>
        </w:rPr>
        <w:t xml:space="preserve">4 thành viên làm việc nhóm tốt: </w:t>
      </w:r>
    </w:p>
    <w:p w:rsidR="00A849A4" w:rsidRPr="00C84636" w:rsidRDefault="00A849A4" w:rsidP="00A4202A">
      <w:pPr>
        <w:pStyle w:val="ListParagraph"/>
        <w:numPr>
          <w:ilvl w:val="0"/>
          <w:numId w:val="80"/>
        </w:numPr>
        <w:contextualSpacing w:val="0"/>
        <w:jc w:val="left"/>
        <w:rPr>
          <w:rFonts w:ascii="Arial" w:hAnsi="Arial" w:cs="Arial"/>
        </w:rPr>
      </w:pPr>
      <w:r w:rsidRPr="00C84636">
        <w:rPr>
          <w:rFonts w:ascii="Arial" w:hAnsi="Arial" w:cs="Arial"/>
        </w:rPr>
        <w:lastRenderedPageBreak/>
        <w:t>Huỳnh Khoa Vin</w:t>
      </w:r>
    </w:p>
    <w:p w:rsidR="00A849A4" w:rsidRPr="00C84636" w:rsidRDefault="00A849A4" w:rsidP="00A4202A">
      <w:pPr>
        <w:pStyle w:val="ListParagraph"/>
        <w:numPr>
          <w:ilvl w:val="0"/>
          <w:numId w:val="80"/>
        </w:numPr>
        <w:contextualSpacing w:val="0"/>
        <w:jc w:val="left"/>
        <w:rPr>
          <w:rFonts w:ascii="Arial" w:hAnsi="Arial" w:cs="Arial"/>
        </w:rPr>
      </w:pPr>
      <w:r w:rsidRPr="00C84636">
        <w:rPr>
          <w:rFonts w:ascii="Arial" w:hAnsi="Arial" w:cs="Arial"/>
        </w:rPr>
        <w:t>Nguyễn Văn Thịnh</w:t>
      </w:r>
    </w:p>
    <w:p w:rsidR="00A849A4" w:rsidRPr="00C84636" w:rsidRDefault="00A849A4" w:rsidP="00A4202A">
      <w:pPr>
        <w:pStyle w:val="ListParagraph"/>
        <w:numPr>
          <w:ilvl w:val="0"/>
          <w:numId w:val="80"/>
        </w:numPr>
        <w:contextualSpacing w:val="0"/>
        <w:jc w:val="left"/>
        <w:rPr>
          <w:rFonts w:ascii="Arial" w:hAnsi="Arial" w:cs="Arial"/>
        </w:rPr>
      </w:pPr>
      <w:r w:rsidRPr="00C84636">
        <w:rPr>
          <w:rFonts w:ascii="Arial" w:hAnsi="Arial" w:cs="Arial"/>
        </w:rPr>
        <w:t>Nguyễn Hoàng Kim Nguyên</w:t>
      </w:r>
    </w:p>
    <w:p w:rsidR="00A849A4" w:rsidRPr="00C84636" w:rsidRDefault="00A849A4" w:rsidP="00A4202A">
      <w:pPr>
        <w:pStyle w:val="ListParagraph"/>
        <w:numPr>
          <w:ilvl w:val="0"/>
          <w:numId w:val="80"/>
        </w:numPr>
        <w:contextualSpacing w:val="0"/>
        <w:jc w:val="left"/>
        <w:rPr>
          <w:rFonts w:ascii="Arial" w:hAnsi="Arial" w:cs="Arial"/>
        </w:rPr>
      </w:pPr>
      <w:r w:rsidRPr="00C84636">
        <w:rPr>
          <w:rFonts w:ascii="Arial" w:hAnsi="Arial" w:cs="Arial"/>
        </w:rPr>
        <w:t>Nguyễn Thành Lộc.</w:t>
      </w:r>
    </w:p>
    <w:p w:rsidR="00A849A4" w:rsidRDefault="00A849A4" w:rsidP="00A4202A">
      <w:pPr>
        <w:pStyle w:val="ListParagraph"/>
        <w:numPr>
          <w:ilvl w:val="0"/>
          <w:numId w:val="72"/>
        </w:numPr>
        <w:contextualSpacing w:val="0"/>
        <w:jc w:val="left"/>
        <w:rPr>
          <w:rFonts w:ascii="Arial" w:hAnsi="Arial" w:cs="Arial"/>
        </w:rPr>
      </w:pPr>
      <w:r w:rsidRPr="00C84636">
        <w:rPr>
          <w:rFonts w:ascii="Arial" w:hAnsi="Arial" w:cs="Arial"/>
        </w:rPr>
        <w:t>Học được cách xử lý, cách binding, cách liên kết các module, dữ liệu từ SQL sang Visual Studio.</w:t>
      </w:r>
    </w:p>
    <w:p w:rsidR="00A849A4" w:rsidRDefault="00A849A4" w:rsidP="00A4202A">
      <w:pPr>
        <w:pStyle w:val="ListParagraph"/>
        <w:numPr>
          <w:ilvl w:val="0"/>
          <w:numId w:val="72"/>
        </w:numPr>
        <w:contextualSpacing w:val="0"/>
        <w:jc w:val="left"/>
        <w:rPr>
          <w:rFonts w:ascii="Arial" w:hAnsi="Arial" w:cs="Arial"/>
        </w:rPr>
      </w:pPr>
      <w:r>
        <w:rPr>
          <w:rFonts w:ascii="Arial" w:hAnsi="Arial" w:cs="Arial"/>
        </w:rPr>
        <w:t>Mô tả giao diện:</w:t>
      </w:r>
    </w:p>
    <w:p w:rsidR="00A849A4" w:rsidRPr="00C84636" w:rsidRDefault="00A849A4" w:rsidP="00A849A4">
      <w:pPr>
        <w:pStyle w:val="ListParagraph"/>
        <w:rPr>
          <w:rFonts w:ascii="Arial" w:hAnsi="Arial" w:cs="Arial"/>
        </w:rPr>
      </w:pPr>
      <w:r w:rsidRPr="00C84636">
        <w:rPr>
          <w:rFonts w:ascii="Arial" w:hAnsi="Arial" w:cs="Arial"/>
        </w:rPr>
        <w:br/>
      </w:r>
      <w:r w:rsidR="00052CAC">
        <w:rPr>
          <w:rFonts w:ascii="Arial" w:hAnsi="Arial" w:cs="Arial"/>
          <w:noProof/>
        </w:rPr>
        <w:drawing>
          <wp:inline distT="0" distB="0" distL="0" distR="0" wp14:anchorId="38474127" wp14:editId="209B565A">
            <wp:extent cx="5554857" cy="35623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410" cy="3567194"/>
                    </a:xfrm>
                    <a:prstGeom prst="rect">
                      <a:avLst/>
                    </a:prstGeom>
                    <a:noFill/>
                    <a:ln>
                      <a:noFill/>
                    </a:ln>
                  </pic:spPr>
                </pic:pic>
              </a:graphicData>
            </a:graphic>
          </wp:inline>
        </w:drawing>
      </w:r>
    </w:p>
    <w:p w:rsidR="00A849A4" w:rsidRPr="00052CAC" w:rsidRDefault="00A849A4" w:rsidP="00052CAC">
      <w:pPr>
        <w:rPr>
          <w:rFonts w:ascii="Arial" w:hAnsi="Arial" w:cs="Arial"/>
        </w:rPr>
      </w:pPr>
    </w:p>
    <w:p w:rsidR="00A849A4" w:rsidRDefault="00A849A4" w:rsidP="00A849A4">
      <w:pPr>
        <w:pStyle w:val="ListParagraph"/>
        <w:rPr>
          <w:rFonts w:ascii="Arial" w:hAnsi="Arial" w:cs="Arial"/>
        </w:rPr>
      </w:pPr>
    </w:p>
    <w:p w:rsidR="00052CAC" w:rsidRDefault="00052CAC">
      <w:pPr>
        <w:spacing w:after="200" w:line="276" w:lineRule="auto"/>
        <w:rPr>
          <w:rFonts w:ascii="Arial" w:hAnsi="Arial" w:cs="Arial"/>
        </w:rPr>
      </w:pPr>
      <w:r>
        <w:rPr>
          <w:rFonts w:ascii="Arial" w:hAnsi="Arial" w:cs="Arial"/>
        </w:rPr>
        <w:br w:type="page"/>
      </w:r>
    </w:p>
    <w:p w:rsidR="00A849A4" w:rsidRPr="00052CAC" w:rsidRDefault="00A849A4" w:rsidP="00052CAC">
      <w:pPr>
        <w:rPr>
          <w:rFonts w:ascii="Arial" w:hAnsi="Arial" w:cs="Arial"/>
        </w:rPr>
      </w:pPr>
      <w:bookmarkStart w:id="127" w:name="_GoBack"/>
      <w:bookmarkEnd w:id="127"/>
    </w:p>
    <w:p w:rsidR="00A849A4" w:rsidRDefault="00A849A4" w:rsidP="00A849A4">
      <w:pPr>
        <w:pStyle w:val="ListParagraph"/>
        <w:rPr>
          <w:rFonts w:ascii="Arial" w:hAnsi="Arial" w:cs="Arial"/>
        </w:rPr>
      </w:pPr>
    </w:p>
    <w:tbl>
      <w:tblPr>
        <w:tblStyle w:val="TableGrid"/>
        <w:tblW w:w="0" w:type="auto"/>
        <w:tblInd w:w="720" w:type="dxa"/>
        <w:tblLook w:val="04A0" w:firstRow="1" w:lastRow="0" w:firstColumn="1" w:lastColumn="0" w:noHBand="0" w:noVBand="1"/>
      </w:tblPr>
      <w:tblGrid>
        <w:gridCol w:w="1261"/>
        <w:gridCol w:w="2993"/>
        <w:gridCol w:w="4029"/>
      </w:tblGrid>
      <w:tr w:rsidR="00A849A4" w:rsidTr="00B41FA4">
        <w:tc>
          <w:tcPr>
            <w:tcW w:w="1340" w:type="dxa"/>
          </w:tcPr>
          <w:p w:rsidR="00A849A4" w:rsidRPr="00AB1A26" w:rsidRDefault="00A849A4" w:rsidP="00B41FA4">
            <w:pPr>
              <w:rPr>
                <w:rFonts w:ascii="Arial" w:hAnsi="Arial" w:cs="Arial"/>
                <w:szCs w:val="26"/>
                <w:lang w:val="en-US"/>
              </w:rPr>
            </w:pPr>
            <w:r>
              <w:rPr>
                <w:rFonts w:ascii="Arial" w:hAnsi="Arial" w:cs="Arial"/>
                <w:szCs w:val="26"/>
                <w:lang w:val="en-US"/>
              </w:rPr>
              <w:t>STT</w:t>
            </w:r>
          </w:p>
        </w:tc>
        <w:tc>
          <w:tcPr>
            <w:tcW w:w="3114" w:type="dxa"/>
          </w:tcPr>
          <w:p w:rsidR="00A849A4" w:rsidRPr="00AB1A26" w:rsidRDefault="00A849A4" w:rsidP="00B41FA4">
            <w:pPr>
              <w:rPr>
                <w:rFonts w:ascii="Arial" w:hAnsi="Arial" w:cs="Arial"/>
                <w:szCs w:val="26"/>
                <w:lang w:val="en-US"/>
              </w:rPr>
            </w:pPr>
            <w:r>
              <w:rPr>
                <w:rFonts w:ascii="Arial" w:hAnsi="Arial" w:cs="Arial"/>
                <w:szCs w:val="26"/>
                <w:lang w:val="en-US"/>
              </w:rPr>
              <w:t>Control</w:t>
            </w:r>
          </w:p>
        </w:tc>
        <w:tc>
          <w:tcPr>
            <w:tcW w:w="4454" w:type="dxa"/>
          </w:tcPr>
          <w:p w:rsidR="00A849A4" w:rsidRPr="00AB1A26" w:rsidRDefault="00A849A4" w:rsidP="00B41FA4">
            <w:pPr>
              <w:rPr>
                <w:rFonts w:ascii="Arial" w:hAnsi="Arial" w:cs="Arial"/>
                <w:szCs w:val="26"/>
                <w:lang w:val="en-US"/>
              </w:rPr>
            </w:pPr>
            <w:r>
              <w:rPr>
                <w:rFonts w:ascii="Arial" w:hAnsi="Arial" w:cs="Arial"/>
                <w:szCs w:val="26"/>
                <w:lang w:val="en-US"/>
              </w:rPr>
              <w:t>Thao tác</w:t>
            </w:r>
          </w:p>
        </w:tc>
      </w:tr>
      <w:tr w:rsidR="00A849A4" w:rsidTr="00B41FA4">
        <w:tc>
          <w:tcPr>
            <w:tcW w:w="1340" w:type="dxa"/>
          </w:tcPr>
          <w:p w:rsidR="00A849A4" w:rsidRPr="00AB1A26" w:rsidRDefault="00A849A4" w:rsidP="00B41FA4">
            <w:pPr>
              <w:rPr>
                <w:rFonts w:ascii="Arial" w:hAnsi="Arial" w:cs="Arial"/>
                <w:szCs w:val="26"/>
                <w:lang w:val="en-US"/>
              </w:rPr>
            </w:pPr>
            <w:r>
              <w:rPr>
                <w:rFonts w:ascii="Arial" w:hAnsi="Arial" w:cs="Arial"/>
                <w:szCs w:val="26"/>
                <w:lang w:val="en-US"/>
              </w:rPr>
              <w:t>1</w:t>
            </w:r>
          </w:p>
        </w:tc>
        <w:tc>
          <w:tcPr>
            <w:tcW w:w="3114" w:type="dxa"/>
          </w:tcPr>
          <w:p w:rsidR="00A849A4" w:rsidRPr="00AB1A26" w:rsidRDefault="00A849A4" w:rsidP="00B41FA4">
            <w:pPr>
              <w:rPr>
                <w:rFonts w:ascii="Arial" w:hAnsi="Arial" w:cs="Arial"/>
                <w:szCs w:val="26"/>
                <w:lang w:val="en-US"/>
              </w:rPr>
            </w:pPr>
            <w:r>
              <w:rPr>
                <w:rFonts w:ascii="Arial" w:hAnsi="Arial" w:cs="Arial"/>
                <w:szCs w:val="26"/>
                <w:lang w:val="en-US"/>
              </w:rPr>
              <w:t>ComboBox tên đơn vị</w:t>
            </w:r>
          </w:p>
        </w:tc>
        <w:tc>
          <w:tcPr>
            <w:tcW w:w="4454" w:type="dxa"/>
          </w:tcPr>
          <w:p w:rsidR="00A849A4" w:rsidRPr="00AB1A26" w:rsidRDefault="00A849A4" w:rsidP="00B41FA4">
            <w:pPr>
              <w:rPr>
                <w:rFonts w:ascii="Arial" w:hAnsi="Arial" w:cs="Arial"/>
                <w:szCs w:val="26"/>
                <w:lang w:val="en-US"/>
              </w:rPr>
            </w:pPr>
            <w:r>
              <w:rPr>
                <w:rFonts w:ascii="Arial" w:hAnsi="Arial" w:cs="Arial"/>
                <w:szCs w:val="26"/>
                <w:lang w:val="en-US"/>
              </w:rPr>
              <w:t>Chọn tên chi nhánh</w:t>
            </w:r>
          </w:p>
        </w:tc>
      </w:tr>
      <w:tr w:rsidR="00A849A4" w:rsidTr="00B41FA4">
        <w:trPr>
          <w:trHeight w:val="636"/>
        </w:trPr>
        <w:tc>
          <w:tcPr>
            <w:tcW w:w="1340" w:type="dxa"/>
          </w:tcPr>
          <w:p w:rsidR="00A849A4" w:rsidRDefault="00A849A4" w:rsidP="00B41FA4">
            <w:pPr>
              <w:rPr>
                <w:rFonts w:ascii="Arial" w:hAnsi="Arial" w:cs="Arial"/>
                <w:szCs w:val="26"/>
                <w:lang w:val="en-US"/>
              </w:rPr>
            </w:pPr>
            <w:r>
              <w:rPr>
                <w:rFonts w:ascii="Arial" w:hAnsi="Arial" w:cs="Arial"/>
                <w:szCs w:val="26"/>
                <w:lang w:val="en-US"/>
              </w:rPr>
              <w:t>2</w:t>
            </w:r>
          </w:p>
          <w:p w:rsidR="00A849A4" w:rsidRDefault="00A849A4" w:rsidP="00B41FA4">
            <w:pPr>
              <w:rPr>
                <w:rFonts w:ascii="Arial" w:hAnsi="Arial" w:cs="Arial"/>
                <w:szCs w:val="26"/>
                <w:lang w:val="en-US"/>
              </w:rPr>
            </w:pPr>
          </w:p>
          <w:p w:rsidR="00A849A4" w:rsidRPr="00AB1A26" w:rsidRDefault="00A849A4" w:rsidP="00B41FA4">
            <w:pPr>
              <w:rPr>
                <w:rFonts w:ascii="Arial" w:hAnsi="Arial" w:cs="Arial"/>
                <w:szCs w:val="26"/>
                <w:lang w:val="en-US"/>
              </w:rPr>
            </w:pPr>
          </w:p>
        </w:tc>
        <w:tc>
          <w:tcPr>
            <w:tcW w:w="3114" w:type="dxa"/>
          </w:tcPr>
          <w:p w:rsidR="00A849A4" w:rsidRPr="00AB1A26" w:rsidRDefault="00A849A4" w:rsidP="00B41FA4">
            <w:pPr>
              <w:rPr>
                <w:rFonts w:ascii="Arial" w:hAnsi="Arial" w:cs="Arial"/>
                <w:szCs w:val="26"/>
                <w:lang w:val="en-US"/>
              </w:rPr>
            </w:pPr>
            <w:r>
              <w:rPr>
                <w:rFonts w:ascii="Arial" w:hAnsi="Arial" w:cs="Arial"/>
                <w:szCs w:val="26"/>
                <w:lang w:val="en-US"/>
              </w:rPr>
              <w:t>ComboBox doanh thu hoặc chi phí</w:t>
            </w:r>
          </w:p>
        </w:tc>
        <w:tc>
          <w:tcPr>
            <w:tcW w:w="4454" w:type="dxa"/>
          </w:tcPr>
          <w:p w:rsidR="00A849A4" w:rsidRPr="00AB1A26" w:rsidRDefault="00A849A4" w:rsidP="00B41FA4">
            <w:pPr>
              <w:rPr>
                <w:rFonts w:ascii="Arial" w:hAnsi="Arial" w:cs="Arial"/>
                <w:szCs w:val="26"/>
                <w:lang w:val="en-US"/>
              </w:rPr>
            </w:pPr>
            <w:r>
              <w:rPr>
                <w:rFonts w:ascii="Arial" w:hAnsi="Arial" w:cs="Arial"/>
                <w:szCs w:val="26"/>
                <w:lang w:val="en-US"/>
              </w:rPr>
              <w:t>Chọn Doanh Thu hoặc Chi Phí</w:t>
            </w:r>
          </w:p>
        </w:tc>
      </w:tr>
      <w:tr w:rsidR="00A849A4" w:rsidTr="00B41FA4">
        <w:trPr>
          <w:trHeight w:val="244"/>
        </w:trPr>
        <w:tc>
          <w:tcPr>
            <w:tcW w:w="1340" w:type="dxa"/>
          </w:tcPr>
          <w:p w:rsidR="00A849A4" w:rsidRDefault="00A849A4" w:rsidP="00B41FA4">
            <w:pPr>
              <w:rPr>
                <w:rFonts w:ascii="Arial" w:hAnsi="Arial" w:cs="Arial"/>
                <w:szCs w:val="26"/>
                <w:lang w:val="en-US"/>
              </w:rPr>
            </w:pPr>
          </w:p>
        </w:tc>
        <w:tc>
          <w:tcPr>
            <w:tcW w:w="3114" w:type="dxa"/>
          </w:tcPr>
          <w:p w:rsidR="00A849A4" w:rsidRDefault="00A849A4" w:rsidP="00B41FA4">
            <w:pPr>
              <w:rPr>
                <w:rFonts w:ascii="Arial" w:hAnsi="Arial" w:cs="Arial"/>
                <w:szCs w:val="26"/>
                <w:lang w:val="en-US"/>
              </w:rPr>
            </w:pPr>
          </w:p>
        </w:tc>
        <w:tc>
          <w:tcPr>
            <w:tcW w:w="4454" w:type="dxa"/>
          </w:tcPr>
          <w:p w:rsidR="00A849A4" w:rsidRDefault="00A849A4" w:rsidP="00B41FA4">
            <w:pPr>
              <w:rPr>
                <w:rFonts w:ascii="Arial" w:hAnsi="Arial" w:cs="Arial"/>
                <w:szCs w:val="26"/>
                <w:lang w:val="en-US"/>
              </w:rPr>
            </w:pPr>
          </w:p>
        </w:tc>
      </w:tr>
      <w:tr w:rsidR="00A849A4" w:rsidTr="00B41FA4">
        <w:trPr>
          <w:trHeight w:val="184"/>
        </w:trPr>
        <w:tc>
          <w:tcPr>
            <w:tcW w:w="1340" w:type="dxa"/>
          </w:tcPr>
          <w:p w:rsidR="00A849A4" w:rsidRDefault="00A849A4" w:rsidP="00B41FA4">
            <w:pPr>
              <w:rPr>
                <w:rFonts w:ascii="Arial" w:hAnsi="Arial" w:cs="Arial"/>
                <w:szCs w:val="26"/>
                <w:lang w:val="en-US"/>
              </w:rPr>
            </w:pPr>
            <w:r>
              <w:rPr>
                <w:rFonts w:ascii="Arial" w:hAnsi="Arial" w:cs="Arial"/>
                <w:szCs w:val="26"/>
                <w:lang w:val="en-US"/>
              </w:rPr>
              <w:t>3</w:t>
            </w:r>
          </w:p>
        </w:tc>
        <w:tc>
          <w:tcPr>
            <w:tcW w:w="3114" w:type="dxa"/>
          </w:tcPr>
          <w:p w:rsidR="00A849A4" w:rsidRDefault="00A849A4" w:rsidP="00B41FA4">
            <w:pPr>
              <w:rPr>
                <w:rFonts w:ascii="Arial" w:hAnsi="Arial" w:cs="Arial"/>
                <w:szCs w:val="26"/>
                <w:lang w:val="en-US"/>
              </w:rPr>
            </w:pPr>
            <w:r>
              <w:rPr>
                <w:rFonts w:ascii="Arial" w:hAnsi="Arial" w:cs="Arial"/>
                <w:szCs w:val="26"/>
                <w:lang w:val="en-US"/>
              </w:rPr>
              <w:t>DateTimePicker: Từ Ngày</w:t>
            </w:r>
          </w:p>
        </w:tc>
        <w:tc>
          <w:tcPr>
            <w:tcW w:w="4454" w:type="dxa"/>
          </w:tcPr>
          <w:p w:rsidR="00A849A4" w:rsidRDefault="00A849A4" w:rsidP="00B41FA4">
            <w:pPr>
              <w:rPr>
                <w:rFonts w:ascii="Arial" w:hAnsi="Arial" w:cs="Arial"/>
                <w:szCs w:val="26"/>
                <w:lang w:val="en-US"/>
              </w:rPr>
            </w:pPr>
            <w:r>
              <w:rPr>
                <w:rFonts w:ascii="Arial" w:hAnsi="Arial" w:cs="Arial"/>
                <w:szCs w:val="26"/>
                <w:lang w:val="en-US"/>
              </w:rPr>
              <w:t>Chọn Ngày bắt đầu</w:t>
            </w:r>
          </w:p>
        </w:tc>
      </w:tr>
      <w:tr w:rsidR="00A849A4" w:rsidTr="00B41FA4">
        <w:trPr>
          <w:trHeight w:val="285"/>
        </w:trPr>
        <w:tc>
          <w:tcPr>
            <w:tcW w:w="1340" w:type="dxa"/>
          </w:tcPr>
          <w:p w:rsidR="00A849A4" w:rsidRDefault="00A849A4" w:rsidP="00B41FA4">
            <w:pPr>
              <w:rPr>
                <w:rFonts w:ascii="Arial" w:hAnsi="Arial" w:cs="Arial"/>
                <w:szCs w:val="26"/>
                <w:lang w:val="en-US"/>
              </w:rPr>
            </w:pPr>
            <w:r>
              <w:rPr>
                <w:rFonts w:ascii="Arial" w:hAnsi="Arial" w:cs="Arial"/>
                <w:szCs w:val="26"/>
                <w:lang w:val="en-US"/>
              </w:rPr>
              <w:t>4</w:t>
            </w:r>
          </w:p>
        </w:tc>
        <w:tc>
          <w:tcPr>
            <w:tcW w:w="3114" w:type="dxa"/>
          </w:tcPr>
          <w:p w:rsidR="00A849A4" w:rsidRDefault="00A849A4" w:rsidP="00B41FA4">
            <w:pPr>
              <w:rPr>
                <w:rFonts w:ascii="Arial" w:hAnsi="Arial" w:cs="Arial"/>
                <w:szCs w:val="26"/>
                <w:lang w:val="en-US"/>
              </w:rPr>
            </w:pPr>
            <w:r>
              <w:rPr>
                <w:rFonts w:ascii="Arial" w:hAnsi="Arial" w:cs="Arial"/>
                <w:szCs w:val="26"/>
                <w:lang w:val="en-US"/>
              </w:rPr>
              <w:t>DateTimePicker: Đến Ngày</w:t>
            </w:r>
          </w:p>
        </w:tc>
        <w:tc>
          <w:tcPr>
            <w:tcW w:w="4454" w:type="dxa"/>
          </w:tcPr>
          <w:p w:rsidR="00A849A4" w:rsidRDefault="00A849A4" w:rsidP="00B41FA4">
            <w:pPr>
              <w:rPr>
                <w:rFonts w:ascii="Arial" w:hAnsi="Arial" w:cs="Arial"/>
                <w:szCs w:val="26"/>
                <w:lang w:val="en-US"/>
              </w:rPr>
            </w:pPr>
            <w:r>
              <w:rPr>
                <w:rFonts w:ascii="Arial" w:hAnsi="Arial" w:cs="Arial"/>
                <w:szCs w:val="26"/>
                <w:lang w:val="en-US"/>
              </w:rPr>
              <w:t>Chọn Ngày kết thúc</w:t>
            </w:r>
          </w:p>
        </w:tc>
      </w:tr>
      <w:tr w:rsidR="00A849A4" w:rsidTr="00B41FA4">
        <w:trPr>
          <w:trHeight w:val="285"/>
        </w:trPr>
        <w:tc>
          <w:tcPr>
            <w:tcW w:w="1340" w:type="dxa"/>
          </w:tcPr>
          <w:p w:rsidR="00A849A4" w:rsidRDefault="00A849A4" w:rsidP="00B41FA4">
            <w:pPr>
              <w:rPr>
                <w:rFonts w:ascii="Arial" w:hAnsi="Arial" w:cs="Arial"/>
                <w:szCs w:val="26"/>
                <w:lang w:val="en-US"/>
              </w:rPr>
            </w:pPr>
            <w:r>
              <w:rPr>
                <w:rFonts w:ascii="Arial" w:hAnsi="Arial" w:cs="Arial"/>
                <w:szCs w:val="26"/>
                <w:lang w:val="en-US"/>
              </w:rPr>
              <w:t>5</w:t>
            </w:r>
          </w:p>
        </w:tc>
        <w:tc>
          <w:tcPr>
            <w:tcW w:w="3114" w:type="dxa"/>
          </w:tcPr>
          <w:p w:rsidR="00A849A4" w:rsidRDefault="00A849A4" w:rsidP="00B41FA4">
            <w:pPr>
              <w:rPr>
                <w:rFonts w:ascii="Arial" w:hAnsi="Arial" w:cs="Arial"/>
                <w:szCs w:val="26"/>
                <w:lang w:val="en-US"/>
              </w:rPr>
            </w:pPr>
            <w:r>
              <w:rPr>
                <w:rFonts w:ascii="Arial" w:hAnsi="Arial" w:cs="Arial"/>
                <w:szCs w:val="26"/>
                <w:lang w:val="en-US"/>
              </w:rPr>
              <w:t>Button Search</w:t>
            </w:r>
          </w:p>
        </w:tc>
        <w:tc>
          <w:tcPr>
            <w:tcW w:w="4454" w:type="dxa"/>
          </w:tcPr>
          <w:p w:rsidR="00A849A4" w:rsidRDefault="00A849A4" w:rsidP="00B41FA4">
            <w:pPr>
              <w:rPr>
                <w:rFonts w:ascii="Arial" w:hAnsi="Arial" w:cs="Arial"/>
                <w:szCs w:val="26"/>
                <w:lang w:val="en-US"/>
              </w:rPr>
            </w:pPr>
            <w:r>
              <w:rPr>
                <w:rFonts w:ascii="Arial" w:hAnsi="Arial" w:cs="Arial"/>
                <w:szCs w:val="26"/>
                <w:lang w:val="en-US"/>
              </w:rPr>
              <w:t>Nhấn nút search để hiện kết quả.</w:t>
            </w:r>
          </w:p>
        </w:tc>
      </w:tr>
      <w:tr w:rsidR="00A849A4" w:rsidTr="00B41FA4">
        <w:trPr>
          <w:trHeight w:val="285"/>
        </w:trPr>
        <w:tc>
          <w:tcPr>
            <w:tcW w:w="1340" w:type="dxa"/>
          </w:tcPr>
          <w:p w:rsidR="00A849A4" w:rsidRDefault="00A849A4" w:rsidP="00B41FA4">
            <w:pPr>
              <w:rPr>
                <w:rFonts w:ascii="Arial" w:hAnsi="Arial" w:cs="Arial"/>
                <w:szCs w:val="26"/>
                <w:lang w:val="en-US"/>
              </w:rPr>
            </w:pPr>
            <w:r>
              <w:rPr>
                <w:rFonts w:ascii="Arial" w:hAnsi="Arial" w:cs="Arial"/>
                <w:szCs w:val="26"/>
                <w:lang w:val="en-US"/>
              </w:rPr>
              <w:t>6</w:t>
            </w:r>
          </w:p>
        </w:tc>
        <w:tc>
          <w:tcPr>
            <w:tcW w:w="3114" w:type="dxa"/>
          </w:tcPr>
          <w:p w:rsidR="00A849A4" w:rsidRDefault="00A849A4" w:rsidP="00B41FA4">
            <w:pPr>
              <w:rPr>
                <w:rFonts w:ascii="Arial" w:hAnsi="Arial" w:cs="Arial"/>
                <w:szCs w:val="26"/>
                <w:lang w:val="en-US"/>
              </w:rPr>
            </w:pPr>
            <w:r>
              <w:rPr>
                <w:rFonts w:ascii="Arial" w:hAnsi="Arial" w:cs="Arial"/>
                <w:szCs w:val="26"/>
                <w:lang w:val="en-US"/>
              </w:rPr>
              <w:t>Button Report</w:t>
            </w:r>
          </w:p>
        </w:tc>
        <w:tc>
          <w:tcPr>
            <w:tcW w:w="4454" w:type="dxa"/>
          </w:tcPr>
          <w:p w:rsidR="00A849A4" w:rsidRDefault="00A849A4" w:rsidP="00B41FA4">
            <w:pPr>
              <w:rPr>
                <w:rFonts w:ascii="Arial" w:hAnsi="Arial" w:cs="Arial"/>
                <w:szCs w:val="26"/>
                <w:lang w:val="en-US"/>
              </w:rPr>
            </w:pPr>
            <w:r>
              <w:rPr>
                <w:rFonts w:ascii="Arial" w:hAnsi="Arial" w:cs="Arial"/>
                <w:szCs w:val="26"/>
                <w:lang w:val="en-US"/>
              </w:rPr>
              <w:t>Nhấn nút Report để hiện kết quả bằng Crystal Report</w:t>
            </w:r>
          </w:p>
        </w:tc>
      </w:tr>
    </w:tbl>
    <w:p w:rsidR="00A849A4" w:rsidRDefault="00A849A4" w:rsidP="00A849A4">
      <w:pPr>
        <w:pStyle w:val="ListParagraph"/>
        <w:rPr>
          <w:rFonts w:ascii="Arial" w:hAnsi="Arial" w:cs="Arial"/>
        </w:rPr>
      </w:pPr>
    </w:p>
    <w:p w:rsidR="00A849A4" w:rsidRPr="00C84636" w:rsidRDefault="00A849A4" w:rsidP="00A849A4">
      <w:pPr>
        <w:pStyle w:val="ListParagraph"/>
        <w:rPr>
          <w:rFonts w:ascii="Arial" w:hAnsi="Arial" w:cs="Arial"/>
        </w:rPr>
      </w:pPr>
    </w:p>
    <w:p w:rsidR="00A849A4" w:rsidRDefault="00A849A4" w:rsidP="00A849A4">
      <w:pPr>
        <w:rPr>
          <w:rFonts w:ascii="Arial" w:eastAsia="Times New Roman" w:hAnsi="Arial" w:cs="Arial"/>
          <w:b/>
          <w:color w:val="365F91" w:themeColor="accent1" w:themeShade="BF"/>
          <w:szCs w:val="26"/>
        </w:rPr>
      </w:pPr>
      <w:bookmarkStart w:id="128" w:name="_Toc454100205"/>
      <w:bookmarkStart w:id="129" w:name="_Toc454100278"/>
      <w:r>
        <w:rPr>
          <w:rFonts w:ascii="Arial" w:eastAsia="Times New Roman" w:hAnsi="Arial" w:cs="Arial"/>
          <w:szCs w:val="26"/>
        </w:rPr>
        <w:br w:type="page"/>
      </w:r>
    </w:p>
    <w:p w:rsidR="00A849A4" w:rsidRPr="00C84636" w:rsidRDefault="00A849A4" w:rsidP="00A4202A">
      <w:pPr>
        <w:pStyle w:val="Heading1"/>
        <w:keepLines/>
        <w:numPr>
          <w:ilvl w:val="0"/>
          <w:numId w:val="52"/>
        </w:numPr>
        <w:spacing w:before="480" w:after="0"/>
        <w:ind w:left="0" w:right="282"/>
        <w:jc w:val="both"/>
        <w:rPr>
          <w:rFonts w:ascii="Arial" w:hAnsi="Arial" w:cs="Arial"/>
          <w:sz w:val="26"/>
          <w:szCs w:val="26"/>
        </w:rPr>
      </w:pPr>
      <w:r w:rsidRPr="00C84636">
        <w:rPr>
          <w:rFonts w:ascii="Arial" w:hAnsi="Arial" w:cs="Arial"/>
          <w:sz w:val="26"/>
          <w:szCs w:val="26"/>
        </w:rPr>
        <w:lastRenderedPageBreak/>
        <w:t>KẾT LUẬN:</w:t>
      </w:r>
      <w:bookmarkEnd w:id="128"/>
      <w:bookmarkEnd w:id="129"/>
    </w:p>
    <w:p w:rsidR="00A849A4" w:rsidRPr="00C84636" w:rsidRDefault="00A849A4" w:rsidP="00A4202A">
      <w:pPr>
        <w:pStyle w:val="ListParagraph"/>
        <w:numPr>
          <w:ilvl w:val="0"/>
          <w:numId w:val="72"/>
        </w:numPr>
        <w:contextualSpacing w:val="0"/>
        <w:jc w:val="left"/>
        <w:rPr>
          <w:rFonts w:ascii="Arial" w:hAnsi="Arial" w:cs="Arial"/>
        </w:rPr>
      </w:pPr>
      <w:r w:rsidRPr="00C84636">
        <w:rPr>
          <w:rFonts w:ascii="Arial" w:hAnsi="Arial" w:cs="Arial"/>
        </w:rPr>
        <w:t>Phần nào hoàn thành được nhiệm vụ được giao, chưa thể hoàn thành một cách đầy đủ và hoàn thiện như mong muốn vì các nguyên nhân từ các nhóm khác. Nhóm đã cố gắng liên hệ và thảo luận với nhóm Quản Trị Kế Hoạch tuy nhiên cũng không thể làm gì được vì bản chất cơ sở dữ liệu bên trong đã sai cấu trúc và các nhóm làm sai không chịu chỉnh sửa database của nhóm mình -&gt; Kết quả không được như mong đợi.</w:t>
      </w:r>
    </w:p>
    <w:p w:rsidR="00A849A4" w:rsidRPr="00C84636" w:rsidRDefault="00A849A4" w:rsidP="00A4202A">
      <w:pPr>
        <w:pStyle w:val="ListParagraph"/>
        <w:numPr>
          <w:ilvl w:val="0"/>
          <w:numId w:val="72"/>
        </w:numPr>
        <w:contextualSpacing w:val="0"/>
        <w:jc w:val="left"/>
        <w:rPr>
          <w:rFonts w:ascii="Arial" w:hAnsi="Arial" w:cs="Arial"/>
        </w:rPr>
      </w:pPr>
      <w:r w:rsidRPr="00C84636">
        <w:rPr>
          <w:rFonts w:ascii="Arial" w:hAnsi="Arial" w:cs="Arial"/>
        </w:rPr>
        <w:t>Học được cách làm việc trong một dự án theo mô hình Scrum</w:t>
      </w:r>
    </w:p>
    <w:p w:rsidR="00A849A4" w:rsidRPr="00C84636" w:rsidRDefault="00A849A4" w:rsidP="00A4202A">
      <w:pPr>
        <w:pStyle w:val="ListParagraph"/>
        <w:numPr>
          <w:ilvl w:val="0"/>
          <w:numId w:val="72"/>
        </w:numPr>
        <w:contextualSpacing w:val="0"/>
        <w:jc w:val="left"/>
        <w:rPr>
          <w:rFonts w:ascii="Arial" w:hAnsi="Arial" w:cs="Arial"/>
        </w:rPr>
      </w:pPr>
      <w:r w:rsidRPr="00C84636">
        <w:rPr>
          <w:rFonts w:ascii="Arial" w:hAnsi="Arial" w:cs="Arial"/>
        </w:rPr>
        <w:t>Chưa thể tính được giá trị của module này.</w:t>
      </w:r>
    </w:p>
    <w:p w:rsidR="00A849A4" w:rsidRPr="00C84636" w:rsidRDefault="00A849A4" w:rsidP="00A4202A">
      <w:pPr>
        <w:pStyle w:val="ListParagraph"/>
        <w:numPr>
          <w:ilvl w:val="0"/>
          <w:numId w:val="72"/>
        </w:numPr>
        <w:contextualSpacing w:val="0"/>
        <w:jc w:val="left"/>
        <w:rPr>
          <w:rFonts w:ascii="Arial" w:hAnsi="Arial" w:cs="Arial"/>
        </w:rPr>
      </w:pPr>
      <w:r w:rsidRPr="00C84636">
        <w:rPr>
          <w:rFonts w:ascii="Arial" w:hAnsi="Arial" w:cs="Arial"/>
        </w:rPr>
        <w:t>Nhóm không làm việc một cách đồng bộ, một số thành viên chưa hoạt động tích cực, chậm chạp trong quá trình nhận liên lạc và nhận phân công từ redmine cũng như không biết sử dụng đến Git.</w:t>
      </w:r>
    </w:p>
    <w:p w:rsidR="00023CB3" w:rsidRDefault="00023CB3">
      <w:pPr>
        <w:spacing w:after="200" w:line="276" w:lineRule="auto"/>
        <w:rPr>
          <w:rFonts w:ascii="Arial" w:hAnsi="Arial" w:cs="Arial"/>
          <w:szCs w:val="26"/>
        </w:rPr>
      </w:pPr>
      <w:r>
        <w:rPr>
          <w:rFonts w:ascii="Arial" w:hAnsi="Arial" w:cs="Arial"/>
        </w:rPr>
        <w:br w:type="page"/>
      </w:r>
    </w:p>
    <w:p w:rsidR="00DB7C62" w:rsidRPr="0025028C" w:rsidRDefault="00DB7C62" w:rsidP="00DB7C62">
      <w:pPr>
        <w:jc w:val="center"/>
        <w:rPr>
          <w:rFonts w:ascii="Arial" w:hAnsi="Arial" w:cs="Arial"/>
          <w:b/>
          <w:noProof/>
          <w:sz w:val="28"/>
          <w:szCs w:val="32"/>
          <w:u w:val="single"/>
        </w:rPr>
      </w:pPr>
      <w:r w:rsidRPr="0025028C">
        <w:rPr>
          <w:rFonts w:ascii="Arial" w:hAnsi="Arial" w:cs="Arial"/>
          <w:b/>
          <w:noProof/>
          <w:sz w:val="28"/>
          <w:szCs w:val="32"/>
          <w:u w:val="single"/>
        </w:rPr>
        <w:lastRenderedPageBreak/>
        <w:t>ĐỀ TÀI:</w:t>
      </w:r>
    </w:p>
    <w:p w:rsidR="00DB7C62" w:rsidRPr="0025028C" w:rsidRDefault="00DB7C62" w:rsidP="00DB7C62">
      <w:pPr>
        <w:jc w:val="center"/>
        <w:rPr>
          <w:rFonts w:ascii="Arial" w:hAnsi="Arial" w:cs="Arial"/>
          <w:b/>
          <w:bCs/>
          <w:noProof/>
          <w:sz w:val="30"/>
          <w:szCs w:val="52"/>
        </w:rPr>
      </w:pPr>
      <w:r w:rsidRPr="0025028C">
        <w:rPr>
          <w:rFonts w:ascii="Arial" w:hAnsi="Arial" w:cs="Arial"/>
          <w:b/>
          <w:bCs/>
          <w:noProof/>
          <w:sz w:val="30"/>
          <w:szCs w:val="52"/>
        </w:rPr>
        <w:t>XÂY DỰNG HỆ THỐNG ERP CHO CÔNG TY SBA</w:t>
      </w:r>
    </w:p>
    <w:p w:rsidR="00DB7C62" w:rsidRPr="0025028C" w:rsidRDefault="00DB7C62" w:rsidP="00DB7C62">
      <w:pPr>
        <w:jc w:val="center"/>
        <w:rPr>
          <w:rFonts w:ascii="Arial" w:hAnsi="Arial" w:cs="Arial"/>
          <w:b/>
          <w:bCs/>
          <w:noProof/>
          <w:sz w:val="30"/>
          <w:szCs w:val="52"/>
          <w:u w:val="single"/>
        </w:rPr>
      </w:pPr>
    </w:p>
    <w:p w:rsidR="00DB7C62" w:rsidRPr="0025028C" w:rsidRDefault="00DB7C62" w:rsidP="00DB7C62">
      <w:pPr>
        <w:jc w:val="center"/>
        <w:rPr>
          <w:rFonts w:ascii="Arial" w:hAnsi="Arial" w:cs="Arial"/>
          <w:b/>
          <w:bCs/>
          <w:noProof/>
          <w:sz w:val="28"/>
          <w:szCs w:val="52"/>
          <w:u w:val="single"/>
        </w:rPr>
      </w:pPr>
      <w:r w:rsidRPr="0025028C">
        <w:rPr>
          <w:rFonts w:ascii="Arial" w:hAnsi="Arial" w:cs="Arial"/>
          <w:b/>
          <w:bCs/>
          <w:noProof/>
          <w:sz w:val="28"/>
          <w:szCs w:val="52"/>
          <w:u w:val="single"/>
        </w:rPr>
        <w:t>MODULE:</w:t>
      </w:r>
    </w:p>
    <w:p w:rsidR="00DB7C62" w:rsidRPr="0025028C" w:rsidRDefault="00DB7C62" w:rsidP="00DB7C62">
      <w:pPr>
        <w:jc w:val="center"/>
        <w:rPr>
          <w:rFonts w:ascii="Arial" w:hAnsi="Arial" w:cs="Arial"/>
          <w:b/>
          <w:bCs/>
          <w:noProof/>
          <w:sz w:val="30"/>
          <w:szCs w:val="52"/>
        </w:rPr>
      </w:pPr>
      <w:r w:rsidRPr="0025028C">
        <w:rPr>
          <w:rFonts w:ascii="Arial" w:hAnsi="Arial" w:cs="Arial"/>
          <w:b/>
          <w:bCs/>
          <w:noProof/>
          <w:sz w:val="30"/>
          <w:szCs w:val="52"/>
        </w:rPr>
        <w:t>CHI PHÍ KHÁC</w:t>
      </w:r>
    </w:p>
    <w:p w:rsidR="00DB7C62" w:rsidRDefault="00DB7C62" w:rsidP="00E27D33">
      <w:pPr>
        <w:widowControl w:val="0"/>
        <w:autoSpaceDE w:val="0"/>
        <w:autoSpaceDN w:val="0"/>
        <w:adjustRightInd w:val="0"/>
        <w:ind w:right="173"/>
        <w:rPr>
          <w:rFonts w:ascii="Arial" w:hAnsi="Arial" w:cs="Arial"/>
          <w:b/>
          <w:noProof/>
        </w:rPr>
      </w:pPr>
    </w:p>
    <w:p w:rsidR="00E27D33" w:rsidRPr="0025028C" w:rsidRDefault="00E27D33" w:rsidP="00E27D33">
      <w:pPr>
        <w:widowControl w:val="0"/>
        <w:autoSpaceDE w:val="0"/>
        <w:autoSpaceDN w:val="0"/>
        <w:adjustRightInd w:val="0"/>
        <w:ind w:right="173"/>
        <w:rPr>
          <w:rFonts w:ascii="Arial" w:hAnsi="Arial" w:cs="Arial"/>
          <w:b/>
          <w:noProof/>
        </w:rPr>
      </w:pPr>
      <w:r w:rsidRPr="0025028C">
        <w:rPr>
          <w:rFonts w:ascii="Arial" w:hAnsi="Arial" w:cs="Arial"/>
          <w:b/>
          <w:noProof/>
        </w:rPr>
        <w:t>Sinh viên thực hiện:</w:t>
      </w:r>
      <w:r w:rsidRPr="0025028C">
        <w:rPr>
          <w:rFonts w:ascii="Arial" w:hAnsi="Arial" w:cs="Arial"/>
          <w:noProof/>
        </w:rPr>
        <w:t xml:space="preserve"> NHÓM 08 – SE214.G22</w:t>
      </w:r>
    </w:p>
    <w:p w:rsidR="00E27D33" w:rsidRPr="0025028C" w:rsidRDefault="00E27D33" w:rsidP="00E27D33">
      <w:pPr>
        <w:widowControl w:val="0"/>
        <w:autoSpaceDE w:val="0"/>
        <w:autoSpaceDN w:val="0"/>
        <w:adjustRightInd w:val="0"/>
        <w:spacing w:before="60" w:after="60" w:line="213" w:lineRule="exact"/>
        <w:ind w:left="2160" w:firstLine="720"/>
        <w:rPr>
          <w:rFonts w:ascii="Arial" w:hAnsi="Arial" w:cs="Arial"/>
          <w:b/>
          <w:noProof/>
        </w:rPr>
      </w:pPr>
      <w:r w:rsidRPr="0025028C">
        <w:rPr>
          <w:rFonts w:ascii="Arial" w:hAnsi="Arial" w:cs="Arial"/>
          <w:b/>
          <w:noProof/>
        </w:rPr>
        <w:t xml:space="preserve">Võ Xuân Anh : </w:t>
      </w:r>
      <w:r w:rsidRPr="0025028C">
        <w:rPr>
          <w:rFonts w:ascii="Arial" w:hAnsi="Arial" w:cs="Arial"/>
          <w:b/>
          <w:noProof/>
        </w:rPr>
        <w:tab/>
      </w:r>
      <w:r w:rsidRPr="0025028C">
        <w:rPr>
          <w:rFonts w:ascii="Arial" w:hAnsi="Arial" w:cs="Arial"/>
          <w:b/>
          <w:noProof/>
        </w:rPr>
        <w:tab/>
        <w:t>12520016</w:t>
      </w:r>
    </w:p>
    <w:p w:rsidR="00E27D33" w:rsidRPr="0025028C" w:rsidRDefault="00E27D33" w:rsidP="00E27D33">
      <w:pPr>
        <w:widowControl w:val="0"/>
        <w:autoSpaceDE w:val="0"/>
        <w:autoSpaceDN w:val="0"/>
        <w:adjustRightInd w:val="0"/>
        <w:spacing w:before="60" w:after="60" w:line="213" w:lineRule="exact"/>
        <w:ind w:left="2880"/>
        <w:rPr>
          <w:rFonts w:ascii="Arial" w:hAnsi="Arial" w:cs="Arial"/>
          <w:b/>
          <w:noProof/>
        </w:rPr>
      </w:pPr>
      <w:r w:rsidRPr="0025028C">
        <w:rPr>
          <w:rFonts w:ascii="Arial" w:hAnsi="Arial" w:cs="Arial"/>
          <w:b/>
          <w:noProof/>
        </w:rPr>
        <w:t>Nguyễn Tấn Lộc:</w:t>
      </w:r>
      <w:r w:rsidRPr="0025028C">
        <w:rPr>
          <w:rFonts w:ascii="Arial" w:hAnsi="Arial" w:cs="Arial"/>
          <w:b/>
          <w:noProof/>
        </w:rPr>
        <w:tab/>
      </w:r>
      <w:r w:rsidRPr="0025028C">
        <w:rPr>
          <w:rFonts w:ascii="Arial" w:hAnsi="Arial" w:cs="Arial"/>
          <w:b/>
          <w:noProof/>
        </w:rPr>
        <w:tab/>
        <w:t>12520236</w:t>
      </w:r>
    </w:p>
    <w:p w:rsidR="00E27D33" w:rsidRPr="0025028C" w:rsidRDefault="00E27D33" w:rsidP="00E27D33">
      <w:pPr>
        <w:widowControl w:val="0"/>
        <w:autoSpaceDE w:val="0"/>
        <w:autoSpaceDN w:val="0"/>
        <w:adjustRightInd w:val="0"/>
        <w:spacing w:before="60" w:after="60" w:line="213" w:lineRule="exact"/>
        <w:ind w:left="2880"/>
        <w:rPr>
          <w:rFonts w:ascii="Arial" w:hAnsi="Arial" w:cs="Arial"/>
          <w:b/>
          <w:noProof/>
        </w:rPr>
      </w:pPr>
      <w:r w:rsidRPr="0025028C">
        <w:rPr>
          <w:rFonts w:ascii="Arial" w:hAnsi="Arial" w:cs="Arial"/>
          <w:b/>
          <w:noProof/>
        </w:rPr>
        <w:t>Trần Chí Hiếu:</w:t>
      </w:r>
      <w:r w:rsidRPr="0025028C">
        <w:rPr>
          <w:rFonts w:ascii="Arial" w:hAnsi="Arial" w:cs="Arial"/>
          <w:b/>
          <w:noProof/>
        </w:rPr>
        <w:tab/>
      </w:r>
      <w:r w:rsidRPr="0025028C">
        <w:rPr>
          <w:rFonts w:ascii="Arial" w:hAnsi="Arial" w:cs="Arial"/>
          <w:b/>
          <w:noProof/>
        </w:rPr>
        <w:tab/>
        <w:t>12520141</w:t>
      </w:r>
    </w:p>
    <w:p w:rsidR="00E27D33" w:rsidRPr="0025028C" w:rsidRDefault="00E27D33" w:rsidP="00E27D33">
      <w:pPr>
        <w:widowControl w:val="0"/>
        <w:autoSpaceDE w:val="0"/>
        <w:autoSpaceDN w:val="0"/>
        <w:adjustRightInd w:val="0"/>
        <w:spacing w:before="60" w:after="60" w:line="213" w:lineRule="exact"/>
        <w:ind w:left="2880"/>
        <w:rPr>
          <w:rFonts w:ascii="Arial" w:hAnsi="Arial" w:cs="Arial"/>
          <w:b/>
          <w:noProof/>
        </w:rPr>
      </w:pPr>
      <w:r w:rsidRPr="0025028C">
        <w:rPr>
          <w:rFonts w:ascii="Arial" w:hAnsi="Arial" w:cs="Arial"/>
          <w:b/>
          <w:noProof/>
        </w:rPr>
        <w:t>Võ Hắc Việt:</w:t>
      </w:r>
      <w:r w:rsidRPr="0025028C">
        <w:rPr>
          <w:rFonts w:ascii="Arial" w:hAnsi="Arial" w:cs="Arial"/>
          <w:b/>
          <w:noProof/>
        </w:rPr>
        <w:tab/>
      </w:r>
      <w:r w:rsidRPr="0025028C">
        <w:rPr>
          <w:rFonts w:ascii="Arial" w:hAnsi="Arial" w:cs="Arial"/>
          <w:b/>
          <w:noProof/>
        </w:rPr>
        <w:tab/>
        <w:t>12520502</w:t>
      </w:r>
    </w:p>
    <w:p w:rsidR="00E27D33" w:rsidRPr="0025028C" w:rsidRDefault="00E27D33" w:rsidP="00E27D33">
      <w:pPr>
        <w:widowControl w:val="0"/>
        <w:autoSpaceDE w:val="0"/>
        <w:autoSpaceDN w:val="0"/>
        <w:adjustRightInd w:val="0"/>
        <w:spacing w:before="60" w:after="60" w:line="213" w:lineRule="exact"/>
        <w:ind w:left="2880"/>
        <w:rPr>
          <w:rFonts w:ascii="Arial" w:hAnsi="Arial" w:cs="Arial"/>
          <w:b/>
          <w:noProof/>
        </w:rPr>
      </w:pPr>
      <w:r w:rsidRPr="0025028C">
        <w:rPr>
          <w:rFonts w:ascii="Arial" w:hAnsi="Arial" w:cs="Arial"/>
          <w:b/>
          <w:noProof/>
        </w:rPr>
        <w:t>Vương Hoàng Duy:</w:t>
      </w:r>
      <w:r w:rsidRPr="0025028C">
        <w:rPr>
          <w:rFonts w:ascii="Arial" w:hAnsi="Arial" w:cs="Arial"/>
          <w:b/>
          <w:noProof/>
        </w:rPr>
        <w:tab/>
        <w:t>12520116</w:t>
      </w:r>
    </w:p>
    <w:p w:rsidR="00E27D33" w:rsidRPr="0025028C" w:rsidRDefault="00E27D33" w:rsidP="00E27D33">
      <w:pPr>
        <w:widowControl w:val="0"/>
        <w:autoSpaceDE w:val="0"/>
        <w:autoSpaceDN w:val="0"/>
        <w:adjustRightInd w:val="0"/>
        <w:spacing w:before="60" w:after="60" w:line="213" w:lineRule="exact"/>
        <w:ind w:left="2880"/>
        <w:rPr>
          <w:rFonts w:ascii="Arial" w:hAnsi="Arial" w:cs="Arial"/>
          <w:b/>
          <w:noProof/>
        </w:rPr>
      </w:pPr>
      <w:r w:rsidRPr="0025028C">
        <w:rPr>
          <w:rFonts w:ascii="Arial" w:hAnsi="Arial" w:cs="Arial"/>
          <w:b/>
          <w:noProof/>
        </w:rPr>
        <w:t>Đặng Anh Tuấn:</w:t>
      </w:r>
      <w:r w:rsidRPr="0025028C">
        <w:rPr>
          <w:rFonts w:ascii="Arial" w:hAnsi="Arial" w:cs="Arial"/>
          <w:b/>
          <w:noProof/>
        </w:rPr>
        <w:tab/>
      </w:r>
      <w:r w:rsidRPr="0025028C">
        <w:rPr>
          <w:rFonts w:ascii="Arial" w:hAnsi="Arial" w:cs="Arial"/>
          <w:b/>
          <w:noProof/>
        </w:rPr>
        <w:tab/>
        <w:t>12520479</w:t>
      </w:r>
    </w:p>
    <w:p w:rsidR="00E27D33" w:rsidRPr="0025028C" w:rsidRDefault="00E27D33" w:rsidP="00E27D33">
      <w:pPr>
        <w:widowControl w:val="0"/>
        <w:autoSpaceDE w:val="0"/>
        <w:autoSpaceDN w:val="0"/>
        <w:adjustRightInd w:val="0"/>
        <w:spacing w:before="60" w:after="60" w:line="213" w:lineRule="exact"/>
        <w:ind w:left="2880"/>
        <w:rPr>
          <w:rFonts w:ascii="Arial" w:hAnsi="Arial" w:cs="Arial"/>
          <w:b/>
          <w:noProof/>
        </w:rPr>
      </w:pPr>
      <w:r w:rsidRPr="0025028C">
        <w:rPr>
          <w:rFonts w:ascii="Arial" w:hAnsi="Arial" w:cs="Arial"/>
          <w:b/>
          <w:noProof/>
        </w:rPr>
        <w:t>Nguyễn Hoàng Nhã:</w:t>
      </w:r>
      <w:r w:rsidRPr="0025028C">
        <w:rPr>
          <w:rFonts w:ascii="Arial" w:hAnsi="Arial" w:cs="Arial"/>
          <w:b/>
          <w:noProof/>
        </w:rPr>
        <w:tab/>
        <w:t>12520297</w:t>
      </w:r>
    </w:p>
    <w:p w:rsidR="00E27D33" w:rsidRDefault="00E27D33">
      <w:pPr>
        <w:spacing w:after="200" w:line="276" w:lineRule="auto"/>
        <w:rPr>
          <w:rFonts w:ascii="Arial" w:hAnsi="Arial" w:cs="Arial"/>
        </w:rPr>
      </w:pPr>
      <w:r>
        <w:rPr>
          <w:rFonts w:ascii="Arial" w:hAnsi="Arial" w:cs="Arial"/>
        </w:rPr>
        <w:br w:type="page"/>
      </w:r>
    </w:p>
    <w:p w:rsidR="00E27D33" w:rsidRPr="00E27D33" w:rsidRDefault="00E27D33" w:rsidP="00E27D33">
      <w:pPr>
        <w:spacing w:after="200" w:line="276" w:lineRule="auto"/>
        <w:rPr>
          <w:rFonts w:ascii="Arial" w:hAnsi="Arial" w:cs="Arial"/>
          <w:szCs w:val="26"/>
        </w:rPr>
      </w:pPr>
      <w:r w:rsidRPr="00E27D33">
        <w:rPr>
          <w:rFonts w:ascii="Arial" w:hAnsi="Arial" w:cs="Arial"/>
          <w:b/>
        </w:rPr>
        <w:lastRenderedPageBreak/>
        <w:t>Mô tả công việc nhóm được nhận.</w:t>
      </w:r>
    </w:p>
    <w:p w:rsidR="00E27D33" w:rsidRPr="0025028C" w:rsidRDefault="00E27D33" w:rsidP="00A4202A">
      <w:pPr>
        <w:pStyle w:val="Heading2"/>
        <w:numPr>
          <w:ilvl w:val="0"/>
          <w:numId w:val="83"/>
        </w:numPr>
        <w:spacing w:before="40" w:after="0" w:line="240" w:lineRule="auto"/>
        <w:rPr>
          <w:rFonts w:ascii="Arial" w:hAnsi="Arial" w:cs="Arial"/>
        </w:rPr>
      </w:pPr>
      <w:r w:rsidRPr="0025028C">
        <w:rPr>
          <w:rFonts w:ascii="Arial" w:hAnsi="Arial" w:cs="Arial"/>
        </w:rPr>
        <w:t>Trước ngày 19/04/2016.</w:t>
      </w:r>
    </w:p>
    <w:p w:rsidR="00E27D33" w:rsidRPr="00774CE0" w:rsidRDefault="00E27D33" w:rsidP="00A4202A">
      <w:pPr>
        <w:numPr>
          <w:ilvl w:val="1"/>
          <w:numId w:val="82"/>
        </w:numPr>
        <w:spacing w:after="160" w:line="259" w:lineRule="auto"/>
        <w:contextualSpacing/>
        <w:rPr>
          <w:rFonts w:ascii="Arial" w:hAnsi="Arial" w:cs="Arial"/>
          <w:szCs w:val="26"/>
        </w:rPr>
      </w:pPr>
      <w:r w:rsidRPr="00774CE0">
        <w:rPr>
          <w:rFonts w:ascii="Arial" w:hAnsi="Arial" w:cs="Arial"/>
          <w:szCs w:val="26"/>
        </w:rPr>
        <w:t xml:space="preserve">Hoàn thành các chức năng cho modul quản lý tài sản/ CCLD thuộc bộ phận Hành Chánh. </w:t>
      </w:r>
    </w:p>
    <w:p w:rsidR="00E27D33" w:rsidRPr="00774CE0" w:rsidRDefault="00E27D33" w:rsidP="00A4202A">
      <w:pPr>
        <w:numPr>
          <w:ilvl w:val="1"/>
          <w:numId w:val="82"/>
        </w:numPr>
        <w:spacing w:after="160" w:line="259" w:lineRule="auto"/>
        <w:contextualSpacing/>
        <w:rPr>
          <w:rFonts w:ascii="Arial" w:hAnsi="Arial" w:cs="Arial"/>
          <w:szCs w:val="26"/>
        </w:rPr>
      </w:pPr>
      <w:r w:rsidRPr="00774CE0">
        <w:rPr>
          <w:rFonts w:ascii="Arial" w:hAnsi="Arial" w:cs="Arial"/>
          <w:szCs w:val="26"/>
        </w:rPr>
        <w:t>Trong đó có các chức năng sau:</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Quản lý tài sản cố định và công cụ lao động:</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TSCĐ và CCLĐ được cập nhật các thông tin sau khi chúng được mua sắm và tiếp nhận tại</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P.HCQT: mã tài sản, đơn vị sử dụng, nhân viên sử dụng, tình trạng, …</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In nhãn TSCĐ</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Cập nhật tình trạng sử dụng, điều chuyển, các thông tin khác: cho phép P.HCQT có thể cập</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nhật các thông tin liên quan đến TSCĐ và CCLĐ</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Kiểm kê: Cho phép in danh sách kiểm kê và cập nhật tình trạng sau kiểm kê (tình trạng sau</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kiểm kê, kết quả kiểm kê có thể được user của chi nhánh thực hiện và cập nhật, phòng</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HCQT có thể xem kết quả).</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Kết xuất các báo cáo:</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Biên bản giao nhận tài sản.</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Biên bản kiểm kê tài sản.</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Biên bản thanh lý tài sản</w:t>
      </w:r>
    </w:p>
    <w:p w:rsidR="00E27D33" w:rsidRPr="00774CE0" w:rsidRDefault="00E27D33" w:rsidP="00A4202A">
      <w:pPr>
        <w:numPr>
          <w:ilvl w:val="2"/>
          <w:numId w:val="82"/>
        </w:numPr>
        <w:spacing w:after="160" w:line="259" w:lineRule="auto"/>
        <w:contextualSpacing/>
        <w:rPr>
          <w:rFonts w:ascii="Arial" w:hAnsi="Arial" w:cs="Arial"/>
          <w:szCs w:val="26"/>
        </w:rPr>
      </w:pPr>
      <w:r w:rsidRPr="00774CE0">
        <w:rPr>
          <w:rFonts w:ascii="Arial" w:hAnsi="Arial" w:cs="Arial"/>
          <w:szCs w:val="26"/>
        </w:rPr>
        <w:t>+ Thẻ tài sản</w:t>
      </w:r>
    </w:p>
    <w:p w:rsidR="00E27D33" w:rsidRPr="0025028C" w:rsidRDefault="00E27D33" w:rsidP="00A4202A">
      <w:pPr>
        <w:pStyle w:val="Heading2"/>
        <w:numPr>
          <w:ilvl w:val="0"/>
          <w:numId w:val="83"/>
        </w:numPr>
        <w:spacing w:before="40" w:after="0" w:line="240" w:lineRule="auto"/>
        <w:rPr>
          <w:rFonts w:ascii="Arial" w:hAnsi="Arial" w:cs="Arial"/>
        </w:rPr>
      </w:pPr>
      <w:r w:rsidRPr="0025028C">
        <w:rPr>
          <w:rFonts w:ascii="Arial" w:hAnsi="Arial" w:cs="Arial"/>
        </w:rPr>
        <w:t>Từ ngày 19/04/2016.</w:t>
      </w:r>
    </w:p>
    <w:p w:rsidR="00E27D33" w:rsidRPr="00774CE0" w:rsidRDefault="00E27D33" w:rsidP="00A4202A">
      <w:pPr>
        <w:numPr>
          <w:ilvl w:val="1"/>
          <w:numId w:val="82"/>
        </w:numPr>
        <w:spacing w:after="160" w:line="259" w:lineRule="auto"/>
        <w:contextualSpacing/>
        <w:rPr>
          <w:rFonts w:ascii="Arial" w:hAnsi="Arial" w:cs="Arial"/>
          <w:szCs w:val="26"/>
        </w:rPr>
      </w:pPr>
      <w:r w:rsidRPr="00774CE0">
        <w:rPr>
          <w:rFonts w:ascii="Arial" w:hAnsi="Arial" w:cs="Arial"/>
          <w:szCs w:val="26"/>
        </w:rPr>
        <w:t>Nhóm được phân công lại công việc, hoàn thành chức năng của 2 modul “Mua ngoài dịch vụ cộng thêm , Chi phí khác “ của Bộ phận Chi Phí /P.O.</w:t>
      </w:r>
    </w:p>
    <w:p w:rsidR="00E27D33" w:rsidRPr="00774CE0" w:rsidRDefault="00E27D33" w:rsidP="00A4202A">
      <w:pPr>
        <w:numPr>
          <w:ilvl w:val="1"/>
          <w:numId w:val="82"/>
        </w:numPr>
        <w:spacing w:after="160" w:line="259" w:lineRule="auto"/>
        <w:contextualSpacing/>
        <w:rPr>
          <w:rFonts w:ascii="Arial" w:hAnsi="Arial" w:cs="Arial"/>
          <w:szCs w:val="26"/>
        </w:rPr>
      </w:pPr>
      <w:r w:rsidRPr="00774CE0">
        <w:rPr>
          <w:rFonts w:ascii="Arial" w:hAnsi="Arial" w:cs="Arial"/>
          <w:szCs w:val="26"/>
        </w:rPr>
        <w:t>Tìm hiểu các tài liệu liên quan đến nội dung trên.</w:t>
      </w:r>
    </w:p>
    <w:p w:rsidR="00E27D33" w:rsidRPr="00774CE0" w:rsidRDefault="00E27D33" w:rsidP="00A4202A">
      <w:pPr>
        <w:numPr>
          <w:ilvl w:val="1"/>
          <w:numId w:val="82"/>
        </w:numPr>
        <w:spacing w:after="160" w:line="259" w:lineRule="auto"/>
        <w:contextualSpacing/>
        <w:rPr>
          <w:rFonts w:ascii="Arial" w:hAnsi="Arial" w:cs="Arial"/>
          <w:szCs w:val="26"/>
        </w:rPr>
      </w:pPr>
      <w:r w:rsidRPr="00774CE0">
        <w:rPr>
          <w:rFonts w:ascii="Arial" w:hAnsi="Arial" w:cs="Arial"/>
          <w:szCs w:val="26"/>
        </w:rPr>
        <w:t>Hoàn thành các chức năng cần cho dự án.</w:t>
      </w:r>
    </w:p>
    <w:p w:rsidR="00E27D33" w:rsidRPr="00774CE0" w:rsidRDefault="00E27D33" w:rsidP="00A4202A">
      <w:pPr>
        <w:numPr>
          <w:ilvl w:val="1"/>
          <w:numId w:val="82"/>
        </w:numPr>
        <w:spacing w:after="160" w:line="259" w:lineRule="auto"/>
        <w:contextualSpacing/>
        <w:rPr>
          <w:rFonts w:ascii="Arial" w:hAnsi="Arial" w:cs="Arial"/>
          <w:szCs w:val="26"/>
        </w:rPr>
      </w:pPr>
      <w:r w:rsidRPr="00774CE0">
        <w:rPr>
          <w:rFonts w:ascii="Arial" w:hAnsi="Arial" w:cs="Arial"/>
          <w:szCs w:val="26"/>
        </w:rPr>
        <w:t>Đáp ứng các yêu cầu của giáo viên cũng như tiến độ của dự án.</w:t>
      </w:r>
    </w:p>
    <w:p w:rsidR="00E27D33" w:rsidRPr="0025028C" w:rsidRDefault="00E27D33" w:rsidP="00A4202A">
      <w:pPr>
        <w:pStyle w:val="Heading2"/>
        <w:numPr>
          <w:ilvl w:val="0"/>
          <w:numId w:val="83"/>
        </w:numPr>
        <w:spacing w:before="40" w:after="0" w:line="240" w:lineRule="auto"/>
        <w:rPr>
          <w:rFonts w:ascii="Arial" w:hAnsi="Arial" w:cs="Arial"/>
        </w:rPr>
      </w:pPr>
      <w:r w:rsidRPr="0025028C">
        <w:rPr>
          <w:rFonts w:ascii="Arial" w:hAnsi="Arial" w:cs="Arial"/>
          <w:noProof/>
        </w:rPr>
        <w:t>Ngày 17/05/2016.</w:t>
      </w:r>
    </w:p>
    <w:p w:rsidR="00E27D33" w:rsidRPr="0025028C" w:rsidRDefault="00E27D33" w:rsidP="00A4202A">
      <w:pPr>
        <w:pStyle w:val="ListParagraph"/>
        <w:numPr>
          <w:ilvl w:val="1"/>
          <w:numId w:val="82"/>
        </w:numPr>
        <w:spacing w:after="160" w:line="259" w:lineRule="auto"/>
        <w:jc w:val="left"/>
        <w:rPr>
          <w:rFonts w:ascii="Arial" w:hAnsi="Arial" w:cs="Arial"/>
        </w:rPr>
      </w:pPr>
      <w:r w:rsidRPr="0025028C">
        <w:rPr>
          <w:rFonts w:ascii="Arial" w:hAnsi="Arial" w:cs="Arial"/>
          <w:noProof/>
        </w:rPr>
        <w:t>Nhóm chia sẽ module”Mua ngoài dịch vụ công thêm cho nhóm khác.</w:t>
      </w:r>
    </w:p>
    <w:p w:rsidR="00E27D33" w:rsidRPr="0025028C" w:rsidRDefault="00E27D33" w:rsidP="00A4202A">
      <w:pPr>
        <w:pStyle w:val="ListParagraph"/>
        <w:numPr>
          <w:ilvl w:val="1"/>
          <w:numId w:val="82"/>
        </w:numPr>
        <w:spacing w:after="160" w:line="259" w:lineRule="auto"/>
        <w:jc w:val="left"/>
        <w:rPr>
          <w:rFonts w:ascii="Arial" w:hAnsi="Arial" w:cs="Arial"/>
        </w:rPr>
      </w:pPr>
      <w:r w:rsidRPr="0025028C">
        <w:rPr>
          <w:rFonts w:ascii="Arial" w:hAnsi="Arial" w:cs="Arial"/>
          <w:noProof/>
        </w:rPr>
        <w:t>Mục tiêu hoàn thành các chức năng của module Chi Phí Khác.</w:t>
      </w:r>
    </w:p>
    <w:p w:rsidR="00E27D33" w:rsidRPr="0025028C" w:rsidRDefault="00E27D33" w:rsidP="00A4202A">
      <w:pPr>
        <w:pStyle w:val="ListParagraph"/>
        <w:numPr>
          <w:ilvl w:val="0"/>
          <w:numId w:val="81"/>
        </w:numPr>
        <w:spacing w:after="160" w:line="259" w:lineRule="auto"/>
        <w:jc w:val="left"/>
        <w:outlineLvl w:val="0"/>
        <w:rPr>
          <w:rFonts w:ascii="Arial" w:hAnsi="Arial" w:cs="Arial"/>
          <w:b/>
        </w:rPr>
      </w:pPr>
      <w:r w:rsidRPr="0025028C">
        <w:rPr>
          <w:rFonts w:ascii="Arial" w:hAnsi="Arial" w:cs="Arial"/>
          <w:b/>
        </w:rPr>
        <w:t>Quá trình chuẩn bị dự án.</w:t>
      </w:r>
    </w:p>
    <w:p w:rsidR="00E27D33" w:rsidRPr="0025028C" w:rsidRDefault="00E27D33" w:rsidP="00A4202A">
      <w:pPr>
        <w:pStyle w:val="Heading2"/>
        <w:numPr>
          <w:ilvl w:val="0"/>
          <w:numId w:val="84"/>
        </w:numPr>
        <w:spacing w:before="40" w:after="0" w:line="240" w:lineRule="auto"/>
        <w:rPr>
          <w:rFonts w:ascii="Arial" w:hAnsi="Arial" w:cs="Arial"/>
          <w:b w:val="0"/>
        </w:rPr>
      </w:pPr>
      <w:r w:rsidRPr="0025028C">
        <w:rPr>
          <w:rStyle w:val="Heading2Char"/>
          <w:rFonts w:ascii="Arial" w:hAnsi="Arial" w:cs="Arial"/>
        </w:rPr>
        <w:lastRenderedPageBreak/>
        <w:t>Chuẩn</w:t>
      </w:r>
      <w:r w:rsidRPr="0025028C">
        <w:rPr>
          <w:rFonts w:ascii="Arial" w:hAnsi="Arial" w:cs="Arial"/>
          <w:b w:val="0"/>
        </w:rPr>
        <w:t xml:space="preserve"> </w:t>
      </w:r>
      <w:r w:rsidRPr="0025028C">
        <w:rPr>
          <w:rFonts w:ascii="Arial" w:hAnsi="Arial" w:cs="Arial"/>
        </w:rPr>
        <w:t>bị</w:t>
      </w:r>
      <w:r w:rsidRPr="0025028C">
        <w:rPr>
          <w:rFonts w:ascii="Arial" w:hAnsi="Arial" w:cs="Arial"/>
          <w:b w:val="0"/>
        </w:rPr>
        <w:t>.</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w:t>
      </w:r>
      <w:r w:rsidRPr="0025028C">
        <w:rPr>
          <w:rFonts w:ascii="Arial" w:hAnsi="Arial" w:cs="Arial"/>
        </w:rPr>
        <w:tab/>
        <w:t>Dựa vào mô tả dự án và các tài liệu, phác thảo các chức năng, nghiệp vụ cần thực hiện.</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w:t>
      </w:r>
      <w:r w:rsidRPr="0025028C">
        <w:rPr>
          <w:rFonts w:ascii="Arial" w:hAnsi="Arial" w:cs="Arial"/>
        </w:rPr>
        <w:tab/>
        <w:t xml:space="preserve">Nhận tài liệu và source code về framework, tiến hành tìm hiểu các công nghệ: Silverlight, Wpf, Wcf, Mvvm, Linq. </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w:t>
      </w:r>
      <w:r w:rsidRPr="0025028C">
        <w:rPr>
          <w:rFonts w:ascii="Arial" w:hAnsi="Arial" w:cs="Arial"/>
        </w:rPr>
        <w:tab/>
        <w:t>Tiến hành training cho nhóm về framework và cách viết một chức năng.</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w:t>
      </w:r>
      <w:r w:rsidRPr="0025028C">
        <w:rPr>
          <w:rFonts w:ascii="Arial" w:hAnsi="Arial" w:cs="Arial"/>
        </w:rPr>
        <w:tab/>
        <w:t>Cài đặt môi trường hồ trợ cho việc hiện thực các chức năng.</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w:t>
      </w:r>
      <w:r w:rsidRPr="0025028C">
        <w:rPr>
          <w:rFonts w:ascii="Arial" w:hAnsi="Arial" w:cs="Arial"/>
        </w:rPr>
        <w:tab/>
        <w:t>Tìm hiểu tài liệu liên quan từ các website và các văn bản khác được giới thiệu thông qua giáo viên hướng dẩn</w:t>
      </w:r>
    </w:p>
    <w:p w:rsidR="00E27D33" w:rsidRPr="0025028C" w:rsidRDefault="00E27D33" w:rsidP="00A4202A">
      <w:pPr>
        <w:pStyle w:val="Heading2"/>
        <w:numPr>
          <w:ilvl w:val="0"/>
          <w:numId w:val="83"/>
        </w:numPr>
        <w:spacing w:before="40" w:after="0" w:line="240" w:lineRule="auto"/>
        <w:rPr>
          <w:rFonts w:ascii="Arial" w:hAnsi="Arial" w:cs="Arial"/>
        </w:rPr>
      </w:pPr>
      <w:r w:rsidRPr="0025028C">
        <w:rPr>
          <w:rFonts w:ascii="Arial" w:hAnsi="Arial" w:cs="Arial"/>
        </w:rPr>
        <w:t>Mô tả công việc các sprint:</w:t>
      </w:r>
    </w:p>
    <w:tbl>
      <w:tblPr>
        <w:tblStyle w:val="TableGrid"/>
        <w:tblW w:w="0" w:type="auto"/>
        <w:tblLook w:val="04A0" w:firstRow="1" w:lastRow="0" w:firstColumn="1" w:lastColumn="0" w:noHBand="0" w:noVBand="1"/>
      </w:tblPr>
      <w:tblGrid>
        <w:gridCol w:w="2979"/>
        <w:gridCol w:w="3015"/>
        <w:gridCol w:w="3009"/>
      </w:tblGrid>
      <w:tr w:rsidR="00E27D33" w:rsidRPr="00C948B1" w:rsidTr="00B41FA4">
        <w:tc>
          <w:tcPr>
            <w:tcW w:w="31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7D33" w:rsidRPr="00C948B1" w:rsidRDefault="00E27D33" w:rsidP="00B41FA4">
            <w:pPr>
              <w:jc w:val="center"/>
              <w:rPr>
                <w:rFonts w:ascii="Arial" w:eastAsiaTheme="minorHAnsi" w:hAnsi="Arial" w:cs="Arial"/>
                <w:b/>
                <w:szCs w:val="26"/>
              </w:rPr>
            </w:pPr>
            <w:r w:rsidRPr="00C948B1">
              <w:rPr>
                <w:rFonts w:ascii="Arial" w:eastAsiaTheme="minorHAnsi" w:hAnsi="Arial" w:cs="Arial"/>
                <w:b/>
                <w:szCs w:val="26"/>
              </w:rPr>
              <w:t>Sprint</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7D33" w:rsidRPr="00C948B1" w:rsidRDefault="00E27D33" w:rsidP="00B41FA4">
            <w:pPr>
              <w:jc w:val="center"/>
              <w:rPr>
                <w:rFonts w:ascii="Arial" w:eastAsiaTheme="minorHAnsi" w:hAnsi="Arial" w:cs="Arial"/>
                <w:b/>
                <w:szCs w:val="26"/>
              </w:rPr>
            </w:pPr>
            <w:r w:rsidRPr="00C948B1">
              <w:rPr>
                <w:rFonts w:ascii="Arial" w:eastAsiaTheme="minorHAnsi" w:hAnsi="Arial" w:cs="Arial"/>
                <w:b/>
                <w:szCs w:val="26"/>
              </w:rPr>
              <w:t xml:space="preserve">Thời gian </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27D33" w:rsidRPr="00C948B1" w:rsidRDefault="00E27D33" w:rsidP="00B41FA4">
            <w:pPr>
              <w:jc w:val="center"/>
              <w:rPr>
                <w:rFonts w:ascii="Arial" w:eastAsiaTheme="minorHAnsi" w:hAnsi="Arial" w:cs="Arial"/>
                <w:b/>
                <w:szCs w:val="26"/>
              </w:rPr>
            </w:pPr>
            <w:r w:rsidRPr="00C948B1">
              <w:rPr>
                <w:rFonts w:ascii="Arial" w:eastAsiaTheme="minorHAnsi" w:hAnsi="Arial" w:cs="Arial"/>
                <w:b/>
                <w:szCs w:val="26"/>
              </w:rPr>
              <w:t>Công việc</w:t>
            </w:r>
          </w:p>
        </w:tc>
      </w:tr>
      <w:tr w:rsidR="00E27D33" w:rsidRPr="00C948B1" w:rsidTr="00B41FA4">
        <w:tc>
          <w:tcPr>
            <w:tcW w:w="3116"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Sprint 1</w:t>
            </w:r>
          </w:p>
        </w:tc>
        <w:tc>
          <w:tcPr>
            <w:tcW w:w="3117"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05/04/2016 – 26/04/2016</w:t>
            </w:r>
          </w:p>
        </w:tc>
        <w:tc>
          <w:tcPr>
            <w:tcW w:w="3117"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Mô tả nghiệp vụ</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Tìm hiểu chức năng</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Hỗ trợ Git</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Hổ trợ việc cài đặt môi trường.</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Cài đặt các framework cần thiết.</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Traning lại sau khi tham gia traning ở công ty.</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...các công việc hố trợ khác...</w:t>
            </w:r>
          </w:p>
          <w:p w:rsidR="00E27D33" w:rsidRPr="00C948B1" w:rsidRDefault="00E27D33" w:rsidP="00B41FA4">
            <w:pPr>
              <w:rPr>
                <w:rFonts w:ascii="Arial" w:eastAsiaTheme="minorHAnsi" w:hAnsi="Arial" w:cs="Arial"/>
                <w:szCs w:val="26"/>
              </w:rPr>
            </w:pPr>
          </w:p>
        </w:tc>
      </w:tr>
      <w:tr w:rsidR="00E27D33" w:rsidRPr="00C948B1" w:rsidTr="00B41FA4">
        <w:tc>
          <w:tcPr>
            <w:tcW w:w="3116"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Sprint 2</w:t>
            </w:r>
          </w:p>
        </w:tc>
        <w:tc>
          <w:tcPr>
            <w:tcW w:w="3117"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2</w:t>
            </w:r>
            <w:r w:rsidRPr="0025028C">
              <w:rPr>
                <w:rFonts w:ascii="Arial" w:eastAsiaTheme="minorHAnsi" w:hAnsi="Arial" w:cs="Arial"/>
                <w:szCs w:val="26"/>
              </w:rPr>
              <w:t xml:space="preserve">6/04/2016 - </w:t>
            </w:r>
            <w:r w:rsidRPr="00C948B1">
              <w:rPr>
                <w:rFonts w:ascii="Arial" w:eastAsiaTheme="minorHAnsi" w:hAnsi="Arial" w:cs="Arial"/>
                <w:szCs w:val="26"/>
              </w:rPr>
              <w:t>17/05/2016</w:t>
            </w:r>
          </w:p>
        </w:tc>
        <w:tc>
          <w:tcPr>
            <w:tcW w:w="3117"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Hoàn thành giao diện</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lên bản prototype database</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 xml:space="preserve">Hỗ trợ kĩ thuật cho các </w:t>
            </w:r>
            <w:r w:rsidRPr="00C948B1">
              <w:rPr>
                <w:rFonts w:ascii="Arial" w:eastAsiaTheme="minorHAnsi" w:hAnsi="Arial" w:cs="Arial"/>
                <w:szCs w:val="26"/>
              </w:rPr>
              <w:lastRenderedPageBreak/>
              <w:t>thành viên.</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-Hoàn thành giao diện chương trình.</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 hoàn  thành database, upload lên hệ thống.</w:t>
            </w:r>
          </w:p>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Store proceduce đươc bổ sung.</w:t>
            </w:r>
          </w:p>
          <w:p w:rsidR="00E27D33" w:rsidRPr="00C948B1" w:rsidRDefault="00E27D33" w:rsidP="00B41FA4">
            <w:pPr>
              <w:rPr>
                <w:rFonts w:ascii="Arial" w:eastAsiaTheme="minorHAnsi" w:hAnsi="Arial" w:cs="Arial"/>
                <w:szCs w:val="26"/>
              </w:rPr>
            </w:pPr>
          </w:p>
        </w:tc>
      </w:tr>
      <w:tr w:rsidR="00E27D33" w:rsidRPr="00C948B1" w:rsidTr="00B41FA4">
        <w:trPr>
          <w:trHeight w:val="916"/>
        </w:trPr>
        <w:tc>
          <w:tcPr>
            <w:tcW w:w="3116"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lastRenderedPageBreak/>
              <w:t>Sprint 3</w:t>
            </w:r>
          </w:p>
        </w:tc>
        <w:tc>
          <w:tcPr>
            <w:tcW w:w="3117" w:type="dxa"/>
            <w:tcBorders>
              <w:top w:val="single" w:sz="4" w:space="0" w:color="auto"/>
              <w:left w:val="single" w:sz="4" w:space="0" w:color="auto"/>
              <w:bottom w:val="single" w:sz="4" w:space="0" w:color="auto"/>
              <w:right w:val="single" w:sz="4" w:space="0" w:color="auto"/>
            </w:tcBorders>
            <w:hideMark/>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17/05/2016 – 20/06/2016</w:t>
            </w:r>
          </w:p>
        </w:tc>
        <w:tc>
          <w:tcPr>
            <w:tcW w:w="3117" w:type="dxa"/>
            <w:tcBorders>
              <w:top w:val="single" w:sz="4" w:space="0" w:color="auto"/>
              <w:left w:val="single" w:sz="4" w:space="0" w:color="auto"/>
              <w:bottom w:val="single" w:sz="4" w:space="0" w:color="auto"/>
              <w:right w:val="single" w:sz="4" w:space="0" w:color="auto"/>
            </w:tcBorders>
          </w:tcPr>
          <w:p w:rsidR="00E27D33" w:rsidRPr="00C948B1" w:rsidRDefault="00E27D33" w:rsidP="00B41FA4">
            <w:pPr>
              <w:rPr>
                <w:rFonts w:ascii="Arial" w:eastAsiaTheme="minorHAnsi" w:hAnsi="Arial" w:cs="Arial"/>
                <w:szCs w:val="26"/>
              </w:rPr>
            </w:pPr>
            <w:r w:rsidRPr="00C948B1">
              <w:rPr>
                <w:rFonts w:ascii="Arial" w:eastAsiaTheme="minorHAnsi" w:hAnsi="Arial" w:cs="Arial"/>
                <w:szCs w:val="26"/>
              </w:rPr>
              <w:t>Hoàn tất các chức năng của Modul P.O Chi Phí</w:t>
            </w:r>
          </w:p>
        </w:tc>
      </w:tr>
    </w:tbl>
    <w:p w:rsidR="00E27D33" w:rsidRPr="0025028C" w:rsidRDefault="00E27D33" w:rsidP="00E27D33">
      <w:pPr>
        <w:pStyle w:val="ListParagraph"/>
        <w:spacing w:line="259" w:lineRule="auto"/>
        <w:rPr>
          <w:rFonts w:ascii="Arial" w:hAnsi="Arial" w:cs="Arial"/>
        </w:rPr>
      </w:pPr>
    </w:p>
    <w:p w:rsidR="00E27D33" w:rsidRPr="0025028C" w:rsidRDefault="00E27D33" w:rsidP="00E27D33">
      <w:pPr>
        <w:pStyle w:val="ListParagraph"/>
        <w:spacing w:line="259" w:lineRule="auto"/>
        <w:rPr>
          <w:rFonts w:ascii="Arial" w:hAnsi="Arial" w:cs="Arial"/>
        </w:rPr>
      </w:pPr>
    </w:p>
    <w:p w:rsidR="00E27D33" w:rsidRPr="0025028C" w:rsidRDefault="00E27D33" w:rsidP="00E27D33">
      <w:pPr>
        <w:pStyle w:val="ListParagraph"/>
        <w:spacing w:line="259" w:lineRule="auto"/>
        <w:rPr>
          <w:rFonts w:ascii="Arial" w:hAnsi="Arial" w:cs="Arial"/>
        </w:rPr>
      </w:pPr>
    </w:p>
    <w:p w:rsidR="00E27D33" w:rsidRPr="0025028C" w:rsidRDefault="00E27D33" w:rsidP="00A4202A">
      <w:pPr>
        <w:pStyle w:val="ListParagraph"/>
        <w:numPr>
          <w:ilvl w:val="0"/>
          <w:numId w:val="81"/>
        </w:numPr>
        <w:spacing w:after="160" w:line="259" w:lineRule="auto"/>
        <w:jc w:val="left"/>
        <w:outlineLvl w:val="0"/>
        <w:rPr>
          <w:rFonts w:ascii="Arial" w:hAnsi="Arial" w:cs="Arial"/>
          <w:b/>
        </w:rPr>
      </w:pPr>
      <w:r w:rsidRPr="0025028C">
        <w:rPr>
          <w:rFonts w:ascii="Arial" w:hAnsi="Arial" w:cs="Arial"/>
          <w:b/>
        </w:rPr>
        <w:t>Tổng kết. các công việc đã làm được của nhóm.</w:t>
      </w:r>
    </w:p>
    <w:p w:rsidR="00E27D33" w:rsidRPr="0025028C" w:rsidRDefault="00E27D33" w:rsidP="00E27D33">
      <w:pPr>
        <w:pStyle w:val="ListParagraph"/>
        <w:spacing w:line="259" w:lineRule="auto"/>
        <w:rPr>
          <w:rFonts w:ascii="Arial" w:hAnsi="Arial" w:cs="Arial"/>
        </w:rPr>
      </w:pPr>
      <w:r w:rsidRPr="0025028C">
        <w:rPr>
          <w:rFonts w:ascii="Arial" w:hAnsi="Arial" w:cs="Arial"/>
          <w:b/>
        </w:rPr>
        <w:t>Hoàn thành</w:t>
      </w:r>
      <w:r w:rsidRPr="0025028C">
        <w:rPr>
          <w:rFonts w:ascii="Arial" w:hAnsi="Arial" w:cs="Arial"/>
        </w:rPr>
        <w:t xml:space="preserve">: </w:t>
      </w:r>
    </w:p>
    <w:p w:rsidR="00E27D33" w:rsidRPr="0025028C" w:rsidRDefault="00E27D33" w:rsidP="00E27D33">
      <w:pPr>
        <w:pStyle w:val="ListParagraph"/>
        <w:spacing w:line="259" w:lineRule="auto"/>
        <w:rPr>
          <w:rFonts w:ascii="Arial" w:hAnsi="Arial" w:cs="Arial"/>
          <w:b/>
        </w:rPr>
      </w:pPr>
      <w:r w:rsidRPr="0025028C">
        <w:rPr>
          <w:rFonts w:ascii="Arial" w:hAnsi="Arial" w:cs="Arial"/>
        </w:rPr>
        <w:tab/>
      </w:r>
      <w:r w:rsidRPr="0025028C">
        <w:rPr>
          <w:rFonts w:ascii="Arial" w:hAnsi="Arial" w:cs="Arial"/>
          <w:b/>
        </w:rPr>
        <w:t>Công việc.</w:t>
      </w:r>
    </w:p>
    <w:p w:rsidR="00E27D33" w:rsidRPr="0025028C" w:rsidRDefault="00E27D33" w:rsidP="00E27D33">
      <w:pPr>
        <w:pStyle w:val="ListParagraph"/>
        <w:spacing w:line="259" w:lineRule="auto"/>
        <w:rPr>
          <w:rFonts w:ascii="Arial" w:hAnsi="Arial" w:cs="Arial"/>
        </w:rPr>
      </w:pPr>
      <w:r w:rsidRPr="0025028C">
        <w:rPr>
          <w:rFonts w:ascii="Arial" w:hAnsi="Arial" w:cs="Arial"/>
        </w:rPr>
        <w:t>Hiện thực được 4 chức năng dành cho module Chi Phí Khác:</w:t>
      </w:r>
    </w:p>
    <w:p w:rsidR="00E27D33" w:rsidRPr="0025028C" w:rsidRDefault="00E27D33" w:rsidP="00E27D33">
      <w:pPr>
        <w:pStyle w:val="ListParagraph"/>
        <w:spacing w:line="259" w:lineRule="auto"/>
        <w:rPr>
          <w:rFonts w:ascii="Arial" w:hAnsi="Arial" w:cs="Arial"/>
        </w:rPr>
      </w:pPr>
      <w:r w:rsidRPr="0025028C">
        <w:rPr>
          <w:rFonts w:ascii="Arial" w:hAnsi="Arial" w:cs="Arial"/>
        </w:rPr>
        <w:t>-</w:t>
      </w:r>
      <w:r w:rsidRPr="0025028C">
        <w:rPr>
          <w:rFonts w:ascii="Arial" w:hAnsi="Arial" w:cs="Arial"/>
        </w:rPr>
        <w:tab/>
        <w:t>Chức năng Thêm chi phí: Chức năng này cho phép người dùng thêm các chi phí thuộc nhóm chi phí khác vào cơ sở dữ liệu, từ đó bộ phận ngân hàng sẽ lấy thông tin để báo cáo với bộ phận lảnh đạo. Các thông tin cần thiết cần phải nhập vào là: Mã chi phí, tên chi phí, ghi chú, ngày phát sinh chi phí. Số tiền đã chi ra…</w:t>
      </w:r>
    </w:p>
    <w:p w:rsidR="00E27D33" w:rsidRPr="0025028C" w:rsidRDefault="00E27D33" w:rsidP="00E27D33">
      <w:pPr>
        <w:pStyle w:val="ListParagraph"/>
        <w:spacing w:line="259" w:lineRule="auto"/>
        <w:rPr>
          <w:rFonts w:ascii="Arial" w:hAnsi="Arial" w:cs="Arial"/>
        </w:rPr>
      </w:pPr>
      <w:r w:rsidRPr="0025028C">
        <w:rPr>
          <w:rFonts w:ascii="Arial" w:hAnsi="Arial" w:cs="Arial"/>
        </w:rPr>
        <w:t>-</w:t>
      </w:r>
      <w:r w:rsidRPr="0025028C">
        <w:rPr>
          <w:rFonts w:ascii="Arial" w:hAnsi="Arial" w:cs="Arial"/>
        </w:rPr>
        <w:tab/>
        <w:t>Chức năng update: Chức năng này cho phép người dùng chĩnh sửa lại các thông tin đã nhập thuộc chi phí khác. Tránh tình trạng sai sót lúc nhập.</w:t>
      </w:r>
    </w:p>
    <w:p w:rsidR="00E27D33" w:rsidRPr="0025028C" w:rsidRDefault="00E27D33" w:rsidP="00E27D33">
      <w:pPr>
        <w:pStyle w:val="ListParagraph"/>
        <w:spacing w:line="259" w:lineRule="auto"/>
        <w:rPr>
          <w:rFonts w:ascii="Arial" w:hAnsi="Arial" w:cs="Arial"/>
        </w:rPr>
      </w:pPr>
      <w:r w:rsidRPr="0025028C">
        <w:rPr>
          <w:rFonts w:ascii="Arial" w:hAnsi="Arial" w:cs="Arial"/>
        </w:rPr>
        <w:t>-</w:t>
      </w:r>
      <w:r w:rsidRPr="0025028C">
        <w:rPr>
          <w:rFonts w:ascii="Arial" w:hAnsi="Arial" w:cs="Arial"/>
        </w:rPr>
        <w:tab/>
        <w:t>Chức năng tìm kiếm: chức năng này cho phép tìm kiếm  1 mục chi phí khác trong danh sách các chi phí khác trong cơ sở dữ liệu.</w:t>
      </w:r>
    </w:p>
    <w:p w:rsidR="00E27D33" w:rsidRPr="0025028C" w:rsidRDefault="00E27D33" w:rsidP="00E27D33">
      <w:pPr>
        <w:pStyle w:val="ListParagraph"/>
        <w:spacing w:line="259" w:lineRule="auto"/>
        <w:rPr>
          <w:rFonts w:ascii="Arial" w:hAnsi="Arial" w:cs="Arial"/>
        </w:rPr>
      </w:pPr>
      <w:r w:rsidRPr="0025028C">
        <w:rPr>
          <w:rFonts w:ascii="Arial" w:hAnsi="Arial" w:cs="Arial"/>
        </w:rPr>
        <w:t>-</w:t>
      </w:r>
      <w:r w:rsidRPr="0025028C">
        <w:rPr>
          <w:rFonts w:ascii="Arial" w:hAnsi="Arial" w:cs="Arial"/>
        </w:rPr>
        <w:tab/>
        <w:t>Chức năng hiển thị toàn bộ danh sách chi phí khác: Hiển thị toàn bộ danh sách các chi phí khác có trong cơ sở dữ liệu.</w:t>
      </w:r>
    </w:p>
    <w:p w:rsidR="00E27D33" w:rsidRPr="0025028C" w:rsidRDefault="00E27D33" w:rsidP="00E27D33">
      <w:pPr>
        <w:pStyle w:val="ListParagraph"/>
        <w:spacing w:line="259" w:lineRule="auto"/>
        <w:rPr>
          <w:rFonts w:ascii="Arial" w:hAnsi="Arial" w:cs="Arial"/>
          <w:b/>
        </w:rPr>
      </w:pPr>
      <w:r w:rsidRPr="0025028C">
        <w:rPr>
          <w:rFonts w:ascii="Arial" w:hAnsi="Arial" w:cs="Arial"/>
        </w:rPr>
        <w:tab/>
      </w:r>
      <w:r w:rsidRPr="0025028C">
        <w:rPr>
          <w:rFonts w:ascii="Arial" w:hAnsi="Arial" w:cs="Arial"/>
          <w:b/>
        </w:rPr>
        <w:t>Kĩ năng.</w:t>
      </w:r>
    </w:p>
    <w:p w:rsidR="00E27D33" w:rsidRPr="0025028C" w:rsidRDefault="00E27D33" w:rsidP="00E27D33">
      <w:pPr>
        <w:pStyle w:val="ListParagraph"/>
        <w:spacing w:line="259" w:lineRule="auto"/>
        <w:ind w:firstLine="720"/>
        <w:rPr>
          <w:rFonts w:ascii="Arial" w:hAnsi="Arial" w:cs="Arial"/>
        </w:rPr>
      </w:pPr>
      <w:r w:rsidRPr="0025028C">
        <w:rPr>
          <w:rFonts w:ascii="Arial" w:hAnsi="Arial" w:cs="Arial"/>
        </w:rPr>
        <w:t>Các thành viên trong nhóm, tất cả mọi người đều có thể sử dụng VPN một cách thuần thục, nâng cao trình độ lập trình và xữ lý tình huống trong công việc.</w:t>
      </w:r>
    </w:p>
    <w:p w:rsidR="00E27D33" w:rsidRPr="0025028C" w:rsidRDefault="00E27D33" w:rsidP="00E27D33">
      <w:pPr>
        <w:pStyle w:val="ListParagraph"/>
        <w:spacing w:line="259" w:lineRule="auto"/>
        <w:rPr>
          <w:rFonts w:ascii="Arial" w:hAnsi="Arial" w:cs="Arial"/>
        </w:rPr>
      </w:pPr>
      <w:r w:rsidRPr="0025028C">
        <w:rPr>
          <w:rFonts w:ascii="Arial" w:hAnsi="Arial" w:cs="Arial"/>
        </w:rPr>
        <w:lastRenderedPageBreak/>
        <w:tab/>
        <w:t>Kĩ năng làm việc nhóm được trau dồi, gắn kết giửa các member trong team.</w:t>
      </w:r>
    </w:p>
    <w:p w:rsidR="00E27D33" w:rsidRPr="0025028C" w:rsidRDefault="00E27D33" w:rsidP="00E27D33">
      <w:pPr>
        <w:pStyle w:val="ListParagraph"/>
        <w:spacing w:line="259" w:lineRule="auto"/>
        <w:rPr>
          <w:rFonts w:ascii="Arial" w:hAnsi="Arial" w:cs="Arial"/>
        </w:rPr>
      </w:pPr>
      <w:r w:rsidRPr="0025028C">
        <w:rPr>
          <w:rFonts w:ascii="Arial" w:hAnsi="Arial" w:cs="Arial"/>
        </w:rPr>
        <w:tab/>
        <w:t>Xữ lý được các tình huống thường xãy ra trong quá trình phát triển phần mềm, chẳng hạn như thay đổi module, thay đổi người quản lý, hoặc các vấn đề ề bug.</w:t>
      </w:r>
    </w:p>
    <w:p w:rsidR="00E27D33" w:rsidRPr="0025028C" w:rsidRDefault="00E27D33" w:rsidP="00E27D33">
      <w:pPr>
        <w:pStyle w:val="ListParagraph"/>
        <w:spacing w:line="259" w:lineRule="auto"/>
        <w:rPr>
          <w:rFonts w:ascii="Arial" w:hAnsi="Arial" w:cs="Arial"/>
        </w:rPr>
      </w:pPr>
      <w:r w:rsidRPr="0025028C">
        <w:rPr>
          <w:rFonts w:ascii="Arial" w:hAnsi="Arial" w:cs="Arial"/>
        </w:rPr>
        <w:tab/>
        <w:t>Các kĩ năng mềm khác đều được cải thiện 1 cách đáng kể.</w:t>
      </w:r>
    </w:p>
    <w:p w:rsidR="00E27D33" w:rsidRPr="0025028C" w:rsidRDefault="00E27D33" w:rsidP="00E27D33">
      <w:pPr>
        <w:pStyle w:val="ListParagraph"/>
        <w:spacing w:line="259" w:lineRule="auto"/>
        <w:rPr>
          <w:rFonts w:ascii="Arial" w:hAnsi="Arial" w:cs="Arial"/>
          <w:b/>
        </w:rPr>
      </w:pPr>
      <w:r w:rsidRPr="0025028C">
        <w:rPr>
          <w:rFonts w:ascii="Arial" w:hAnsi="Arial" w:cs="Arial"/>
          <w:b/>
        </w:rPr>
        <w:t>Chưa hoàn thành:</w:t>
      </w:r>
    </w:p>
    <w:p w:rsidR="00E27D33" w:rsidRPr="0025028C" w:rsidRDefault="00E27D33" w:rsidP="00E27D33">
      <w:pPr>
        <w:pStyle w:val="ListParagraph"/>
        <w:spacing w:line="259" w:lineRule="auto"/>
        <w:rPr>
          <w:rFonts w:ascii="Arial" w:hAnsi="Arial" w:cs="Arial"/>
        </w:rPr>
      </w:pPr>
      <w:r w:rsidRPr="0025028C">
        <w:rPr>
          <w:rFonts w:ascii="Arial" w:hAnsi="Arial" w:cs="Arial"/>
          <w:b/>
        </w:rPr>
        <w:tab/>
      </w:r>
      <w:r w:rsidRPr="0025028C">
        <w:rPr>
          <w:rFonts w:ascii="Arial" w:hAnsi="Arial" w:cs="Arial"/>
        </w:rPr>
        <w:t>Với mức độ tìm hiểu và đồ án môn học. các chức năng hoàn thiện chưa thỏa mãn UX của người dùng, UI cần phát triển thêm.</w:t>
      </w:r>
    </w:p>
    <w:p w:rsidR="00E27D33" w:rsidRPr="0025028C" w:rsidRDefault="00E27D33" w:rsidP="00E27D33">
      <w:pPr>
        <w:pStyle w:val="ListParagraph"/>
        <w:spacing w:line="259" w:lineRule="auto"/>
        <w:rPr>
          <w:rFonts w:ascii="Arial" w:hAnsi="Arial" w:cs="Arial"/>
        </w:rPr>
      </w:pPr>
      <w:r w:rsidRPr="0025028C">
        <w:rPr>
          <w:rFonts w:ascii="Arial" w:hAnsi="Arial" w:cs="Arial"/>
        </w:rPr>
        <w:tab/>
        <w:t>Một số kĩ năng giao tiếp cần được rèn luyện.</w:t>
      </w:r>
    </w:p>
    <w:p w:rsidR="00E27D33" w:rsidRPr="0025028C" w:rsidRDefault="00E27D33" w:rsidP="00A4202A">
      <w:pPr>
        <w:pStyle w:val="ListParagraph"/>
        <w:numPr>
          <w:ilvl w:val="0"/>
          <w:numId w:val="81"/>
        </w:numPr>
        <w:spacing w:after="160" w:line="259" w:lineRule="auto"/>
        <w:jc w:val="left"/>
        <w:outlineLvl w:val="0"/>
        <w:rPr>
          <w:rFonts w:ascii="Arial" w:hAnsi="Arial" w:cs="Arial"/>
          <w:b/>
        </w:rPr>
      </w:pPr>
      <w:r w:rsidRPr="0025028C">
        <w:rPr>
          <w:rFonts w:ascii="Arial" w:hAnsi="Arial" w:cs="Arial"/>
          <w:b/>
        </w:rPr>
        <w:t>Phần công công việc tửng thành viên:</w:t>
      </w:r>
    </w:p>
    <w:p w:rsidR="00E27D33" w:rsidRPr="0025028C" w:rsidRDefault="00E27D33" w:rsidP="00A4202A">
      <w:pPr>
        <w:pStyle w:val="Heading2"/>
        <w:numPr>
          <w:ilvl w:val="0"/>
          <w:numId w:val="85"/>
        </w:numPr>
        <w:spacing w:before="40" w:after="0" w:line="240" w:lineRule="auto"/>
        <w:rPr>
          <w:rFonts w:ascii="Arial" w:hAnsi="Arial" w:cs="Arial"/>
        </w:rPr>
      </w:pPr>
      <w:r w:rsidRPr="0025028C">
        <w:rPr>
          <w:rFonts w:ascii="Arial" w:hAnsi="Arial" w:cs="Arial"/>
        </w:rPr>
        <w:t>Quy định của nhóm:</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Công cụ sử dụng: Visual Studio, SQL Server.</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 xml:space="preserve">Công cụ trao đổi của nhóm: Skype (Họp nhóm), Facebook (thông báo tin tức), Viber (Nhận tin tức từ phía giáo viên) và website tin tức của nhóm : </w:t>
      </w:r>
      <w:hyperlink r:id="rId40" w:history="1">
        <w:r w:rsidRPr="0025028C">
          <w:rPr>
            <w:rStyle w:val="Hyperlink"/>
            <w:rFonts w:ascii="Arial" w:hAnsi="Arial" w:cs="Arial"/>
          </w:rPr>
          <w:t>https://gr08.bitrix24.com/?current_fieldset=SOCSERV</w:t>
        </w:r>
      </w:hyperlink>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 xml:space="preserve">Quy định: Việc họp nhóm phải đúng thời gian và đầy đủ các thành viên nếu vắng mặt phải có lý do chính đáng. </w:t>
      </w:r>
    </w:p>
    <w:p w:rsidR="00E27D33" w:rsidRPr="0025028C" w:rsidRDefault="00E27D33" w:rsidP="00E27D33">
      <w:pPr>
        <w:pStyle w:val="ListParagraph"/>
        <w:spacing w:line="259" w:lineRule="auto"/>
        <w:ind w:left="1440"/>
        <w:rPr>
          <w:rFonts w:ascii="Arial" w:hAnsi="Arial" w:cs="Arial"/>
        </w:rPr>
      </w:pPr>
      <w:r w:rsidRPr="0025028C">
        <w:rPr>
          <w:rFonts w:ascii="Arial" w:hAnsi="Arial" w:cs="Arial"/>
        </w:rPr>
        <w:t>Hoàn thành công việc đúng tiến độ đã được đề ra. Trước và sau mỗi sprint nhóm họp để xem xét lại công việc của sprint đó và đưa ra hướng làm cho sprint tiếp theo. Các thành viên trong nhóm nhận task và cập nhật tiến độ trên redmine.</w:t>
      </w:r>
    </w:p>
    <w:p w:rsidR="00E27D33" w:rsidRPr="0025028C" w:rsidRDefault="00E27D33" w:rsidP="00A4202A">
      <w:pPr>
        <w:pStyle w:val="Heading2"/>
        <w:numPr>
          <w:ilvl w:val="0"/>
          <w:numId w:val="83"/>
        </w:numPr>
        <w:spacing w:before="40" w:after="0" w:line="240" w:lineRule="auto"/>
        <w:rPr>
          <w:rFonts w:ascii="Arial" w:hAnsi="Arial" w:cs="Arial"/>
        </w:rPr>
      </w:pPr>
      <w:r w:rsidRPr="0025028C">
        <w:rPr>
          <w:rFonts w:ascii="Arial" w:hAnsi="Arial" w:cs="Arial"/>
        </w:rPr>
        <w:t>Chi tiết các công việc đã làm:</w:t>
      </w:r>
    </w:p>
    <w:tbl>
      <w:tblPr>
        <w:tblStyle w:val="TableGrid"/>
        <w:tblW w:w="11209" w:type="dxa"/>
        <w:tblInd w:w="-1139" w:type="dxa"/>
        <w:tblLayout w:type="fixed"/>
        <w:tblLook w:val="04A0" w:firstRow="1" w:lastRow="0" w:firstColumn="1" w:lastColumn="0" w:noHBand="0" w:noVBand="1"/>
      </w:tblPr>
      <w:tblGrid>
        <w:gridCol w:w="2168"/>
        <w:gridCol w:w="2385"/>
        <w:gridCol w:w="2341"/>
        <w:gridCol w:w="2399"/>
        <w:gridCol w:w="1916"/>
      </w:tblGrid>
      <w:tr w:rsidR="00E27D33" w:rsidRPr="008C5B37" w:rsidTr="00B41FA4">
        <w:tc>
          <w:tcPr>
            <w:tcW w:w="21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27D33" w:rsidRPr="008C5B37" w:rsidRDefault="00E27D33" w:rsidP="00B41FA4">
            <w:pPr>
              <w:jc w:val="center"/>
              <w:rPr>
                <w:rFonts w:ascii="Arial" w:eastAsiaTheme="minorHAnsi" w:hAnsi="Arial" w:cs="Arial"/>
                <w:b/>
                <w:szCs w:val="26"/>
              </w:rPr>
            </w:pPr>
            <w:r w:rsidRPr="008C5B37">
              <w:rPr>
                <w:rFonts w:ascii="Arial" w:eastAsiaTheme="minorHAnsi" w:hAnsi="Arial" w:cs="Arial"/>
                <w:b/>
                <w:szCs w:val="26"/>
              </w:rPr>
              <w:t>Thành viên</w:t>
            </w:r>
          </w:p>
        </w:tc>
        <w:tc>
          <w:tcPr>
            <w:tcW w:w="23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7D33" w:rsidRPr="008C5B37" w:rsidRDefault="00E27D33" w:rsidP="00B41FA4">
            <w:pPr>
              <w:jc w:val="center"/>
              <w:rPr>
                <w:rFonts w:ascii="Arial" w:eastAsiaTheme="minorHAnsi" w:hAnsi="Arial" w:cs="Arial"/>
                <w:b/>
                <w:szCs w:val="26"/>
              </w:rPr>
            </w:pPr>
            <w:r w:rsidRPr="008C5B37">
              <w:rPr>
                <w:rFonts w:ascii="Arial" w:eastAsiaTheme="minorHAnsi" w:hAnsi="Arial" w:cs="Arial"/>
                <w:b/>
                <w:szCs w:val="26"/>
              </w:rPr>
              <w:t>Chuẩn bị</w:t>
            </w:r>
          </w:p>
        </w:tc>
        <w:tc>
          <w:tcPr>
            <w:tcW w:w="23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7D33" w:rsidRPr="008C5B37" w:rsidRDefault="00E27D33" w:rsidP="00B41FA4">
            <w:pPr>
              <w:jc w:val="center"/>
              <w:rPr>
                <w:rFonts w:ascii="Arial" w:eastAsiaTheme="minorHAnsi" w:hAnsi="Arial" w:cs="Arial"/>
                <w:b/>
                <w:szCs w:val="26"/>
              </w:rPr>
            </w:pPr>
            <w:r w:rsidRPr="008C5B37">
              <w:rPr>
                <w:rFonts w:ascii="Arial" w:eastAsiaTheme="minorHAnsi" w:hAnsi="Arial" w:cs="Arial"/>
                <w:b/>
                <w:szCs w:val="26"/>
              </w:rPr>
              <w:t>Sprint 1</w:t>
            </w:r>
          </w:p>
        </w:tc>
        <w:tc>
          <w:tcPr>
            <w:tcW w:w="23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7D33" w:rsidRPr="008C5B37" w:rsidRDefault="00E27D33" w:rsidP="00B41FA4">
            <w:pPr>
              <w:jc w:val="center"/>
              <w:rPr>
                <w:rFonts w:ascii="Arial" w:eastAsiaTheme="minorHAnsi" w:hAnsi="Arial" w:cs="Arial"/>
                <w:b/>
                <w:szCs w:val="26"/>
              </w:rPr>
            </w:pPr>
            <w:r w:rsidRPr="008C5B37">
              <w:rPr>
                <w:rFonts w:ascii="Arial" w:eastAsiaTheme="minorHAnsi" w:hAnsi="Arial" w:cs="Arial"/>
                <w:b/>
                <w:szCs w:val="26"/>
              </w:rPr>
              <w:t>Sprint 2</w:t>
            </w:r>
          </w:p>
        </w:tc>
        <w:tc>
          <w:tcPr>
            <w:tcW w:w="19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7D33" w:rsidRPr="008C5B37" w:rsidRDefault="00E27D33" w:rsidP="00B41FA4">
            <w:pPr>
              <w:jc w:val="center"/>
              <w:rPr>
                <w:rFonts w:ascii="Arial" w:eastAsiaTheme="minorHAnsi" w:hAnsi="Arial" w:cs="Arial"/>
                <w:b/>
                <w:szCs w:val="26"/>
              </w:rPr>
            </w:pPr>
            <w:r w:rsidRPr="008C5B37">
              <w:rPr>
                <w:rFonts w:ascii="Arial" w:eastAsiaTheme="minorHAnsi" w:hAnsi="Arial" w:cs="Arial"/>
                <w:b/>
                <w:szCs w:val="26"/>
              </w:rPr>
              <w:t>Sprint 3</w:t>
            </w:r>
          </w:p>
        </w:tc>
      </w:tr>
      <w:tr w:rsidR="00E27D33" w:rsidRPr="0025028C" w:rsidTr="00B41FA4">
        <w:tc>
          <w:tcPr>
            <w:tcW w:w="2168" w:type="dxa"/>
            <w:tcBorders>
              <w:top w:val="single" w:sz="4" w:space="0" w:color="auto"/>
              <w:left w:val="single" w:sz="4" w:space="0" w:color="auto"/>
              <w:bottom w:val="single" w:sz="4" w:space="0" w:color="auto"/>
              <w:right w:val="single" w:sz="4" w:space="0" w:color="auto"/>
            </w:tcBorders>
            <w:shd w:val="clear" w:color="auto" w:fill="auto"/>
          </w:tcPr>
          <w:p w:rsidR="00E27D33" w:rsidRPr="0025028C" w:rsidRDefault="00E27D33" w:rsidP="00B41FA4">
            <w:pPr>
              <w:jc w:val="center"/>
              <w:rPr>
                <w:rFonts w:ascii="Arial" w:eastAsiaTheme="minorHAnsi" w:hAnsi="Arial" w:cs="Arial"/>
                <w:szCs w:val="26"/>
              </w:rPr>
            </w:pPr>
            <w:r w:rsidRPr="0025028C">
              <w:rPr>
                <w:rFonts w:ascii="Arial" w:eastAsiaTheme="minorHAnsi" w:hAnsi="Arial" w:cs="Arial"/>
                <w:szCs w:val="26"/>
              </w:rPr>
              <w:t>Võ Xuân Anh</w:t>
            </w:r>
          </w:p>
        </w:tc>
        <w:tc>
          <w:tcPr>
            <w:tcW w:w="2385" w:type="dxa"/>
            <w:tcBorders>
              <w:top w:val="single" w:sz="4" w:space="0" w:color="auto"/>
              <w:left w:val="single" w:sz="4" w:space="0" w:color="auto"/>
              <w:bottom w:val="single" w:sz="4" w:space="0" w:color="auto"/>
              <w:right w:val="single" w:sz="4" w:space="0" w:color="auto"/>
            </w:tcBorders>
            <w:shd w:val="clear" w:color="auto" w:fill="auto"/>
          </w:tcPr>
          <w:p w:rsidR="00E27D33" w:rsidRPr="0025028C" w:rsidRDefault="00E27D33" w:rsidP="00B41FA4">
            <w:pPr>
              <w:rPr>
                <w:rFonts w:ascii="Arial" w:hAnsi="Arial" w:cs="Arial"/>
                <w:szCs w:val="26"/>
              </w:rPr>
            </w:pPr>
            <w:r w:rsidRPr="0025028C">
              <w:rPr>
                <w:rFonts w:ascii="Arial" w:hAnsi="Arial" w:cs="Arial"/>
                <w:szCs w:val="26"/>
              </w:rPr>
              <w:t>-Tìm hiểu nghiệp vụ/</w:t>
            </w:r>
          </w:p>
          <w:p w:rsidR="00E27D33" w:rsidRPr="0025028C" w:rsidRDefault="00E27D33" w:rsidP="00B41FA4">
            <w:pPr>
              <w:rPr>
                <w:rFonts w:ascii="Arial" w:hAnsi="Arial" w:cs="Arial"/>
                <w:szCs w:val="26"/>
              </w:rPr>
            </w:pPr>
            <w:r w:rsidRPr="0025028C">
              <w:rPr>
                <w:rFonts w:ascii="Arial" w:hAnsi="Arial" w:cs="Arial"/>
                <w:szCs w:val="26"/>
              </w:rPr>
              <w:t>-Tham dự buổi training  tại Công ty G-Soft</w:t>
            </w:r>
          </w:p>
          <w:p w:rsidR="00E27D33" w:rsidRPr="0025028C" w:rsidRDefault="00E27D33" w:rsidP="00B41FA4">
            <w:pPr>
              <w:rPr>
                <w:rFonts w:ascii="Arial" w:hAnsi="Arial" w:cs="Arial"/>
                <w:szCs w:val="26"/>
              </w:rPr>
            </w:pPr>
            <w:r w:rsidRPr="0025028C">
              <w:rPr>
                <w:rFonts w:ascii="Arial" w:hAnsi="Arial" w:cs="Arial"/>
                <w:szCs w:val="26"/>
              </w:rPr>
              <w:t>-Nghiên cứu công nghệ silverlight.</w:t>
            </w:r>
          </w:p>
          <w:p w:rsidR="00E27D33" w:rsidRPr="0025028C" w:rsidRDefault="00E27D33" w:rsidP="00B41FA4">
            <w:pPr>
              <w:rPr>
                <w:rFonts w:ascii="Arial" w:hAnsi="Arial" w:cs="Arial"/>
                <w:szCs w:val="26"/>
              </w:rPr>
            </w:pPr>
            <w:r w:rsidRPr="0025028C">
              <w:rPr>
                <w:rFonts w:ascii="Arial" w:hAnsi="Arial" w:cs="Arial"/>
                <w:szCs w:val="26"/>
              </w:rPr>
              <w:t xml:space="preserve">-Trainning lại cho các nhóm và hỗ </w:t>
            </w:r>
            <w:r w:rsidRPr="0025028C">
              <w:rPr>
                <w:rFonts w:ascii="Arial" w:hAnsi="Arial" w:cs="Arial"/>
                <w:szCs w:val="26"/>
              </w:rPr>
              <w:lastRenderedPageBreak/>
              <w:t>trợ kỹ thuật khi cần thiết</w:t>
            </w:r>
          </w:p>
          <w:p w:rsidR="00E27D33" w:rsidRPr="0025028C" w:rsidRDefault="00E27D33" w:rsidP="00B41FA4">
            <w:pPr>
              <w:rPr>
                <w:rFonts w:ascii="Arial" w:hAnsi="Arial" w:cs="Arial"/>
                <w:szCs w:val="26"/>
              </w:rPr>
            </w:pPr>
            <w:r w:rsidRPr="0025028C">
              <w:rPr>
                <w:rFonts w:ascii="Arial" w:hAnsi="Arial" w:cs="Arial"/>
                <w:szCs w:val="26"/>
              </w:rPr>
              <w:t>-Phân chia công việc.</w:t>
            </w:r>
          </w:p>
          <w:p w:rsidR="00E27D33" w:rsidRPr="0025028C" w:rsidRDefault="00E27D33" w:rsidP="00B41FA4">
            <w:pPr>
              <w:rPr>
                <w:rFonts w:ascii="Arial" w:eastAsiaTheme="minorHAnsi" w:hAnsi="Arial" w:cs="Arial"/>
                <w:szCs w:val="26"/>
              </w:rPr>
            </w:pPr>
            <w:r w:rsidRPr="0025028C">
              <w:rPr>
                <w:rFonts w:ascii="Arial" w:hAnsi="Arial" w:cs="Arial"/>
                <w:szCs w:val="26"/>
              </w:rPr>
              <w:t>- Cài đặt môi trường phát triển</w:t>
            </w:r>
          </w:p>
        </w:tc>
        <w:tc>
          <w:tcPr>
            <w:tcW w:w="2341" w:type="dxa"/>
            <w:tcBorders>
              <w:top w:val="single" w:sz="4" w:space="0" w:color="auto"/>
              <w:left w:val="single" w:sz="4" w:space="0" w:color="auto"/>
              <w:bottom w:val="single" w:sz="4" w:space="0" w:color="auto"/>
              <w:right w:val="single" w:sz="4" w:space="0" w:color="auto"/>
            </w:tcBorders>
            <w:shd w:val="clear" w:color="auto" w:fill="auto"/>
          </w:tcPr>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lastRenderedPageBreak/>
              <w:t>-Hỗ trợ cho các thành viên trong nhóm về việc cài đặt môi trường.</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Tiên hành training cho thành viên các kiên thức sau buổi tham gia ở G-soft.</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lastRenderedPageBreak/>
              <w:t>-Tìm hiểu , mô tả nghiệp vụ của module Chi phí khác và module quản lý tài sản/ccld(module này đã được thay đổi sau này)</w:t>
            </w:r>
          </w:p>
        </w:tc>
        <w:tc>
          <w:tcPr>
            <w:tcW w:w="2399" w:type="dxa"/>
            <w:tcBorders>
              <w:top w:val="single" w:sz="4" w:space="0" w:color="auto"/>
              <w:left w:val="single" w:sz="4" w:space="0" w:color="auto"/>
              <w:bottom w:val="single" w:sz="4" w:space="0" w:color="auto"/>
              <w:right w:val="single" w:sz="4" w:space="0" w:color="auto"/>
            </w:tcBorders>
            <w:shd w:val="clear" w:color="auto" w:fill="auto"/>
          </w:tcPr>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lastRenderedPageBreak/>
              <w:t>- Tiếp tục hoàn thiện cơ sở dữ liệu, lên bản prototype cho database</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Hỗ trợ các thành viên khác trong quá trình code GUI.</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lastRenderedPageBreak/>
              <w:t>-Phân công công việc trên redmine.</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-Tạo nhánh riêng cho nhóm trên git sever.</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Họp tổng kết hàng tuần với lớp trưởng và các nhóm truởng khác.</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Thảo luận và góp ý công việc cần làm trong sprint tiếp theo.</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Lên database hoàn chỉnh và viết store proceduce cho các chức năng.</w:t>
            </w:r>
          </w:p>
        </w:tc>
        <w:tc>
          <w:tcPr>
            <w:tcW w:w="1916" w:type="dxa"/>
            <w:tcBorders>
              <w:top w:val="single" w:sz="4" w:space="0" w:color="auto"/>
              <w:left w:val="single" w:sz="4" w:space="0" w:color="auto"/>
              <w:bottom w:val="single" w:sz="4" w:space="0" w:color="auto"/>
              <w:right w:val="single" w:sz="4" w:space="0" w:color="auto"/>
            </w:tcBorders>
            <w:shd w:val="clear" w:color="auto" w:fill="auto"/>
          </w:tcPr>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lastRenderedPageBreak/>
              <w:t>Phân công công việc trên redmine</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-Hộ trợ kỹ thuật cho nhóm</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xml:space="preserve">-Tạo nhánh riêng cho nhóm trên git </w:t>
            </w:r>
            <w:r w:rsidRPr="0025028C">
              <w:rPr>
                <w:rFonts w:ascii="Arial" w:eastAsiaTheme="minorHAnsi" w:hAnsi="Arial" w:cs="Arial"/>
                <w:szCs w:val="26"/>
              </w:rPr>
              <w:lastRenderedPageBreak/>
              <w:t>sever.</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Họp tổng kết hàng tuần với lớp trưởng và các nhóm truởng khác.</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Tìm hiểu và dịch tài liệu về đánh giá dự án.</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Hoàn thành chức năng Thêm Chi Phí cho module.</w:t>
            </w:r>
          </w:p>
          <w:p w:rsidR="00E27D33" w:rsidRPr="0025028C" w:rsidRDefault="00E27D33" w:rsidP="00B41FA4">
            <w:pPr>
              <w:rPr>
                <w:rFonts w:ascii="Arial" w:eastAsiaTheme="minorHAnsi" w:hAnsi="Arial" w:cs="Arial"/>
                <w:szCs w:val="26"/>
              </w:rPr>
            </w:pPr>
            <w:r w:rsidRPr="0025028C">
              <w:rPr>
                <w:rFonts w:ascii="Arial" w:eastAsiaTheme="minorHAnsi" w:hAnsi="Arial" w:cs="Arial"/>
                <w:szCs w:val="26"/>
              </w:rPr>
              <w:t>- Hỗ trợ hoàn thành chức năng search trong module.</w:t>
            </w:r>
          </w:p>
        </w:tc>
      </w:tr>
      <w:tr w:rsidR="00E27D33" w:rsidRPr="0025028C" w:rsidTr="00B41FA4">
        <w:tc>
          <w:tcPr>
            <w:tcW w:w="2168" w:type="dxa"/>
          </w:tcPr>
          <w:p w:rsidR="00E27D33" w:rsidRPr="0025028C" w:rsidRDefault="00E27D33" w:rsidP="00B41FA4">
            <w:pPr>
              <w:rPr>
                <w:rFonts w:ascii="Arial" w:hAnsi="Arial" w:cs="Arial"/>
                <w:szCs w:val="26"/>
              </w:rPr>
            </w:pPr>
            <w:r w:rsidRPr="0025028C">
              <w:rPr>
                <w:rFonts w:ascii="Arial" w:hAnsi="Arial" w:cs="Arial"/>
                <w:szCs w:val="26"/>
              </w:rPr>
              <w:lastRenderedPageBreak/>
              <w:t>Trần Chí Hiếu</w:t>
            </w:r>
          </w:p>
        </w:tc>
        <w:tc>
          <w:tcPr>
            <w:tcW w:w="2385" w:type="dxa"/>
          </w:tcPr>
          <w:p w:rsidR="00E27D33" w:rsidRPr="0025028C" w:rsidRDefault="00E27D33" w:rsidP="00B41FA4">
            <w:pPr>
              <w:rPr>
                <w:rFonts w:ascii="Arial" w:hAnsi="Arial" w:cs="Arial"/>
                <w:szCs w:val="26"/>
              </w:rPr>
            </w:pPr>
            <w:r w:rsidRPr="0025028C">
              <w:rPr>
                <w:rFonts w:ascii="Arial" w:hAnsi="Arial" w:cs="Arial"/>
                <w:szCs w:val="26"/>
              </w:rPr>
              <w:t>- Tìm hiểu nghiệp vụ</w:t>
            </w:r>
          </w:p>
          <w:p w:rsidR="00E27D33" w:rsidRPr="0025028C" w:rsidRDefault="00E27D33" w:rsidP="00B41FA4">
            <w:pPr>
              <w:rPr>
                <w:rFonts w:ascii="Arial" w:hAnsi="Arial" w:cs="Arial"/>
                <w:szCs w:val="26"/>
              </w:rPr>
            </w:pPr>
            <w:r w:rsidRPr="0025028C">
              <w:rPr>
                <w:rFonts w:ascii="Arial" w:hAnsi="Arial" w:cs="Arial"/>
                <w:szCs w:val="26"/>
              </w:rPr>
              <w:t>- Tìm hiểu công nghệ</w:t>
            </w:r>
          </w:p>
          <w:p w:rsidR="00E27D33" w:rsidRPr="0025028C" w:rsidRDefault="00E27D33" w:rsidP="00B41FA4">
            <w:pPr>
              <w:rPr>
                <w:rFonts w:ascii="Arial" w:hAnsi="Arial" w:cs="Arial"/>
                <w:szCs w:val="26"/>
              </w:rPr>
            </w:pPr>
            <w:r w:rsidRPr="0025028C">
              <w:rPr>
                <w:rFonts w:ascii="Arial" w:hAnsi="Arial" w:cs="Arial"/>
                <w:szCs w:val="26"/>
              </w:rPr>
              <w:t>- Tìm hiểu framework</w:t>
            </w:r>
          </w:p>
          <w:p w:rsidR="00E27D33" w:rsidRPr="0025028C" w:rsidRDefault="00E27D33" w:rsidP="00B41FA4">
            <w:pPr>
              <w:rPr>
                <w:rFonts w:ascii="Arial" w:hAnsi="Arial" w:cs="Arial"/>
                <w:szCs w:val="26"/>
              </w:rPr>
            </w:pPr>
            <w:r w:rsidRPr="0025028C">
              <w:rPr>
                <w:rFonts w:ascii="Arial" w:hAnsi="Arial" w:cs="Arial"/>
                <w:szCs w:val="26"/>
              </w:rPr>
              <w:t>- Cài đặt môi trường phát triển</w:t>
            </w:r>
          </w:p>
          <w:p w:rsidR="00E27D33" w:rsidRPr="0025028C" w:rsidRDefault="00E27D33" w:rsidP="00B41FA4">
            <w:pPr>
              <w:rPr>
                <w:rFonts w:ascii="Arial" w:hAnsi="Arial" w:cs="Arial"/>
                <w:szCs w:val="26"/>
              </w:rPr>
            </w:pPr>
            <w:r w:rsidRPr="0025028C">
              <w:rPr>
                <w:rFonts w:ascii="Arial" w:hAnsi="Arial" w:cs="Arial"/>
                <w:szCs w:val="26"/>
              </w:rPr>
              <w:lastRenderedPageBreak/>
              <w:t>- Tim hiểu về git, redmine</w:t>
            </w:r>
          </w:p>
        </w:tc>
        <w:tc>
          <w:tcPr>
            <w:tcW w:w="2341" w:type="dxa"/>
          </w:tcPr>
          <w:p w:rsidR="00E27D33" w:rsidRPr="0025028C" w:rsidRDefault="00E27D33" w:rsidP="00B41FA4">
            <w:pPr>
              <w:rPr>
                <w:rFonts w:ascii="Arial" w:hAnsi="Arial" w:cs="Arial"/>
                <w:szCs w:val="26"/>
              </w:rPr>
            </w:pPr>
            <w:r w:rsidRPr="0025028C">
              <w:rPr>
                <w:rFonts w:ascii="Arial" w:hAnsi="Arial" w:cs="Arial"/>
                <w:szCs w:val="26"/>
              </w:rPr>
              <w:lastRenderedPageBreak/>
              <w:t>- Tìm hiểu cách xây dựng giao diện cho chức năng dựa vào framework</w:t>
            </w:r>
          </w:p>
          <w:p w:rsidR="00E27D33" w:rsidRPr="0025028C" w:rsidRDefault="00E27D33" w:rsidP="00B41FA4">
            <w:pPr>
              <w:rPr>
                <w:rFonts w:ascii="Arial" w:hAnsi="Arial" w:cs="Arial"/>
                <w:szCs w:val="26"/>
              </w:rPr>
            </w:pPr>
            <w:r w:rsidRPr="0025028C">
              <w:rPr>
                <w:rFonts w:ascii="Arial" w:hAnsi="Arial" w:cs="Arial"/>
                <w:szCs w:val="26"/>
              </w:rPr>
              <w:t>-Hổ trợ xây dựng giao diện cho chức năng chi phí khác</w:t>
            </w:r>
          </w:p>
          <w:p w:rsidR="00E27D33" w:rsidRPr="0025028C" w:rsidRDefault="00E27D33" w:rsidP="00B41FA4">
            <w:pPr>
              <w:rPr>
                <w:rFonts w:ascii="Arial" w:hAnsi="Arial" w:cs="Arial"/>
                <w:szCs w:val="26"/>
              </w:rPr>
            </w:pPr>
          </w:p>
        </w:tc>
        <w:tc>
          <w:tcPr>
            <w:tcW w:w="2399" w:type="dxa"/>
          </w:tcPr>
          <w:p w:rsidR="00E27D33" w:rsidRPr="0025028C" w:rsidRDefault="00E27D33" w:rsidP="00B41FA4">
            <w:pPr>
              <w:rPr>
                <w:rFonts w:ascii="Arial" w:hAnsi="Arial" w:cs="Arial"/>
                <w:szCs w:val="26"/>
              </w:rPr>
            </w:pPr>
            <w:r w:rsidRPr="0025028C">
              <w:rPr>
                <w:rFonts w:ascii="Arial" w:hAnsi="Arial" w:cs="Arial"/>
                <w:szCs w:val="26"/>
              </w:rPr>
              <w:lastRenderedPageBreak/>
              <w:t>-Thuyết trình trên lớp</w:t>
            </w:r>
          </w:p>
          <w:p w:rsidR="00E27D33" w:rsidRPr="0025028C" w:rsidRDefault="00E27D33" w:rsidP="00B41FA4">
            <w:pPr>
              <w:rPr>
                <w:rFonts w:ascii="Arial" w:hAnsi="Arial" w:cs="Arial"/>
                <w:szCs w:val="26"/>
              </w:rPr>
            </w:pPr>
            <w:r w:rsidRPr="0025028C">
              <w:rPr>
                <w:rFonts w:ascii="Arial" w:hAnsi="Arial" w:cs="Arial"/>
                <w:szCs w:val="26"/>
              </w:rPr>
              <w:t>-Hổ trợ xây dựng giao diện.</w:t>
            </w:r>
          </w:p>
        </w:tc>
        <w:tc>
          <w:tcPr>
            <w:tcW w:w="1916" w:type="dxa"/>
          </w:tcPr>
          <w:p w:rsidR="00E27D33" w:rsidRPr="0025028C" w:rsidRDefault="00E27D33" w:rsidP="00B41FA4">
            <w:pPr>
              <w:rPr>
                <w:rFonts w:ascii="Arial" w:hAnsi="Arial" w:cs="Arial"/>
                <w:szCs w:val="26"/>
              </w:rPr>
            </w:pPr>
            <w:r w:rsidRPr="0025028C">
              <w:rPr>
                <w:rFonts w:ascii="Arial" w:hAnsi="Arial" w:cs="Arial"/>
                <w:szCs w:val="26"/>
              </w:rPr>
              <w:t>-Hoàn thành chức  năng update dữ liệu</w:t>
            </w:r>
          </w:p>
          <w:p w:rsidR="00E27D33" w:rsidRPr="0025028C" w:rsidRDefault="00E27D33" w:rsidP="00B41FA4">
            <w:pPr>
              <w:rPr>
                <w:rFonts w:ascii="Arial" w:hAnsi="Arial" w:cs="Arial"/>
                <w:szCs w:val="26"/>
              </w:rPr>
            </w:pPr>
            <w:r w:rsidRPr="0025028C">
              <w:rPr>
                <w:rFonts w:ascii="Arial" w:hAnsi="Arial" w:cs="Arial"/>
                <w:szCs w:val="26"/>
              </w:rPr>
              <w:t>-Test chức năng search của module P.O Chi Phí</w:t>
            </w:r>
          </w:p>
        </w:tc>
      </w:tr>
      <w:tr w:rsidR="00E27D33" w:rsidRPr="0025028C" w:rsidTr="00B41FA4">
        <w:tc>
          <w:tcPr>
            <w:tcW w:w="2168" w:type="dxa"/>
          </w:tcPr>
          <w:p w:rsidR="00E27D33" w:rsidRPr="0025028C" w:rsidRDefault="00E27D33" w:rsidP="00B41FA4">
            <w:pPr>
              <w:rPr>
                <w:rFonts w:ascii="Arial" w:hAnsi="Arial" w:cs="Arial"/>
                <w:szCs w:val="26"/>
              </w:rPr>
            </w:pPr>
            <w:r w:rsidRPr="0025028C">
              <w:rPr>
                <w:rFonts w:ascii="Arial" w:hAnsi="Arial" w:cs="Arial"/>
                <w:szCs w:val="26"/>
              </w:rPr>
              <w:t>Nguyễn Tấn Lộc</w:t>
            </w:r>
          </w:p>
        </w:tc>
        <w:tc>
          <w:tcPr>
            <w:tcW w:w="2385" w:type="dxa"/>
          </w:tcPr>
          <w:p w:rsidR="00E27D33" w:rsidRPr="0025028C" w:rsidRDefault="00E27D33" w:rsidP="00B41FA4">
            <w:pPr>
              <w:rPr>
                <w:rFonts w:ascii="Arial" w:hAnsi="Arial" w:cs="Arial"/>
                <w:szCs w:val="26"/>
              </w:rPr>
            </w:pPr>
            <w:r w:rsidRPr="0025028C">
              <w:rPr>
                <w:rFonts w:ascii="Arial" w:hAnsi="Arial" w:cs="Arial"/>
                <w:szCs w:val="26"/>
              </w:rPr>
              <w:t>- Quản lý phân chia công việc trên Git</w:t>
            </w:r>
          </w:p>
          <w:p w:rsidR="00E27D33" w:rsidRPr="0025028C" w:rsidRDefault="00E27D33" w:rsidP="00B41FA4">
            <w:pPr>
              <w:rPr>
                <w:rFonts w:ascii="Arial" w:hAnsi="Arial" w:cs="Arial"/>
                <w:szCs w:val="26"/>
              </w:rPr>
            </w:pPr>
            <w:r w:rsidRPr="0025028C">
              <w:rPr>
                <w:rFonts w:ascii="Arial" w:hAnsi="Arial" w:cs="Arial"/>
                <w:szCs w:val="26"/>
              </w:rPr>
              <w:t>- Tìm hiểu công nghệ</w:t>
            </w:r>
          </w:p>
          <w:p w:rsidR="00E27D33" w:rsidRPr="0025028C" w:rsidRDefault="00E27D33" w:rsidP="00B41FA4">
            <w:pPr>
              <w:rPr>
                <w:rFonts w:ascii="Arial" w:hAnsi="Arial" w:cs="Arial"/>
                <w:szCs w:val="26"/>
              </w:rPr>
            </w:pPr>
            <w:r w:rsidRPr="0025028C">
              <w:rPr>
                <w:rFonts w:ascii="Arial" w:hAnsi="Arial" w:cs="Arial"/>
                <w:szCs w:val="26"/>
              </w:rPr>
              <w:t>- Tìm hiểu Scrummaster</w:t>
            </w:r>
          </w:p>
          <w:p w:rsidR="00E27D33" w:rsidRPr="0025028C" w:rsidRDefault="00E27D33" w:rsidP="00B41FA4">
            <w:pPr>
              <w:rPr>
                <w:rFonts w:ascii="Arial" w:hAnsi="Arial" w:cs="Arial"/>
                <w:szCs w:val="26"/>
              </w:rPr>
            </w:pPr>
            <w:r w:rsidRPr="0025028C">
              <w:rPr>
                <w:rFonts w:ascii="Arial" w:hAnsi="Arial" w:cs="Arial"/>
                <w:szCs w:val="26"/>
              </w:rPr>
              <w:t>- Tham gia các cuộc hợp Git với team nhóm trưởng</w:t>
            </w:r>
          </w:p>
          <w:p w:rsidR="00E27D33" w:rsidRPr="0025028C" w:rsidRDefault="00E27D33" w:rsidP="00B41FA4">
            <w:pPr>
              <w:rPr>
                <w:rFonts w:ascii="Arial" w:hAnsi="Arial" w:cs="Arial"/>
                <w:szCs w:val="26"/>
              </w:rPr>
            </w:pPr>
          </w:p>
        </w:tc>
        <w:tc>
          <w:tcPr>
            <w:tcW w:w="2341" w:type="dxa"/>
          </w:tcPr>
          <w:p w:rsidR="00E27D33" w:rsidRPr="0025028C" w:rsidRDefault="00E27D33" w:rsidP="00B41FA4">
            <w:pPr>
              <w:rPr>
                <w:rFonts w:ascii="Arial" w:hAnsi="Arial" w:cs="Arial"/>
                <w:szCs w:val="26"/>
              </w:rPr>
            </w:pPr>
            <w:r w:rsidRPr="0025028C">
              <w:rPr>
                <w:rFonts w:ascii="Arial" w:hAnsi="Arial" w:cs="Arial"/>
                <w:szCs w:val="26"/>
              </w:rPr>
              <w:t>- Vì không đủ năng lực nên chuyển Nhóm Trưởng lại cho bạn Xuân Anh vì bạn ấy làm tốt hơn.</w:t>
            </w:r>
          </w:p>
          <w:p w:rsidR="00E27D33" w:rsidRPr="0025028C" w:rsidRDefault="00E27D33" w:rsidP="00B41FA4">
            <w:pPr>
              <w:rPr>
                <w:rFonts w:ascii="Arial" w:hAnsi="Arial" w:cs="Arial"/>
                <w:szCs w:val="26"/>
              </w:rPr>
            </w:pPr>
            <w:r w:rsidRPr="0025028C">
              <w:rPr>
                <w:rFonts w:ascii="Arial" w:hAnsi="Arial" w:cs="Arial"/>
                <w:szCs w:val="26"/>
              </w:rPr>
              <w:t>- Tổng hợp cái file dịch sách, làm slide tổng hợp.</w:t>
            </w:r>
          </w:p>
          <w:p w:rsidR="00E27D33" w:rsidRPr="0025028C" w:rsidRDefault="00E27D33" w:rsidP="00B41FA4">
            <w:pPr>
              <w:rPr>
                <w:rFonts w:ascii="Arial" w:hAnsi="Arial" w:cs="Arial"/>
                <w:szCs w:val="26"/>
              </w:rPr>
            </w:pPr>
            <w:r w:rsidRPr="0025028C">
              <w:rPr>
                <w:rFonts w:ascii="Arial" w:hAnsi="Arial" w:cs="Arial"/>
                <w:szCs w:val="26"/>
              </w:rPr>
              <w:t>- Hổ trợ tìm về Git.</w:t>
            </w:r>
          </w:p>
          <w:p w:rsidR="00E27D33" w:rsidRPr="0025028C" w:rsidRDefault="00E27D33" w:rsidP="00B41FA4">
            <w:pPr>
              <w:rPr>
                <w:rFonts w:ascii="Arial" w:hAnsi="Arial" w:cs="Arial"/>
                <w:szCs w:val="26"/>
              </w:rPr>
            </w:pPr>
          </w:p>
        </w:tc>
        <w:tc>
          <w:tcPr>
            <w:tcW w:w="2399" w:type="dxa"/>
          </w:tcPr>
          <w:p w:rsidR="00E27D33" w:rsidRPr="0025028C" w:rsidRDefault="00E27D33" w:rsidP="00B41FA4">
            <w:pPr>
              <w:rPr>
                <w:rFonts w:ascii="Arial" w:hAnsi="Arial" w:cs="Arial"/>
                <w:szCs w:val="26"/>
              </w:rPr>
            </w:pPr>
            <w:r w:rsidRPr="0025028C">
              <w:rPr>
                <w:rFonts w:ascii="Arial" w:hAnsi="Arial" w:cs="Arial"/>
                <w:szCs w:val="26"/>
              </w:rPr>
              <w:t>- Đảm nhận vai trò thuyết trình trên lớp phần dịch sách software engineering modern approaches-2nd</w:t>
            </w:r>
          </w:p>
          <w:p w:rsidR="00E27D33" w:rsidRPr="0025028C" w:rsidRDefault="00E27D33" w:rsidP="00B41FA4">
            <w:pPr>
              <w:rPr>
                <w:rFonts w:ascii="Arial" w:hAnsi="Arial" w:cs="Arial"/>
                <w:szCs w:val="26"/>
              </w:rPr>
            </w:pPr>
            <w:r w:rsidRPr="0025028C">
              <w:rPr>
                <w:rFonts w:ascii="Arial" w:hAnsi="Arial" w:cs="Arial"/>
                <w:szCs w:val="26"/>
              </w:rPr>
              <w:t>- Hổ trợ tìm hiểu tài liệu và thuật toán.</w:t>
            </w:r>
          </w:p>
        </w:tc>
        <w:tc>
          <w:tcPr>
            <w:tcW w:w="1916" w:type="dxa"/>
          </w:tcPr>
          <w:p w:rsidR="00E27D33" w:rsidRPr="0025028C" w:rsidRDefault="00E27D33" w:rsidP="00B41FA4">
            <w:pPr>
              <w:rPr>
                <w:rFonts w:ascii="Arial" w:hAnsi="Arial" w:cs="Arial"/>
                <w:szCs w:val="26"/>
              </w:rPr>
            </w:pPr>
            <w:r w:rsidRPr="0025028C">
              <w:rPr>
                <w:rFonts w:ascii="Arial" w:hAnsi="Arial" w:cs="Arial"/>
                <w:szCs w:val="26"/>
              </w:rPr>
              <w:t>-Hổ trợ xây dựng chức  năng update dữ liệu</w:t>
            </w:r>
          </w:p>
          <w:p w:rsidR="00E27D33" w:rsidRPr="0025028C" w:rsidRDefault="00E27D33" w:rsidP="00B41FA4">
            <w:pPr>
              <w:rPr>
                <w:rFonts w:ascii="Arial" w:hAnsi="Arial" w:cs="Arial"/>
                <w:szCs w:val="26"/>
              </w:rPr>
            </w:pPr>
            <w:r w:rsidRPr="0025028C">
              <w:rPr>
                <w:rFonts w:ascii="Arial" w:hAnsi="Arial" w:cs="Arial"/>
                <w:szCs w:val="26"/>
              </w:rPr>
              <w:t>-Tham gia Test chức năng search của modul P.O</w:t>
            </w:r>
          </w:p>
        </w:tc>
      </w:tr>
      <w:tr w:rsidR="00E27D33" w:rsidRPr="0025028C" w:rsidTr="00B41FA4">
        <w:tc>
          <w:tcPr>
            <w:tcW w:w="2168" w:type="dxa"/>
          </w:tcPr>
          <w:p w:rsidR="00E27D33" w:rsidRPr="0025028C" w:rsidRDefault="00E27D33" w:rsidP="00B41FA4">
            <w:pPr>
              <w:rPr>
                <w:rFonts w:ascii="Arial" w:hAnsi="Arial" w:cs="Arial"/>
                <w:szCs w:val="26"/>
              </w:rPr>
            </w:pPr>
            <w:r w:rsidRPr="0025028C">
              <w:rPr>
                <w:rFonts w:ascii="Arial" w:hAnsi="Arial" w:cs="Arial"/>
                <w:szCs w:val="26"/>
              </w:rPr>
              <w:t>Võ Hắc Việt</w:t>
            </w:r>
          </w:p>
        </w:tc>
        <w:tc>
          <w:tcPr>
            <w:tcW w:w="2385" w:type="dxa"/>
          </w:tcPr>
          <w:p w:rsidR="00E27D33" w:rsidRPr="0025028C" w:rsidRDefault="00E27D33" w:rsidP="00B41FA4">
            <w:pPr>
              <w:rPr>
                <w:rFonts w:ascii="Arial" w:hAnsi="Arial" w:cs="Arial"/>
                <w:szCs w:val="26"/>
              </w:rPr>
            </w:pPr>
            <w:r w:rsidRPr="0025028C">
              <w:rPr>
                <w:rFonts w:ascii="Arial" w:hAnsi="Arial" w:cs="Arial"/>
                <w:szCs w:val="26"/>
              </w:rPr>
              <w:t>- Tìm hiểu nghiệp vụ</w:t>
            </w:r>
          </w:p>
          <w:p w:rsidR="00E27D33" w:rsidRPr="0025028C" w:rsidRDefault="00E27D33" w:rsidP="00B41FA4">
            <w:pPr>
              <w:rPr>
                <w:rFonts w:ascii="Arial" w:hAnsi="Arial" w:cs="Arial"/>
                <w:szCs w:val="26"/>
              </w:rPr>
            </w:pPr>
            <w:r w:rsidRPr="0025028C">
              <w:rPr>
                <w:rFonts w:ascii="Arial" w:hAnsi="Arial" w:cs="Arial"/>
                <w:szCs w:val="26"/>
              </w:rPr>
              <w:t>- Tìm hiểu công nghệ</w:t>
            </w:r>
          </w:p>
          <w:p w:rsidR="00E27D33" w:rsidRPr="0025028C" w:rsidRDefault="00E27D33" w:rsidP="00B41FA4">
            <w:pPr>
              <w:rPr>
                <w:rFonts w:ascii="Arial" w:hAnsi="Arial" w:cs="Arial"/>
                <w:szCs w:val="26"/>
              </w:rPr>
            </w:pPr>
            <w:r w:rsidRPr="0025028C">
              <w:rPr>
                <w:rFonts w:ascii="Arial" w:hAnsi="Arial" w:cs="Arial"/>
                <w:szCs w:val="26"/>
              </w:rPr>
              <w:t>- Tìm hiểu framework</w:t>
            </w:r>
          </w:p>
          <w:p w:rsidR="00E27D33" w:rsidRPr="0025028C" w:rsidRDefault="00E27D33" w:rsidP="00B41FA4">
            <w:pPr>
              <w:rPr>
                <w:rFonts w:ascii="Arial" w:hAnsi="Arial" w:cs="Arial"/>
                <w:szCs w:val="26"/>
              </w:rPr>
            </w:pPr>
            <w:r w:rsidRPr="0025028C">
              <w:rPr>
                <w:rFonts w:ascii="Arial" w:hAnsi="Arial" w:cs="Arial"/>
                <w:szCs w:val="26"/>
              </w:rPr>
              <w:t>- Cài đặt môi trường phát triển</w:t>
            </w:r>
          </w:p>
          <w:p w:rsidR="00E27D33" w:rsidRPr="0025028C" w:rsidRDefault="00E27D33" w:rsidP="00B41FA4">
            <w:pPr>
              <w:rPr>
                <w:rFonts w:ascii="Arial" w:hAnsi="Arial" w:cs="Arial"/>
                <w:szCs w:val="26"/>
              </w:rPr>
            </w:pPr>
            <w:r w:rsidRPr="0025028C">
              <w:rPr>
                <w:rFonts w:ascii="Arial" w:hAnsi="Arial" w:cs="Arial"/>
                <w:szCs w:val="26"/>
              </w:rPr>
              <w:t>- Tim hiểu về git, redmine</w:t>
            </w:r>
          </w:p>
        </w:tc>
        <w:tc>
          <w:tcPr>
            <w:tcW w:w="2341" w:type="dxa"/>
          </w:tcPr>
          <w:p w:rsidR="00E27D33" w:rsidRPr="0025028C" w:rsidRDefault="00E27D33" w:rsidP="00B41FA4">
            <w:pPr>
              <w:rPr>
                <w:rFonts w:ascii="Arial" w:hAnsi="Arial" w:cs="Arial"/>
                <w:szCs w:val="26"/>
              </w:rPr>
            </w:pPr>
            <w:r w:rsidRPr="0025028C">
              <w:rPr>
                <w:rFonts w:ascii="Arial" w:hAnsi="Arial" w:cs="Arial"/>
                <w:szCs w:val="26"/>
              </w:rPr>
              <w:t>- Tìm hiểu cách xây dựng giao diện cho chức năng dựa vào framework</w:t>
            </w:r>
          </w:p>
          <w:p w:rsidR="00E27D33" w:rsidRPr="0025028C" w:rsidRDefault="00E27D33" w:rsidP="00B41FA4">
            <w:pPr>
              <w:rPr>
                <w:rFonts w:ascii="Arial" w:hAnsi="Arial" w:cs="Arial"/>
                <w:szCs w:val="26"/>
              </w:rPr>
            </w:pPr>
            <w:r w:rsidRPr="0025028C">
              <w:rPr>
                <w:rFonts w:ascii="Arial" w:hAnsi="Arial" w:cs="Arial"/>
                <w:szCs w:val="26"/>
              </w:rPr>
              <w:t>-Xây dựng giao diện cho chức năng chi phí khác</w:t>
            </w:r>
          </w:p>
          <w:p w:rsidR="00E27D33" w:rsidRPr="0025028C" w:rsidRDefault="00E27D33" w:rsidP="00B41FA4">
            <w:pPr>
              <w:rPr>
                <w:rFonts w:ascii="Arial" w:hAnsi="Arial" w:cs="Arial"/>
                <w:szCs w:val="26"/>
              </w:rPr>
            </w:pPr>
          </w:p>
        </w:tc>
        <w:tc>
          <w:tcPr>
            <w:tcW w:w="2399" w:type="dxa"/>
          </w:tcPr>
          <w:p w:rsidR="00E27D33" w:rsidRPr="0025028C" w:rsidRDefault="00E27D33" w:rsidP="00B41FA4">
            <w:pPr>
              <w:rPr>
                <w:rFonts w:ascii="Arial" w:hAnsi="Arial" w:cs="Arial"/>
                <w:szCs w:val="26"/>
              </w:rPr>
            </w:pPr>
            <w:r w:rsidRPr="0025028C">
              <w:rPr>
                <w:rFonts w:ascii="Arial" w:hAnsi="Arial" w:cs="Arial"/>
                <w:szCs w:val="26"/>
              </w:rPr>
              <w:t>- Viết Store procedure cho chức năng insert chi phí khác</w:t>
            </w:r>
          </w:p>
          <w:p w:rsidR="00E27D33" w:rsidRPr="0025028C" w:rsidRDefault="00E27D33" w:rsidP="00B41FA4">
            <w:pPr>
              <w:rPr>
                <w:rFonts w:ascii="Arial" w:hAnsi="Arial" w:cs="Arial"/>
                <w:szCs w:val="26"/>
              </w:rPr>
            </w:pPr>
            <w:r w:rsidRPr="0025028C">
              <w:rPr>
                <w:rFonts w:ascii="Arial" w:hAnsi="Arial" w:cs="Arial"/>
                <w:szCs w:val="26"/>
              </w:rPr>
              <w:t xml:space="preserve">-Viết service cho chức năng insert chi phí khác </w:t>
            </w:r>
          </w:p>
        </w:tc>
        <w:tc>
          <w:tcPr>
            <w:tcW w:w="1916" w:type="dxa"/>
          </w:tcPr>
          <w:p w:rsidR="00E27D33" w:rsidRPr="0025028C" w:rsidRDefault="00E27D33" w:rsidP="00B41FA4">
            <w:pPr>
              <w:rPr>
                <w:rFonts w:ascii="Arial" w:hAnsi="Arial" w:cs="Arial"/>
                <w:szCs w:val="26"/>
              </w:rPr>
            </w:pPr>
            <w:r w:rsidRPr="0025028C">
              <w:rPr>
                <w:rFonts w:ascii="Arial" w:hAnsi="Arial" w:cs="Arial"/>
                <w:szCs w:val="26"/>
              </w:rPr>
              <w:t>- Viết viewmodel cho chức năng insert chi phí khác</w:t>
            </w:r>
          </w:p>
          <w:p w:rsidR="00E27D33" w:rsidRPr="0025028C" w:rsidRDefault="00E27D33" w:rsidP="00B41FA4">
            <w:pPr>
              <w:rPr>
                <w:rFonts w:ascii="Arial" w:hAnsi="Arial" w:cs="Arial"/>
                <w:szCs w:val="26"/>
              </w:rPr>
            </w:pPr>
            <w:r w:rsidRPr="0025028C">
              <w:rPr>
                <w:rFonts w:ascii="Arial" w:hAnsi="Arial" w:cs="Arial"/>
                <w:szCs w:val="26"/>
              </w:rPr>
              <w:t>-Hoàn thiện chức năng, sửa lỗi</w:t>
            </w:r>
          </w:p>
          <w:p w:rsidR="00E27D33" w:rsidRPr="0025028C" w:rsidRDefault="00E27D33" w:rsidP="00B41FA4">
            <w:pPr>
              <w:rPr>
                <w:rFonts w:ascii="Arial" w:hAnsi="Arial" w:cs="Arial"/>
                <w:szCs w:val="26"/>
              </w:rPr>
            </w:pPr>
            <w:r w:rsidRPr="0025028C">
              <w:rPr>
                <w:rFonts w:ascii="Arial" w:hAnsi="Arial" w:cs="Arial"/>
                <w:szCs w:val="26"/>
              </w:rPr>
              <w:t>- Hổ trợ merge code</w:t>
            </w:r>
          </w:p>
        </w:tc>
      </w:tr>
      <w:tr w:rsidR="00E27D33" w:rsidRPr="0025028C" w:rsidTr="00B41FA4">
        <w:tc>
          <w:tcPr>
            <w:tcW w:w="2168" w:type="dxa"/>
          </w:tcPr>
          <w:p w:rsidR="00E27D33" w:rsidRPr="0025028C" w:rsidRDefault="00E27D33" w:rsidP="00B41FA4">
            <w:pPr>
              <w:rPr>
                <w:rFonts w:ascii="Arial" w:hAnsi="Arial" w:cs="Arial"/>
                <w:szCs w:val="26"/>
              </w:rPr>
            </w:pPr>
            <w:r w:rsidRPr="0025028C">
              <w:rPr>
                <w:rFonts w:ascii="Arial" w:hAnsi="Arial" w:cs="Arial"/>
                <w:szCs w:val="26"/>
              </w:rPr>
              <w:t xml:space="preserve">Vương Hoàng </w:t>
            </w:r>
            <w:r w:rsidRPr="0025028C">
              <w:rPr>
                <w:rFonts w:ascii="Arial" w:hAnsi="Arial" w:cs="Arial"/>
                <w:szCs w:val="26"/>
              </w:rPr>
              <w:lastRenderedPageBreak/>
              <w:t>Duy</w:t>
            </w:r>
          </w:p>
        </w:tc>
        <w:tc>
          <w:tcPr>
            <w:tcW w:w="2385" w:type="dxa"/>
          </w:tcPr>
          <w:p w:rsidR="00E27D33" w:rsidRPr="0025028C" w:rsidRDefault="00E27D33" w:rsidP="00B41FA4">
            <w:pPr>
              <w:rPr>
                <w:rFonts w:ascii="Arial" w:hAnsi="Arial" w:cs="Arial"/>
                <w:szCs w:val="26"/>
              </w:rPr>
            </w:pPr>
            <w:r w:rsidRPr="0025028C">
              <w:rPr>
                <w:rFonts w:ascii="Arial" w:hAnsi="Arial" w:cs="Arial"/>
                <w:szCs w:val="26"/>
              </w:rPr>
              <w:lastRenderedPageBreak/>
              <w:t xml:space="preserve">- Tìm hiểu nghiệp </w:t>
            </w:r>
            <w:r w:rsidRPr="0025028C">
              <w:rPr>
                <w:rFonts w:ascii="Arial" w:hAnsi="Arial" w:cs="Arial"/>
                <w:szCs w:val="26"/>
              </w:rPr>
              <w:lastRenderedPageBreak/>
              <w:t>vụ</w:t>
            </w:r>
          </w:p>
          <w:p w:rsidR="00E27D33" w:rsidRPr="0025028C" w:rsidRDefault="00E27D33" w:rsidP="00B41FA4">
            <w:pPr>
              <w:rPr>
                <w:rFonts w:ascii="Arial" w:hAnsi="Arial" w:cs="Arial"/>
                <w:szCs w:val="26"/>
              </w:rPr>
            </w:pPr>
            <w:r w:rsidRPr="0025028C">
              <w:rPr>
                <w:rFonts w:ascii="Arial" w:hAnsi="Arial" w:cs="Arial"/>
                <w:szCs w:val="26"/>
              </w:rPr>
              <w:t xml:space="preserve">- Tìm hiểu mô hình, công nghệ </w:t>
            </w:r>
          </w:p>
          <w:p w:rsidR="00E27D33" w:rsidRPr="0025028C" w:rsidRDefault="00E27D33" w:rsidP="00B41FA4">
            <w:pPr>
              <w:rPr>
                <w:rFonts w:ascii="Arial" w:hAnsi="Arial" w:cs="Arial"/>
                <w:szCs w:val="26"/>
              </w:rPr>
            </w:pPr>
            <w:r w:rsidRPr="0025028C">
              <w:rPr>
                <w:rFonts w:ascii="Arial" w:hAnsi="Arial" w:cs="Arial"/>
                <w:szCs w:val="26"/>
              </w:rPr>
              <w:t>- Tìm hiểu framework</w:t>
            </w:r>
          </w:p>
          <w:p w:rsidR="00E27D33" w:rsidRPr="0025028C" w:rsidRDefault="00E27D33" w:rsidP="00B41FA4">
            <w:pPr>
              <w:rPr>
                <w:rFonts w:ascii="Arial" w:hAnsi="Arial" w:cs="Arial"/>
                <w:szCs w:val="26"/>
              </w:rPr>
            </w:pPr>
            <w:r w:rsidRPr="0025028C">
              <w:rPr>
                <w:rFonts w:ascii="Arial" w:hAnsi="Arial" w:cs="Arial"/>
                <w:szCs w:val="26"/>
              </w:rPr>
              <w:t>- Cài đặt môi trường phát triển</w:t>
            </w:r>
          </w:p>
          <w:p w:rsidR="00E27D33" w:rsidRPr="0025028C" w:rsidRDefault="00E27D33" w:rsidP="00B41FA4">
            <w:pPr>
              <w:rPr>
                <w:rFonts w:ascii="Arial" w:hAnsi="Arial" w:cs="Arial"/>
                <w:szCs w:val="26"/>
              </w:rPr>
            </w:pPr>
            <w:r w:rsidRPr="0025028C">
              <w:rPr>
                <w:rFonts w:ascii="Arial" w:hAnsi="Arial" w:cs="Arial"/>
                <w:szCs w:val="26"/>
              </w:rPr>
              <w:t>- Tim hiểu về git, redmine</w:t>
            </w:r>
          </w:p>
        </w:tc>
        <w:tc>
          <w:tcPr>
            <w:tcW w:w="2341" w:type="dxa"/>
          </w:tcPr>
          <w:p w:rsidR="00E27D33" w:rsidRPr="0025028C" w:rsidRDefault="00E27D33" w:rsidP="00B41FA4">
            <w:pPr>
              <w:rPr>
                <w:rFonts w:ascii="Arial" w:hAnsi="Arial" w:cs="Arial"/>
                <w:szCs w:val="26"/>
              </w:rPr>
            </w:pPr>
            <w:r w:rsidRPr="0025028C">
              <w:rPr>
                <w:rFonts w:ascii="Arial" w:hAnsi="Arial" w:cs="Arial"/>
                <w:szCs w:val="26"/>
              </w:rPr>
              <w:lastRenderedPageBreak/>
              <w:t xml:space="preserve">- Hỗ trợ xây dựng </w:t>
            </w:r>
            <w:r w:rsidRPr="0025028C">
              <w:rPr>
                <w:rFonts w:ascii="Arial" w:hAnsi="Arial" w:cs="Arial"/>
                <w:szCs w:val="26"/>
              </w:rPr>
              <w:lastRenderedPageBreak/>
              <w:t>các giao diện chức năng</w:t>
            </w:r>
          </w:p>
          <w:p w:rsidR="00E27D33" w:rsidRPr="0025028C" w:rsidRDefault="00E27D33" w:rsidP="00B41FA4">
            <w:pPr>
              <w:rPr>
                <w:rFonts w:ascii="Arial" w:hAnsi="Arial" w:cs="Arial"/>
                <w:szCs w:val="26"/>
              </w:rPr>
            </w:pPr>
            <w:r w:rsidRPr="0025028C">
              <w:rPr>
                <w:rFonts w:ascii="Arial" w:hAnsi="Arial" w:cs="Arial"/>
                <w:szCs w:val="26"/>
              </w:rPr>
              <w:t>- Hỗ trợ dịch sách</w:t>
            </w:r>
          </w:p>
          <w:p w:rsidR="00E27D33" w:rsidRPr="0025028C" w:rsidRDefault="00E27D33" w:rsidP="00B41FA4">
            <w:pPr>
              <w:rPr>
                <w:rFonts w:ascii="Arial" w:hAnsi="Arial" w:cs="Arial"/>
                <w:szCs w:val="26"/>
              </w:rPr>
            </w:pPr>
            <w:r w:rsidRPr="0025028C">
              <w:rPr>
                <w:rFonts w:ascii="Arial" w:hAnsi="Arial" w:cs="Arial"/>
                <w:szCs w:val="26"/>
              </w:rPr>
              <w:t>- Làm slide thuyết trình</w:t>
            </w:r>
          </w:p>
          <w:p w:rsidR="00E27D33" w:rsidRPr="0025028C" w:rsidRDefault="00E27D33" w:rsidP="00B41FA4">
            <w:pPr>
              <w:rPr>
                <w:rFonts w:ascii="Arial" w:hAnsi="Arial" w:cs="Arial"/>
                <w:szCs w:val="26"/>
              </w:rPr>
            </w:pPr>
          </w:p>
        </w:tc>
        <w:tc>
          <w:tcPr>
            <w:tcW w:w="2399" w:type="dxa"/>
          </w:tcPr>
          <w:p w:rsidR="00E27D33" w:rsidRPr="0025028C" w:rsidRDefault="00E27D33" w:rsidP="00B41FA4">
            <w:pPr>
              <w:rPr>
                <w:rFonts w:ascii="Arial" w:hAnsi="Arial" w:cs="Arial"/>
                <w:szCs w:val="26"/>
              </w:rPr>
            </w:pPr>
            <w:r w:rsidRPr="0025028C">
              <w:rPr>
                <w:rFonts w:ascii="Arial" w:hAnsi="Arial" w:cs="Arial"/>
                <w:szCs w:val="26"/>
              </w:rPr>
              <w:lastRenderedPageBreak/>
              <w:t xml:space="preserve">- Hỗ trợ xây dựng </w:t>
            </w:r>
            <w:r w:rsidRPr="0025028C">
              <w:rPr>
                <w:rFonts w:ascii="Arial" w:hAnsi="Arial" w:cs="Arial"/>
                <w:szCs w:val="26"/>
              </w:rPr>
              <w:lastRenderedPageBreak/>
              <w:t>cho chức năng update</w:t>
            </w:r>
          </w:p>
          <w:p w:rsidR="00E27D33" w:rsidRPr="0025028C" w:rsidRDefault="00E27D33" w:rsidP="00B41FA4">
            <w:pPr>
              <w:rPr>
                <w:rFonts w:ascii="Arial" w:hAnsi="Arial" w:cs="Arial"/>
                <w:szCs w:val="26"/>
              </w:rPr>
            </w:pPr>
            <w:r w:rsidRPr="0025028C">
              <w:rPr>
                <w:rFonts w:ascii="Arial" w:hAnsi="Arial" w:cs="Arial"/>
                <w:szCs w:val="26"/>
              </w:rPr>
              <w:t xml:space="preserve">-Thảo luận và góp ý trong các sprint tiếp theo </w:t>
            </w:r>
          </w:p>
        </w:tc>
        <w:tc>
          <w:tcPr>
            <w:tcW w:w="1916" w:type="dxa"/>
          </w:tcPr>
          <w:p w:rsidR="00E27D33" w:rsidRPr="0025028C" w:rsidRDefault="00E27D33" w:rsidP="00B41FA4">
            <w:pPr>
              <w:rPr>
                <w:rFonts w:ascii="Arial" w:hAnsi="Arial" w:cs="Arial"/>
                <w:szCs w:val="26"/>
              </w:rPr>
            </w:pPr>
            <w:r w:rsidRPr="0025028C">
              <w:rPr>
                <w:rFonts w:ascii="Arial" w:hAnsi="Arial" w:cs="Arial"/>
                <w:szCs w:val="26"/>
              </w:rPr>
              <w:lastRenderedPageBreak/>
              <w:t xml:space="preserve">- Tiến hành </w:t>
            </w:r>
            <w:r w:rsidRPr="0025028C">
              <w:rPr>
                <w:rFonts w:ascii="Arial" w:hAnsi="Arial" w:cs="Arial"/>
                <w:szCs w:val="26"/>
              </w:rPr>
              <w:lastRenderedPageBreak/>
              <w:t>test cho chức năng update</w:t>
            </w:r>
          </w:p>
          <w:p w:rsidR="00E27D33" w:rsidRPr="0025028C" w:rsidRDefault="00E27D33" w:rsidP="00B41FA4">
            <w:pPr>
              <w:rPr>
                <w:rFonts w:ascii="Arial" w:hAnsi="Arial" w:cs="Arial"/>
                <w:szCs w:val="26"/>
              </w:rPr>
            </w:pPr>
            <w:r w:rsidRPr="0025028C">
              <w:rPr>
                <w:rFonts w:ascii="Arial" w:hAnsi="Arial" w:cs="Arial"/>
                <w:szCs w:val="26"/>
              </w:rPr>
              <w:t>-Hoàn thiện chức năng update</w:t>
            </w:r>
          </w:p>
          <w:p w:rsidR="00E27D33" w:rsidRPr="0025028C" w:rsidRDefault="00E27D33" w:rsidP="00B41FA4">
            <w:pPr>
              <w:rPr>
                <w:rFonts w:ascii="Arial" w:hAnsi="Arial" w:cs="Arial"/>
                <w:szCs w:val="26"/>
              </w:rPr>
            </w:pPr>
            <w:r w:rsidRPr="0025028C">
              <w:rPr>
                <w:rFonts w:ascii="Arial" w:hAnsi="Arial" w:cs="Arial"/>
                <w:szCs w:val="26"/>
              </w:rPr>
              <w:t>- Hổ trợ merge code</w:t>
            </w:r>
          </w:p>
        </w:tc>
      </w:tr>
      <w:tr w:rsidR="00E27D33" w:rsidRPr="0025028C" w:rsidTr="00B41FA4">
        <w:tc>
          <w:tcPr>
            <w:tcW w:w="2168" w:type="dxa"/>
          </w:tcPr>
          <w:p w:rsidR="00E27D33" w:rsidRPr="0025028C" w:rsidRDefault="00E27D33" w:rsidP="00B41FA4">
            <w:pPr>
              <w:rPr>
                <w:rFonts w:ascii="Arial" w:hAnsi="Arial" w:cs="Arial"/>
                <w:szCs w:val="26"/>
              </w:rPr>
            </w:pPr>
            <w:r w:rsidRPr="0025028C">
              <w:rPr>
                <w:rFonts w:ascii="Arial" w:hAnsi="Arial" w:cs="Arial"/>
                <w:szCs w:val="26"/>
              </w:rPr>
              <w:lastRenderedPageBreak/>
              <w:t>Đặng Anh Tuấn</w:t>
            </w:r>
          </w:p>
        </w:tc>
        <w:tc>
          <w:tcPr>
            <w:tcW w:w="2385" w:type="dxa"/>
          </w:tcPr>
          <w:p w:rsidR="00E27D33" w:rsidRPr="0025028C" w:rsidRDefault="00E27D33" w:rsidP="00B41FA4">
            <w:pPr>
              <w:rPr>
                <w:rFonts w:ascii="Arial" w:hAnsi="Arial" w:cs="Arial"/>
                <w:szCs w:val="26"/>
              </w:rPr>
            </w:pPr>
            <w:r w:rsidRPr="0025028C">
              <w:rPr>
                <w:rFonts w:ascii="Arial" w:hAnsi="Arial" w:cs="Arial"/>
                <w:szCs w:val="26"/>
              </w:rPr>
              <w:t xml:space="preserve">-Tìm hiểu  nghiệp vụ </w:t>
            </w:r>
          </w:p>
          <w:p w:rsidR="00E27D33" w:rsidRPr="0025028C" w:rsidRDefault="00E27D33" w:rsidP="00B41FA4">
            <w:pPr>
              <w:rPr>
                <w:rFonts w:ascii="Arial" w:hAnsi="Arial" w:cs="Arial"/>
                <w:szCs w:val="26"/>
              </w:rPr>
            </w:pPr>
            <w:r w:rsidRPr="0025028C">
              <w:rPr>
                <w:rFonts w:ascii="Arial" w:hAnsi="Arial" w:cs="Arial"/>
                <w:szCs w:val="26"/>
              </w:rPr>
              <w:t>-Cài đặt môi</w:t>
            </w:r>
          </w:p>
          <w:p w:rsidR="00E27D33" w:rsidRPr="0025028C" w:rsidRDefault="00E27D33" w:rsidP="00B41FA4">
            <w:pPr>
              <w:rPr>
                <w:rFonts w:ascii="Arial" w:hAnsi="Arial" w:cs="Arial"/>
                <w:szCs w:val="26"/>
              </w:rPr>
            </w:pPr>
            <w:r w:rsidRPr="0025028C">
              <w:rPr>
                <w:rFonts w:ascii="Arial" w:hAnsi="Arial" w:cs="Arial"/>
                <w:szCs w:val="26"/>
              </w:rPr>
              <w:t>trường phát triển dự án</w:t>
            </w:r>
          </w:p>
          <w:p w:rsidR="00E27D33" w:rsidRPr="0025028C" w:rsidRDefault="00E27D33" w:rsidP="00B41FA4">
            <w:pPr>
              <w:rPr>
                <w:rFonts w:ascii="Arial" w:hAnsi="Arial" w:cs="Arial"/>
                <w:szCs w:val="26"/>
              </w:rPr>
            </w:pPr>
            <w:r w:rsidRPr="0025028C">
              <w:rPr>
                <w:rFonts w:ascii="Arial" w:hAnsi="Arial" w:cs="Arial"/>
                <w:szCs w:val="26"/>
              </w:rPr>
              <w:t>-Tìm hiểu về framework</w:t>
            </w:r>
          </w:p>
          <w:p w:rsidR="00E27D33" w:rsidRPr="0025028C" w:rsidRDefault="00E27D33" w:rsidP="00B41FA4">
            <w:pPr>
              <w:rPr>
                <w:rFonts w:ascii="Arial" w:hAnsi="Arial" w:cs="Arial"/>
                <w:szCs w:val="26"/>
              </w:rPr>
            </w:pPr>
            <w:r w:rsidRPr="0025028C">
              <w:rPr>
                <w:rFonts w:ascii="Arial" w:hAnsi="Arial" w:cs="Arial"/>
                <w:szCs w:val="26"/>
              </w:rPr>
              <w:t>-Tìm hiểu về git.</w:t>
            </w:r>
          </w:p>
          <w:p w:rsidR="00E27D33" w:rsidRPr="0025028C" w:rsidRDefault="00E27D33" w:rsidP="00B41FA4">
            <w:pPr>
              <w:rPr>
                <w:rFonts w:ascii="Arial" w:hAnsi="Arial" w:cs="Arial"/>
                <w:szCs w:val="26"/>
              </w:rPr>
            </w:pPr>
            <w:r w:rsidRPr="0025028C">
              <w:rPr>
                <w:rFonts w:ascii="Arial" w:hAnsi="Arial" w:cs="Arial"/>
                <w:szCs w:val="26"/>
              </w:rPr>
              <w:t>-Tìm hiểu về radmine quản lí dự án</w:t>
            </w:r>
          </w:p>
          <w:p w:rsidR="00E27D33" w:rsidRPr="0025028C" w:rsidRDefault="00E27D33" w:rsidP="00B41FA4">
            <w:pPr>
              <w:rPr>
                <w:rFonts w:ascii="Arial" w:hAnsi="Arial" w:cs="Arial"/>
                <w:szCs w:val="26"/>
              </w:rPr>
            </w:pPr>
            <w:r w:rsidRPr="0025028C">
              <w:rPr>
                <w:rFonts w:ascii="Arial" w:hAnsi="Arial" w:cs="Arial"/>
                <w:szCs w:val="26"/>
              </w:rPr>
              <w:t>-Xem video hướng dẫn và làm theo</w:t>
            </w:r>
          </w:p>
          <w:p w:rsidR="00E27D33" w:rsidRPr="0025028C" w:rsidRDefault="00E27D33" w:rsidP="00B41FA4">
            <w:pPr>
              <w:rPr>
                <w:rFonts w:ascii="Arial" w:hAnsi="Arial" w:cs="Arial"/>
                <w:szCs w:val="26"/>
              </w:rPr>
            </w:pPr>
            <w:r w:rsidRPr="0025028C">
              <w:rPr>
                <w:rFonts w:ascii="Arial" w:hAnsi="Arial" w:cs="Arial"/>
                <w:szCs w:val="26"/>
              </w:rPr>
              <w:t>-Tìm hiểu cấu trúc đồ án</w:t>
            </w:r>
          </w:p>
          <w:p w:rsidR="00E27D33" w:rsidRPr="0025028C" w:rsidRDefault="00E27D33" w:rsidP="00B41FA4">
            <w:pPr>
              <w:rPr>
                <w:rFonts w:ascii="Arial" w:hAnsi="Arial" w:cs="Arial"/>
                <w:szCs w:val="26"/>
              </w:rPr>
            </w:pPr>
            <w:r w:rsidRPr="0025028C">
              <w:rPr>
                <w:rFonts w:ascii="Arial" w:hAnsi="Arial" w:cs="Arial"/>
                <w:szCs w:val="26"/>
              </w:rPr>
              <w:t xml:space="preserve">-Tìm hiểu mô hình </w:t>
            </w:r>
            <w:r w:rsidRPr="0025028C">
              <w:rPr>
                <w:rFonts w:ascii="Arial" w:hAnsi="Arial" w:cs="Arial"/>
                <w:szCs w:val="26"/>
              </w:rPr>
              <w:lastRenderedPageBreak/>
              <w:t>MVVM</w:t>
            </w:r>
          </w:p>
          <w:p w:rsidR="00E27D33" w:rsidRPr="0025028C" w:rsidRDefault="00E27D33" w:rsidP="00B41FA4">
            <w:pPr>
              <w:rPr>
                <w:rFonts w:ascii="Arial" w:hAnsi="Arial" w:cs="Arial"/>
                <w:szCs w:val="26"/>
              </w:rPr>
            </w:pPr>
            <w:r w:rsidRPr="0025028C">
              <w:rPr>
                <w:rFonts w:ascii="Arial" w:hAnsi="Arial" w:cs="Arial"/>
                <w:szCs w:val="26"/>
              </w:rPr>
              <w:t>Công nghê WPF, WCF</w:t>
            </w:r>
          </w:p>
          <w:p w:rsidR="00E27D33" w:rsidRPr="0025028C" w:rsidRDefault="00E27D33" w:rsidP="00B41FA4">
            <w:pPr>
              <w:rPr>
                <w:rFonts w:ascii="Arial" w:hAnsi="Arial" w:cs="Arial"/>
                <w:szCs w:val="26"/>
              </w:rPr>
            </w:pPr>
          </w:p>
        </w:tc>
        <w:tc>
          <w:tcPr>
            <w:tcW w:w="2341" w:type="dxa"/>
          </w:tcPr>
          <w:p w:rsidR="00E27D33" w:rsidRPr="0025028C" w:rsidRDefault="00E27D33" w:rsidP="00B41FA4">
            <w:pPr>
              <w:rPr>
                <w:rFonts w:ascii="Arial" w:hAnsi="Arial" w:cs="Arial"/>
                <w:szCs w:val="26"/>
              </w:rPr>
            </w:pPr>
            <w:r w:rsidRPr="0025028C">
              <w:rPr>
                <w:rFonts w:ascii="Arial" w:hAnsi="Arial" w:cs="Arial"/>
                <w:szCs w:val="26"/>
              </w:rPr>
              <w:lastRenderedPageBreak/>
              <w:t>-Kết nối vpn vào của trường</w:t>
            </w:r>
          </w:p>
          <w:p w:rsidR="00E27D33" w:rsidRPr="0025028C" w:rsidRDefault="00E27D33" w:rsidP="00B41FA4">
            <w:pPr>
              <w:rPr>
                <w:rFonts w:ascii="Arial" w:hAnsi="Arial" w:cs="Arial"/>
                <w:szCs w:val="26"/>
              </w:rPr>
            </w:pPr>
            <w:r w:rsidRPr="0025028C">
              <w:rPr>
                <w:rFonts w:ascii="Arial" w:hAnsi="Arial" w:cs="Arial"/>
                <w:szCs w:val="26"/>
              </w:rPr>
              <w:t xml:space="preserve">-Clone project từ git </w:t>
            </w:r>
          </w:p>
          <w:p w:rsidR="00E27D33" w:rsidRPr="0025028C" w:rsidRDefault="00E27D33" w:rsidP="00B41FA4">
            <w:pPr>
              <w:rPr>
                <w:rFonts w:ascii="Arial" w:hAnsi="Arial" w:cs="Arial"/>
                <w:szCs w:val="26"/>
              </w:rPr>
            </w:pPr>
            <w:r w:rsidRPr="0025028C">
              <w:rPr>
                <w:rFonts w:ascii="Arial" w:hAnsi="Arial" w:cs="Arial"/>
                <w:szCs w:val="26"/>
              </w:rPr>
              <w:t>-kết nối database</w:t>
            </w:r>
          </w:p>
          <w:p w:rsidR="00E27D33" w:rsidRPr="0025028C" w:rsidRDefault="00E27D33" w:rsidP="00B41FA4">
            <w:pPr>
              <w:rPr>
                <w:rFonts w:ascii="Arial" w:hAnsi="Arial" w:cs="Arial"/>
                <w:szCs w:val="26"/>
              </w:rPr>
            </w:pPr>
            <w:r w:rsidRPr="0025028C">
              <w:rPr>
                <w:rFonts w:ascii="Arial" w:hAnsi="Arial" w:cs="Arial"/>
                <w:szCs w:val="26"/>
              </w:rPr>
              <w:t xml:space="preserve"> -Tìm hiểu về  nghiêp vụ chức năng chuẩn bị làm </w:t>
            </w:r>
          </w:p>
        </w:tc>
        <w:tc>
          <w:tcPr>
            <w:tcW w:w="2399" w:type="dxa"/>
          </w:tcPr>
          <w:p w:rsidR="00E27D33" w:rsidRPr="0025028C" w:rsidRDefault="00E27D33" w:rsidP="00B41FA4">
            <w:pPr>
              <w:rPr>
                <w:rFonts w:ascii="Arial" w:hAnsi="Arial" w:cs="Arial"/>
                <w:szCs w:val="26"/>
              </w:rPr>
            </w:pPr>
            <w:r w:rsidRPr="0025028C">
              <w:rPr>
                <w:rFonts w:ascii="Arial" w:hAnsi="Arial" w:cs="Arial"/>
                <w:szCs w:val="26"/>
              </w:rPr>
              <w:t>- Tìm hiểu cách xây dựng giao diện cho chức năng dựa vào framework</w:t>
            </w:r>
          </w:p>
          <w:p w:rsidR="00E27D33" w:rsidRPr="0025028C" w:rsidRDefault="00E27D33" w:rsidP="00B41FA4">
            <w:pPr>
              <w:rPr>
                <w:rFonts w:ascii="Arial" w:hAnsi="Arial" w:cs="Arial"/>
                <w:szCs w:val="26"/>
              </w:rPr>
            </w:pPr>
            <w:r w:rsidRPr="0025028C">
              <w:rPr>
                <w:rFonts w:ascii="Arial" w:hAnsi="Arial" w:cs="Arial"/>
                <w:szCs w:val="26"/>
              </w:rPr>
              <w:t xml:space="preserve">-Xây dựng giao diện cho chức năng thanh toán dịch vụ chi phí bên ngoài (Edit, View)  </w:t>
            </w:r>
          </w:p>
          <w:p w:rsidR="00E27D33" w:rsidRPr="0025028C" w:rsidRDefault="00E27D33" w:rsidP="00B41FA4">
            <w:pPr>
              <w:rPr>
                <w:rFonts w:ascii="Arial" w:hAnsi="Arial" w:cs="Arial"/>
                <w:szCs w:val="26"/>
              </w:rPr>
            </w:pPr>
            <w:r w:rsidRPr="0025028C">
              <w:rPr>
                <w:rFonts w:ascii="Arial" w:hAnsi="Arial" w:cs="Arial"/>
                <w:szCs w:val="26"/>
              </w:rPr>
              <w:t xml:space="preserve">-Xây dựng ViewModel, việt service cho chức năng insert , view </w:t>
            </w:r>
          </w:p>
          <w:p w:rsidR="00E27D33" w:rsidRPr="0025028C" w:rsidRDefault="00E27D33" w:rsidP="00B41FA4">
            <w:pPr>
              <w:rPr>
                <w:rFonts w:ascii="Arial" w:hAnsi="Arial" w:cs="Arial"/>
                <w:szCs w:val="26"/>
              </w:rPr>
            </w:pPr>
            <w:r w:rsidRPr="0025028C">
              <w:rPr>
                <w:rFonts w:ascii="Arial" w:hAnsi="Arial" w:cs="Arial"/>
                <w:szCs w:val="26"/>
              </w:rPr>
              <w:t xml:space="preserve">(Chức năng này sau đó được chuyển cho nhóm khác, ngưng phát </w:t>
            </w:r>
            <w:r w:rsidRPr="0025028C">
              <w:rPr>
                <w:rFonts w:ascii="Arial" w:hAnsi="Arial" w:cs="Arial"/>
                <w:szCs w:val="26"/>
              </w:rPr>
              <w:lastRenderedPageBreak/>
              <w:t>triển )</w:t>
            </w:r>
          </w:p>
          <w:p w:rsidR="00E27D33" w:rsidRPr="0025028C" w:rsidRDefault="00E27D33" w:rsidP="00B41FA4">
            <w:pPr>
              <w:rPr>
                <w:rFonts w:ascii="Arial" w:hAnsi="Arial" w:cs="Arial"/>
                <w:szCs w:val="26"/>
              </w:rPr>
            </w:pPr>
          </w:p>
        </w:tc>
        <w:tc>
          <w:tcPr>
            <w:tcW w:w="1916" w:type="dxa"/>
          </w:tcPr>
          <w:p w:rsidR="00E27D33" w:rsidRPr="0025028C" w:rsidRDefault="00E27D33" w:rsidP="00B41FA4">
            <w:pPr>
              <w:rPr>
                <w:rFonts w:ascii="Arial" w:hAnsi="Arial" w:cs="Arial"/>
                <w:szCs w:val="26"/>
              </w:rPr>
            </w:pPr>
            <w:r w:rsidRPr="0025028C">
              <w:rPr>
                <w:rFonts w:ascii="Arial" w:hAnsi="Arial" w:cs="Arial"/>
                <w:szCs w:val="26"/>
              </w:rPr>
              <w:lastRenderedPageBreak/>
              <w:t xml:space="preserve">-Hỗ trợ hoàn thành  viewmodel </w:t>
            </w:r>
          </w:p>
          <w:p w:rsidR="00E27D33" w:rsidRPr="0025028C" w:rsidRDefault="00E27D33" w:rsidP="00B41FA4">
            <w:pPr>
              <w:rPr>
                <w:rFonts w:ascii="Arial" w:hAnsi="Arial" w:cs="Arial"/>
                <w:szCs w:val="26"/>
              </w:rPr>
            </w:pPr>
            <w:r w:rsidRPr="0025028C">
              <w:rPr>
                <w:rFonts w:ascii="Arial" w:hAnsi="Arial" w:cs="Arial"/>
                <w:szCs w:val="26"/>
              </w:rPr>
              <w:t xml:space="preserve">-Test chức năng insert P.O chi phí </w:t>
            </w:r>
          </w:p>
          <w:p w:rsidR="00E27D33" w:rsidRPr="0025028C" w:rsidRDefault="00E27D33" w:rsidP="00B41FA4">
            <w:pPr>
              <w:rPr>
                <w:rFonts w:ascii="Arial" w:hAnsi="Arial" w:cs="Arial"/>
                <w:szCs w:val="26"/>
              </w:rPr>
            </w:pPr>
            <w:r w:rsidRPr="0025028C">
              <w:rPr>
                <w:rFonts w:ascii="Arial" w:hAnsi="Arial" w:cs="Arial"/>
                <w:szCs w:val="26"/>
              </w:rPr>
              <w:t>-Push code lên nhánh của nhóm</w:t>
            </w:r>
          </w:p>
          <w:p w:rsidR="00E27D33" w:rsidRPr="0025028C" w:rsidRDefault="00E27D33" w:rsidP="00B41FA4">
            <w:pPr>
              <w:rPr>
                <w:rFonts w:ascii="Arial" w:hAnsi="Arial" w:cs="Arial"/>
                <w:szCs w:val="26"/>
              </w:rPr>
            </w:pPr>
            <w:r w:rsidRPr="0025028C">
              <w:rPr>
                <w:rFonts w:ascii="Arial" w:hAnsi="Arial" w:cs="Arial"/>
                <w:szCs w:val="26"/>
              </w:rPr>
              <w:t>-Hoàn chỉnh chức năng</w:t>
            </w:r>
          </w:p>
        </w:tc>
      </w:tr>
      <w:tr w:rsidR="00E27D33" w:rsidRPr="0025028C" w:rsidTr="00B41FA4">
        <w:tc>
          <w:tcPr>
            <w:tcW w:w="2168" w:type="dxa"/>
          </w:tcPr>
          <w:p w:rsidR="00E27D33" w:rsidRPr="0025028C" w:rsidRDefault="00E27D33" w:rsidP="00B41FA4">
            <w:pPr>
              <w:rPr>
                <w:rFonts w:ascii="Arial" w:hAnsi="Arial" w:cs="Arial"/>
                <w:szCs w:val="26"/>
              </w:rPr>
            </w:pPr>
            <w:r w:rsidRPr="0025028C">
              <w:rPr>
                <w:rFonts w:ascii="Arial" w:hAnsi="Arial" w:cs="Arial"/>
                <w:szCs w:val="26"/>
              </w:rPr>
              <w:t>Nguyễn Hoàng Nhã</w:t>
            </w:r>
          </w:p>
        </w:tc>
        <w:tc>
          <w:tcPr>
            <w:tcW w:w="2385" w:type="dxa"/>
          </w:tcPr>
          <w:p w:rsidR="00E27D33" w:rsidRPr="0025028C" w:rsidRDefault="00E27D33" w:rsidP="00B41FA4">
            <w:pPr>
              <w:rPr>
                <w:rFonts w:ascii="Arial" w:hAnsi="Arial" w:cs="Arial"/>
                <w:szCs w:val="26"/>
              </w:rPr>
            </w:pPr>
            <w:r w:rsidRPr="0025028C">
              <w:rPr>
                <w:rFonts w:ascii="Arial" w:hAnsi="Arial" w:cs="Arial"/>
                <w:szCs w:val="26"/>
              </w:rPr>
              <w:t>-Tìm hiểu nghiệp vụ</w:t>
            </w:r>
          </w:p>
          <w:p w:rsidR="00E27D33" w:rsidRPr="0025028C" w:rsidRDefault="00E27D33" w:rsidP="00B41FA4">
            <w:pPr>
              <w:rPr>
                <w:rFonts w:ascii="Arial" w:hAnsi="Arial" w:cs="Arial"/>
                <w:szCs w:val="26"/>
              </w:rPr>
            </w:pPr>
            <w:r w:rsidRPr="0025028C">
              <w:rPr>
                <w:rFonts w:ascii="Arial" w:hAnsi="Arial" w:cs="Arial"/>
                <w:szCs w:val="26"/>
              </w:rPr>
              <w:t>-Tìm hiểu về Framework</w:t>
            </w:r>
          </w:p>
          <w:p w:rsidR="00E27D33" w:rsidRPr="0025028C" w:rsidRDefault="00E27D33" w:rsidP="00B41FA4">
            <w:pPr>
              <w:rPr>
                <w:rFonts w:ascii="Arial" w:hAnsi="Arial" w:cs="Arial"/>
                <w:szCs w:val="26"/>
              </w:rPr>
            </w:pPr>
            <w:r w:rsidRPr="0025028C">
              <w:rPr>
                <w:rFonts w:ascii="Arial" w:hAnsi="Arial" w:cs="Arial"/>
                <w:szCs w:val="26"/>
              </w:rPr>
              <w:t>-Tìm hiểu về Git và Redmine</w:t>
            </w:r>
          </w:p>
          <w:p w:rsidR="00E27D33" w:rsidRPr="0025028C" w:rsidRDefault="00E27D33" w:rsidP="00B41FA4">
            <w:pPr>
              <w:rPr>
                <w:rFonts w:ascii="Arial" w:hAnsi="Arial" w:cs="Arial"/>
                <w:szCs w:val="26"/>
              </w:rPr>
            </w:pPr>
            <w:r w:rsidRPr="0025028C">
              <w:rPr>
                <w:rFonts w:ascii="Arial" w:hAnsi="Arial" w:cs="Arial"/>
                <w:szCs w:val="26"/>
              </w:rPr>
              <w:t>-Xem video hướng dẫn trên YouTube</w:t>
            </w:r>
          </w:p>
          <w:p w:rsidR="00E27D33" w:rsidRPr="0025028C" w:rsidRDefault="00E27D33" w:rsidP="00B41FA4">
            <w:pPr>
              <w:rPr>
                <w:rFonts w:ascii="Arial" w:hAnsi="Arial" w:cs="Arial"/>
                <w:szCs w:val="26"/>
              </w:rPr>
            </w:pPr>
            <w:r w:rsidRPr="0025028C">
              <w:rPr>
                <w:rFonts w:ascii="Arial" w:hAnsi="Arial" w:cs="Arial"/>
                <w:szCs w:val="26"/>
              </w:rPr>
              <w:t>-Tìm hiểu môi trường cài đặt, công cụ bổ trợ.</w:t>
            </w:r>
          </w:p>
        </w:tc>
        <w:tc>
          <w:tcPr>
            <w:tcW w:w="2341" w:type="dxa"/>
          </w:tcPr>
          <w:p w:rsidR="00E27D33" w:rsidRPr="0025028C" w:rsidRDefault="00E27D33" w:rsidP="00B41FA4">
            <w:pPr>
              <w:rPr>
                <w:rFonts w:ascii="Arial" w:hAnsi="Arial" w:cs="Arial"/>
                <w:szCs w:val="26"/>
              </w:rPr>
            </w:pPr>
            <w:r w:rsidRPr="0025028C">
              <w:rPr>
                <w:rFonts w:ascii="Arial" w:hAnsi="Arial" w:cs="Arial"/>
                <w:szCs w:val="26"/>
              </w:rPr>
              <w:t>Kết nối vpn của trường.</w:t>
            </w:r>
          </w:p>
          <w:p w:rsidR="00E27D33" w:rsidRPr="0025028C" w:rsidRDefault="00E27D33" w:rsidP="00B41FA4">
            <w:pPr>
              <w:rPr>
                <w:rFonts w:ascii="Arial" w:hAnsi="Arial" w:cs="Arial"/>
                <w:szCs w:val="26"/>
              </w:rPr>
            </w:pPr>
            <w:r w:rsidRPr="0025028C">
              <w:rPr>
                <w:rFonts w:ascii="Arial" w:hAnsi="Arial" w:cs="Arial"/>
                <w:szCs w:val="26"/>
              </w:rPr>
              <w:t>Kết nối Database</w:t>
            </w:r>
          </w:p>
          <w:p w:rsidR="00E27D33" w:rsidRPr="0025028C" w:rsidRDefault="00E27D33" w:rsidP="00B41FA4">
            <w:pPr>
              <w:rPr>
                <w:rFonts w:ascii="Arial" w:hAnsi="Arial" w:cs="Arial"/>
                <w:szCs w:val="26"/>
              </w:rPr>
            </w:pPr>
            <w:r w:rsidRPr="0025028C">
              <w:rPr>
                <w:rFonts w:ascii="Arial" w:hAnsi="Arial" w:cs="Arial"/>
                <w:szCs w:val="26"/>
              </w:rPr>
              <w:t>Clone  project về tiến hành chạy thử và kiểm tra lỗi</w:t>
            </w:r>
          </w:p>
          <w:p w:rsidR="00E27D33" w:rsidRPr="0025028C" w:rsidRDefault="00E27D33" w:rsidP="00B41FA4">
            <w:pPr>
              <w:rPr>
                <w:rFonts w:ascii="Arial" w:hAnsi="Arial" w:cs="Arial"/>
                <w:szCs w:val="26"/>
              </w:rPr>
            </w:pPr>
            <w:r w:rsidRPr="0025028C">
              <w:rPr>
                <w:rFonts w:ascii="Arial" w:hAnsi="Arial" w:cs="Arial"/>
                <w:szCs w:val="26"/>
              </w:rPr>
              <w:t>Đọc tài liệu nghiệp vụ và phân tích chức năng sẽ làm với các thành viên khác</w:t>
            </w:r>
          </w:p>
        </w:tc>
        <w:tc>
          <w:tcPr>
            <w:tcW w:w="2399" w:type="dxa"/>
          </w:tcPr>
          <w:p w:rsidR="00E27D33" w:rsidRPr="0025028C" w:rsidRDefault="00E27D33" w:rsidP="00B41FA4">
            <w:pPr>
              <w:rPr>
                <w:rFonts w:ascii="Arial" w:hAnsi="Arial" w:cs="Arial"/>
                <w:szCs w:val="26"/>
              </w:rPr>
            </w:pPr>
            <w:r w:rsidRPr="0025028C">
              <w:rPr>
                <w:rFonts w:ascii="Arial" w:hAnsi="Arial" w:cs="Arial"/>
                <w:szCs w:val="26"/>
              </w:rPr>
              <w:t>-Tìm hiểu đề tài và chuẩn bị thuyết trình trên lớp</w:t>
            </w:r>
          </w:p>
          <w:p w:rsidR="00E27D33" w:rsidRPr="0025028C" w:rsidRDefault="00E27D33" w:rsidP="00B41FA4">
            <w:pPr>
              <w:rPr>
                <w:rFonts w:ascii="Arial" w:hAnsi="Arial" w:cs="Arial"/>
                <w:szCs w:val="26"/>
              </w:rPr>
            </w:pPr>
            <w:r w:rsidRPr="0025028C">
              <w:rPr>
                <w:rFonts w:ascii="Arial" w:hAnsi="Arial" w:cs="Arial"/>
                <w:szCs w:val="26"/>
              </w:rPr>
              <w:t>-Dich sách phần 14</w:t>
            </w:r>
          </w:p>
          <w:p w:rsidR="00E27D33" w:rsidRPr="0025028C" w:rsidRDefault="00E27D33" w:rsidP="00B41FA4">
            <w:pPr>
              <w:rPr>
                <w:rFonts w:ascii="Arial" w:hAnsi="Arial" w:cs="Arial"/>
                <w:szCs w:val="26"/>
              </w:rPr>
            </w:pPr>
            <w:r w:rsidRPr="0025028C">
              <w:rPr>
                <w:rFonts w:ascii="Arial" w:hAnsi="Arial" w:cs="Arial"/>
                <w:szCs w:val="26"/>
              </w:rPr>
              <w:t>-Hỗ trợ lên ý tưởng về xây dựng giao diện</w:t>
            </w:r>
          </w:p>
        </w:tc>
        <w:tc>
          <w:tcPr>
            <w:tcW w:w="1916" w:type="dxa"/>
          </w:tcPr>
          <w:p w:rsidR="00E27D33" w:rsidRPr="0025028C" w:rsidRDefault="00E27D33" w:rsidP="00B41FA4">
            <w:pPr>
              <w:rPr>
                <w:rFonts w:ascii="Arial" w:hAnsi="Arial" w:cs="Arial"/>
                <w:szCs w:val="26"/>
              </w:rPr>
            </w:pPr>
            <w:r w:rsidRPr="0025028C">
              <w:rPr>
                <w:rFonts w:ascii="Arial" w:hAnsi="Arial" w:cs="Arial"/>
                <w:szCs w:val="26"/>
              </w:rPr>
              <w:t>-Hỗ trợ test chức năng insert của module chi phí của hệ thống.</w:t>
            </w:r>
          </w:p>
          <w:p w:rsidR="00E27D33" w:rsidRPr="0025028C" w:rsidRDefault="00E27D33" w:rsidP="00B41FA4">
            <w:pPr>
              <w:rPr>
                <w:rFonts w:ascii="Arial" w:hAnsi="Arial" w:cs="Arial"/>
                <w:szCs w:val="26"/>
              </w:rPr>
            </w:pPr>
            <w:r w:rsidRPr="0025028C">
              <w:rPr>
                <w:rFonts w:ascii="Arial" w:hAnsi="Arial" w:cs="Arial"/>
                <w:szCs w:val="26"/>
              </w:rPr>
              <w:t>-Test chức năng  update với các thành viên khác.</w:t>
            </w:r>
          </w:p>
          <w:p w:rsidR="00E27D33" w:rsidRPr="0025028C" w:rsidRDefault="00E27D33" w:rsidP="00B41FA4">
            <w:pPr>
              <w:rPr>
                <w:rFonts w:ascii="Arial" w:hAnsi="Arial" w:cs="Arial"/>
                <w:szCs w:val="26"/>
              </w:rPr>
            </w:pPr>
            <w:r w:rsidRPr="0025028C">
              <w:rPr>
                <w:rFonts w:ascii="Arial" w:hAnsi="Arial" w:cs="Arial"/>
                <w:szCs w:val="26"/>
              </w:rPr>
              <w:t>- Nghiên cứu và thực hiện chức năng Search</w:t>
            </w:r>
          </w:p>
        </w:tc>
      </w:tr>
    </w:tbl>
    <w:p w:rsidR="00E27D33" w:rsidRPr="0025028C" w:rsidRDefault="00E27D33" w:rsidP="00E27D33">
      <w:pPr>
        <w:pStyle w:val="ListParagraph"/>
        <w:spacing w:line="259" w:lineRule="auto"/>
        <w:rPr>
          <w:rFonts w:ascii="Arial" w:hAnsi="Arial" w:cs="Arial"/>
          <w:b/>
        </w:rPr>
      </w:pPr>
    </w:p>
    <w:p w:rsidR="00E27D33" w:rsidRPr="0025028C" w:rsidRDefault="00E27D33" w:rsidP="00E27D33">
      <w:pPr>
        <w:pStyle w:val="ListParagraph"/>
        <w:spacing w:line="259" w:lineRule="auto"/>
        <w:rPr>
          <w:rFonts w:ascii="Arial" w:hAnsi="Arial" w:cs="Arial"/>
          <w:b/>
        </w:rPr>
      </w:pPr>
    </w:p>
    <w:p w:rsidR="00E27D33" w:rsidRPr="0025028C" w:rsidRDefault="00E27D33" w:rsidP="00E27D33">
      <w:pPr>
        <w:pStyle w:val="ListParagraph"/>
        <w:spacing w:line="259" w:lineRule="auto"/>
        <w:rPr>
          <w:rFonts w:ascii="Arial" w:hAnsi="Arial" w:cs="Arial"/>
          <w:b/>
        </w:rPr>
      </w:pPr>
    </w:p>
    <w:p w:rsidR="001A5348" w:rsidRDefault="001A5348">
      <w:pPr>
        <w:spacing w:after="200" w:line="276" w:lineRule="auto"/>
        <w:rPr>
          <w:rFonts w:ascii="Arial" w:hAnsi="Arial" w:cs="Arial"/>
          <w:szCs w:val="26"/>
        </w:rPr>
      </w:pPr>
      <w:r>
        <w:rPr>
          <w:rFonts w:ascii="Arial" w:hAnsi="Arial" w:cs="Arial"/>
        </w:rPr>
        <w:br w:type="page"/>
      </w:r>
    </w:p>
    <w:p w:rsidR="001C6314" w:rsidRPr="00E94F37" w:rsidRDefault="001C6314" w:rsidP="001C6314">
      <w:pPr>
        <w:spacing w:after="0"/>
        <w:jc w:val="center"/>
        <w:rPr>
          <w:rFonts w:ascii="Times New Roman" w:hAnsi="Times New Roman" w:cs="Times New Roman"/>
          <w:sz w:val="36"/>
          <w:szCs w:val="36"/>
        </w:rPr>
      </w:pPr>
      <w:r w:rsidRPr="00E94F37">
        <w:rPr>
          <w:rFonts w:ascii="Times New Roman" w:hAnsi="Times New Roman" w:cs="Times New Roman"/>
          <w:sz w:val="36"/>
          <w:szCs w:val="36"/>
        </w:rPr>
        <w:lastRenderedPageBreak/>
        <w:t xml:space="preserve">BÁO CÁO </w:t>
      </w:r>
      <w:r w:rsidRPr="00E94F37">
        <w:rPr>
          <w:rFonts w:ascii="Times New Roman" w:hAnsi="Times New Roman" w:cs="Times New Roman"/>
          <w:sz w:val="36"/>
          <w:szCs w:val="36"/>
          <w:lang w:val="en-US"/>
        </w:rPr>
        <w:t>MODULE</w:t>
      </w:r>
      <w:r w:rsidRPr="00E94F37">
        <w:rPr>
          <w:rFonts w:ascii="Times New Roman" w:hAnsi="Times New Roman" w:cs="Times New Roman"/>
          <w:sz w:val="36"/>
          <w:szCs w:val="36"/>
        </w:rPr>
        <w:t xml:space="preserve"> </w:t>
      </w:r>
    </w:p>
    <w:p w:rsidR="001C6314" w:rsidRPr="001C6314" w:rsidRDefault="001C6314" w:rsidP="001C6314">
      <w:pPr>
        <w:spacing w:after="0"/>
        <w:jc w:val="center"/>
        <w:rPr>
          <w:rFonts w:ascii="Segoe UI" w:hAnsi="Segoe UI" w:cs="Segoe UI"/>
          <w:b/>
          <w:bCs/>
          <w:color w:val="244061" w:themeColor="accent1" w:themeShade="80"/>
          <w:sz w:val="48"/>
          <w:szCs w:val="44"/>
          <w:lang w:val="en-US"/>
        </w:rPr>
      </w:pPr>
      <w:r w:rsidRPr="001C6314">
        <w:rPr>
          <w:rFonts w:ascii="Segoe UI" w:hAnsi="Segoe UI" w:cs="Segoe UI"/>
          <w:color w:val="244061" w:themeColor="accent1" w:themeShade="80"/>
          <w:sz w:val="48"/>
          <w:szCs w:val="44"/>
          <w:lang w:val="en-US"/>
        </w:rPr>
        <w:t>CHI PHÍ NHÂN VIÊN</w:t>
      </w:r>
    </w:p>
    <w:p w:rsidR="001C6314" w:rsidRDefault="001C6314" w:rsidP="001A5348">
      <w:pPr>
        <w:spacing w:after="0"/>
        <w:rPr>
          <w:rFonts w:ascii="Times New Roman" w:hAnsi="Times New Roman" w:cs="Times New Roman"/>
          <w:sz w:val="28"/>
          <w:szCs w:val="28"/>
        </w:rPr>
      </w:pPr>
    </w:p>
    <w:p w:rsidR="001A5348" w:rsidRPr="00E94F37" w:rsidRDefault="001A5348" w:rsidP="001A5348">
      <w:pPr>
        <w:spacing w:after="0"/>
        <w:rPr>
          <w:rFonts w:ascii="Times New Roman" w:hAnsi="Times New Roman" w:cs="Times New Roman"/>
          <w:sz w:val="28"/>
          <w:szCs w:val="28"/>
          <w:lang w:val="en-US"/>
        </w:rPr>
      </w:pPr>
      <w:r w:rsidRPr="00E94F37">
        <w:rPr>
          <w:rFonts w:ascii="Times New Roman" w:hAnsi="Times New Roman" w:cs="Times New Roman"/>
          <w:sz w:val="28"/>
          <w:szCs w:val="28"/>
        </w:rPr>
        <w:t>Sinh viên thực hiện</w:t>
      </w:r>
      <w:r>
        <w:rPr>
          <w:rFonts w:ascii="Times New Roman" w:hAnsi="Times New Roman" w:cs="Times New Roman"/>
          <w:sz w:val="28"/>
          <w:szCs w:val="28"/>
        </w:rPr>
        <w:t xml:space="preserve"> Nhóm 9</w:t>
      </w:r>
      <w:r w:rsidRPr="00E94F37">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Pr="00E94F37">
        <w:rPr>
          <w:rFonts w:ascii="Times New Roman" w:hAnsi="Times New Roman" w:cs="Times New Roman"/>
          <w:sz w:val="28"/>
          <w:szCs w:val="28"/>
          <w:lang w:val="en-US"/>
        </w:rPr>
        <w:t>12520026 – Phan Y Biển</w:t>
      </w:r>
    </w:p>
    <w:p w:rsidR="001A5348" w:rsidRPr="00E94F37" w:rsidRDefault="001A5348" w:rsidP="001A5348">
      <w:pPr>
        <w:spacing w:after="0"/>
        <w:ind w:left="3600" w:firstLine="720"/>
        <w:rPr>
          <w:rFonts w:ascii="Times New Roman" w:hAnsi="Times New Roman" w:cs="Times New Roman"/>
          <w:sz w:val="28"/>
          <w:szCs w:val="28"/>
        </w:rPr>
      </w:pPr>
      <w:r w:rsidRPr="00E94F37">
        <w:rPr>
          <w:rFonts w:ascii="Times New Roman" w:hAnsi="Times New Roman" w:cs="Times New Roman"/>
          <w:sz w:val="28"/>
          <w:szCs w:val="28"/>
        </w:rPr>
        <w:t>12520328 – Võ Hoài Phương</w:t>
      </w:r>
    </w:p>
    <w:p w:rsidR="001A5348" w:rsidRPr="00E94F37" w:rsidRDefault="001A5348" w:rsidP="001A5348">
      <w:pPr>
        <w:spacing w:after="0"/>
        <w:ind w:left="3600" w:firstLine="720"/>
        <w:rPr>
          <w:rFonts w:ascii="Times New Roman" w:hAnsi="Times New Roman" w:cs="Times New Roman"/>
          <w:b/>
          <w:bCs/>
          <w:sz w:val="28"/>
          <w:szCs w:val="28"/>
          <w:lang w:val="en-US"/>
        </w:rPr>
      </w:pPr>
      <w:r w:rsidRPr="00E94F37">
        <w:rPr>
          <w:rFonts w:ascii="Times New Roman" w:hAnsi="Times New Roman" w:cs="Times New Roman"/>
          <w:sz w:val="28"/>
          <w:szCs w:val="28"/>
          <w:lang w:val="en-US"/>
        </w:rPr>
        <w:t>12520347 – Phạm Minh Quy</w:t>
      </w:r>
    </w:p>
    <w:p w:rsidR="001A5348" w:rsidRPr="00E94F37" w:rsidRDefault="001A5348" w:rsidP="001A5348">
      <w:pPr>
        <w:tabs>
          <w:tab w:val="left" w:pos="3969"/>
        </w:tabs>
        <w:spacing w:after="0"/>
        <w:ind w:left="990"/>
        <w:rPr>
          <w:rFonts w:ascii="Times New Roman" w:hAnsi="Times New Roman" w:cs="Times New Roman"/>
          <w:bCs/>
          <w:sz w:val="28"/>
          <w:szCs w:val="28"/>
          <w:lang w:val="en-US"/>
        </w:rPr>
      </w:pPr>
      <w:r w:rsidRPr="00E94F37">
        <w:rPr>
          <w:rFonts w:ascii="Times New Roman" w:hAnsi="Times New Roman" w:cs="Times New Roman"/>
          <w:bCs/>
          <w:sz w:val="28"/>
          <w:szCs w:val="28"/>
        </w:rPr>
        <w:tab/>
      </w:r>
      <w:r w:rsidRPr="00E94F37">
        <w:rPr>
          <w:rFonts w:ascii="Times New Roman" w:hAnsi="Times New Roman" w:cs="Times New Roman"/>
          <w:bCs/>
          <w:sz w:val="28"/>
          <w:szCs w:val="28"/>
        </w:rPr>
        <w:tab/>
      </w:r>
      <w:r w:rsidRPr="00E94F37">
        <w:rPr>
          <w:rFonts w:ascii="Times New Roman" w:hAnsi="Times New Roman" w:cs="Times New Roman"/>
          <w:bCs/>
          <w:sz w:val="28"/>
          <w:szCs w:val="28"/>
          <w:lang w:val="en-US"/>
        </w:rPr>
        <w:t>12520353 – Phạm Than</w:t>
      </w:r>
      <w:r w:rsidR="00CF6242">
        <w:rPr>
          <w:rFonts w:ascii="Times New Roman" w:hAnsi="Times New Roman" w:cs="Times New Roman"/>
          <w:bCs/>
          <w:sz w:val="28"/>
          <w:szCs w:val="28"/>
          <w:lang w:val="en-US"/>
        </w:rPr>
        <w:t>h Sang</w:t>
      </w:r>
      <w:r w:rsidR="00CF6242">
        <w:rPr>
          <w:rFonts w:ascii="Times New Roman" w:hAnsi="Times New Roman" w:cs="Times New Roman"/>
          <w:bCs/>
          <w:sz w:val="28"/>
          <w:szCs w:val="28"/>
          <w:lang w:val="en-US"/>
        </w:rPr>
        <w:tab/>
      </w:r>
      <w:r w:rsidR="00CF6242">
        <w:rPr>
          <w:rFonts w:ascii="Times New Roman" w:hAnsi="Times New Roman" w:cs="Times New Roman"/>
          <w:bCs/>
          <w:sz w:val="28"/>
          <w:szCs w:val="28"/>
          <w:lang w:val="en-US"/>
        </w:rPr>
        <w:tab/>
      </w:r>
      <w:r w:rsidR="00CF6242">
        <w:rPr>
          <w:rFonts w:ascii="Times New Roman" w:hAnsi="Times New Roman" w:cs="Times New Roman"/>
          <w:bCs/>
          <w:sz w:val="28"/>
          <w:szCs w:val="28"/>
          <w:lang w:val="en-US"/>
        </w:rPr>
        <w:tab/>
      </w:r>
      <w:r w:rsidR="00CF6242">
        <w:rPr>
          <w:rFonts w:ascii="Times New Roman" w:hAnsi="Times New Roman" w:cs="Times New Roman"/>
          <w:bCs/>
          <w:sz w:val="28"/>
          <w:szCs w:val="28"/>
          <w:lang w:val="en-US"/>
        </w:rPr>
        <w:tab/>
        <w:t>12520395 – Bùi Văn Thà</w:t>
      </w:r>
      <w:r w:rsidRPr="00E94F37">
        <w:rPr>
          <w:rFonts w:ascii="Times New Roman" w:hAnsi="Times New Roman" w:cs="Times New Roman"/>
          <w:bCs/>
          <w:sz w:val="28"/>
          <w:szCs w:val="28"/>
          <w:lang w:val="en-US"/>
        </w:rPr>
        <w:t>nh</w:t>
      </w:r>
    </w:p>
    <w:p w:rsidR="001A5348" w:rsidRPr="00E94F37" w:rsidRDefault="001A5348" w:rsidP="001A5348">
      <w:pPr>
        <w:tabs>
          <w:tab w:val="left" w:pos="3969"/>
        </w:tabs>
        <w:spacing w:after="0"/>
        <w:ind w:left="990"/>
        <w:rPr>
          <w:rFonts w:ascii="Times New Roman" w:hAnsi="Times New Roman" w:cs="Times New Roman"/>
          <w:bCs/>
          <w:sz w:val="28"/>
          <w:szCs w:val="28"/>
          <w:lang w:val="en-US"/>
        </w:rPr>
      </w:pPr>
      <w:r w:rsidRPr="00E94F37">
        <w:rPr>
          <w:rFonts w:ascii="Times New Roman" w:hAnsi="Times New Roman" w:cs="Times New Roman"/>
          <w:bCs/>
          <w:sz w:val="28"/>
          <w:szCs w:val="28"/>
          <w:lang w:val="en-US"/>
        </w:rPr>
        <w:tab/>
      </w:r>
      <w:r w:rsidRPr="00E94F37">
        <w:rPr>
          <w:rFonts w:ascii="Times New Roman" w:hAnsi="Times New Roman" w:cs="Times New Roman"/>
          <w:bCs/>
          <w:sz w:val="28"/>
          <w:szCs w:val="28"/>
          <w:lang w:val="en-US"/>
        </w:rPr>
        <w:tab/>
        <w:t>12520412 – Đỗ Đức Thiện</w:t>
      </w:r>
    </w:p>
    <w:p w:rsidR="001A5348" w:rsidRDefault="001A5348">
      <w:pPr>
        <w:spacing w:after="200" w:line="276" w:lineRule="auto"/>
        <w:rPr>
          <w:rFonts w:ascii="Arial" w:hAnsi="Arial" w:cs="Arial"/>
          <w:szCs w:val="26"/>
        </w:rPr>
      </w:pPr>
      <w:r>
        <w:rPr>
          <w:rFonts w:ascii="Arial" w:hAnsi="Arial" w:cs="Arial"/>
        </w:rPr>
        <w:br w:type="page"/>
      </w:r>
    </w:p>
    <w:p w:rsidR="00432CFE" w:rsidRPr="006A6529" w:rsidRDefault="00432CFE" w:rsidP="00A4202A">
      <w:pPr>
        <w:pStyle w:val="ListParagraph"/>
        <w:numPr>
          <w:ilvl w:val="0"/>
          <w:numId w:val="86"/>
        </w:numPr>
        <w:spacing w:after="160" w:line="259" w:lineRule="auto"/>
        <w:outlineLvl w:val="0"/>
        <w:rPr>
          <w:b/>
        </w:rPr>
      </w:pPr>
      <w:r w:rsidRPr="006A6529">
        <w:rPr>
          <w:b/>
        </w:rPr>
        <w:lastRenderedPageBreak/>
        <w:t>TÌM HIỂU NGHIỆP VỤ</w:t>
      </w:r>
    </w:p>
    <w:p w:rsidR="00432CFE" w:rsidRPr="006A6529" w:rsidRDefault="00432CFE" w:rsidP="00A4202A">
      <w:pPr>
        <w:pStyle w:val="ListParagraph"/>
        <w:numPr>
          <w:ilvl w:val="0"/>
          <w:numId w:val="87"/>
        </w:numPr>
        <w:spacing w:after="160" w:line="259" w:lineRule="auto"/>
        <w:outlineLvl w:val="1"/>
        <w:rPr>
          <w:u w:val="single"/>
        </w:rPr>
      </w:pPr>
      <w:r w:rsidRPr="006A6529">
        <w:rPr>
          <w:u w:val="single"/>
        </w:rPr>
        <w:t>Xác định yêu cầu</w:t>
      </w:r>
    </w:p>
    <w:p w:rsidR="00432CFE" w:rsidRPr="006A6529" w:rsidRDefault="00432CFE" w:rsidP="00A4202A">
      <w:pPr>
        <w:pStyle w:val="ListParagraph"/>
        <w:numPr>
          <w:ilvl w:val="0"/>
          <w:numId w:val="88"/>
        </w:numPr>
        <w:spacing w:after="160" w:line="259" w:lineRule="auto"/>
      </w:pPr>
      <w:r w:rsidRPr="006A6529">
        <w:t>Quản lý chi phí của nhân viên từng bị xem là vô ích và ít quan trọng nhất trong hoạt động tài chính giờ đây lại là chủ đề hàng đầu trong chương trình quản trị doanh nghiệp, đặc biệt trong thời điểm kinh tế khó khăn. Trong bối cảnh kinh tế hiện tại, chủ doanh nghiệp đã buộc phải quan tâm về vấn đề quản lý nói chung và quản lý tài chính nói riêng để bảo đảm rằng nhân viên của mình không ‘vung tay quá trán’ khi sử dụng tiền của công ty. Vì vậy yêu cầu là cần có biện pháp quản lý chi phí nhân viên hợp lý và tích cực để doanh nghiệp đạt hiệu quả công việc cao nhất.</w:t>
      </w:r>
    </w:p>
    <w:p w:rsidR="00432CFE" w:rsidRPr="006A6529" w:rsidRDefault="00432CFE" w:rsidP="00A4202A">
      <w:pPr>
        <w:pStyle w:val="ListParagraph"/>
        <w:numPr>
          <w:ilvl w:val="0"/>
          <w:numId w:val="87"/>
        </w:numPr>
        <w:spacing w:after="160" w:line="259" w:lineRule="auto"/>
        <w:outlineLvl w:val="1"/>
        <w:rPr>
          <w:u w:val="single"/>
        </w:rPr>
      </w:pPr>
      <w:r w:rsidRPr="006A6529">
        <w:rPr>
          <w:u w:val="single"/>
        </w:rPr>
        <w:t>Phân tích nghiệp vụ</w:t>
      </w:r>
    </w:p>
    <w:p w:rsidR="00432CFE" w:rsidRPr="00F141CD" w:rsidRDefault="00432CFE" w:rsidP="00A4202A">
      <w:pPr>
        <w:pStyle w:val="ListParagraph"/>
        <w:numPr>
          <w:ilvl w:val="0"/>
          <w:numId w:val="86"/>
        </w:numPr>
        <w:spacing w:after="160" w:line="259" w:lineRule="auto"/>
        <w:outlineLvl w:val="0"/>
        <w:rPr>
          <w:b/>
          <w:u w:val="single"/>
        </w:rPr>
      </w:pPr>
      <w:r w:rsidRPr="00724A1A">
        <w:rPr>
          <w:b/>
        </w:rPr>
        <w:t>THIẾT KẾ DỮ LIỆU</w:t>
      </w:r>
    </w:p>
    <w:p w:rsidR="00432CFE" w:rsidRPr="00F141CD" w:rsidRDefault="00432CFE" w:rsidP="00A4202A">
      <w:pPr>
        <w:pStyle w:val="ListParagraph"/>
        <w:numPr>
          <w:ilvl w:val="0"/>
          <w:numId w:val="97"/>
        </w:numPr>
        <w:spacing w:after="160" w:line="259" w:lineRule="auto"/>
        <w:jc w:val="left"/>
        <w:outlineLvl w:val="1"/>
        <w:rPr>
          <w:b/>
          <w:u w:val="single"/>
        </w:rPr>
      </w:pPr>
      <w:r w:rsidRPr="00F141CD">
        <w:rPr>
          <w:u w:val="single"/>
        </w:rPr>
        <w:t>Cấu trúc bảng dữ liệu</w:t>
      </w:r>
    </w:p>
    <w:p w:rsidR="00432CFE" w:rsidRPr="00F141CD" w:rsidRDefault="00432CFE" w:rsidP="00432CFE">
      <w:pPr>
        <w:pStyle w:val="ListParagraph"/>
        <w:jc w:val="center"/>
        <w:rPr>
          <w:b/>
          <w:u w:val="single"/>
        </w:rPr>
      </w:pPr>
      <w:r w:rsidRPr="006A6529">
        <w:rPr>
          <w:noProof/>
        </w:rPr>
        <w:drawing>
          <wp:inline distT="0" distB="0" distL="0" distR="0" wp14:anchorId="7BBCAF35" wp14:editId="109A8AD4">
            <wp:extent cx="3590925" cy="2171423"/>
            <wp:effectExtent l="0" t="0" r="0" b="635"/>
            <wp:docPr id="29" name="picture" descr="C:\Users\It_ThanhBui\Desktop\13480507_1766927900250440_892853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590925" cy="2171423"/>
                    </a:xfrm>
                    <a:prstGeom prst="rect">
                      <a:avLst/>
                    </a:prstGeom>
                  </pic:spPr>
                </pic:pic>
              </a:graphicData>
            </a:graphic>
          </wp:inline>
        </w:drawing>
      </w:r>
    </w:p>
    <w:p w:rsidR="00432CFE" w:rsidRPr="005758E0" w:rsidRDefault="00432CFE" w:rsidP="00A4202A">
      <w:pPr>
        <w:pStyle w:val="ListParagraph"/>
        <w:numPr>
          <w:ilvl w:val="0"/>
          <w:numId w:val="97"/>
        </w:numPr>
        <w:spacing w:after="160" w:line="259" w:lineRule="auto"/>
        <w:jc w:val="left"/>
        <w:outlineLvl w:val="1"/>
        <w:rPr>
          <w:b/>
          <w:u w:val="single"/>
        </w:rPr>
      </w:pPr>
      <w:r w:rsidRPr="00F141CD">
        <w:rPr>
          <w:u w:val="single"/>
        </w:rPr>
        <w:t>Mô tả chi tiết</w:t>
      </w:r>
    </w:p>
    <w:p w:rsidR="00432CFE" w:rsidRPr="005758E0" w:rsidRDefault="00432CFE" w:rsidP="00A4202A">
      <w:pPr>
        <w:pStyle w:val="ListParagraph"/>
        <w:numPr>
          <w:ilvl w:val="1"/>
          <w:numId w:val="97"/>
        </w:numPr>
        <w:spacing w:after="160" w:line="259" w:lineRule="auto"/>
        <w:jc w:val="left"/>
        <w:outlineLvl w:val="2"/>
      </w:pPr>
      <w:r w:rsidRPr="005758E0">
        <w:t>BẢNG HỆ SỐ LƯƠNG</w:t>
      </w:r>
    </w:p>
    <w:tbl>
      <w:tblPr>
        <w:tblStyle w:val="TableGrid"/>
        <w:tblW w:w="0" w:type="auto"/>
        <w:tblInd w:w="720" w:type="dxa"/>
        <w:tblLook w:val="04A0" w:firstRow="1" w:lastRow="0" w:firstColumn="1" w:lastColumn="0" w:noHBand="0" w:noVBand="1"/>
      </w:tblPr>
      <w:tblGrid>
        <w:gridCol w:w="1975"/>
        <w:gridCol w:w="2224"/>
        <w:gridCol w:w="2092"/>
        <w:gridCol w:w="1992"/>
      </w:tblGrid>
      <w:tr w:rsidR="00432CFE" w:rsidRPr="005758E0" w:rsidTr="00B41FA4">
        <w:tc>
          <w:tcPr>
            <w:tcW w:w="2194" w:type="dxa"/>
          </w:tcPr>
          <w:p w:rsidR="00432CFE" w:rsidRPr="005758E0" w:rsidRDefault="00432CFE" w:rsidP="00B41FA4">
            <w:pPr>
              <w:pStyle w:val="ListParagraph"/>
              <w:ind w:left="0"/>
            </w:pPr>
            <w:r w:rsidRPr="005758E0">
              <w:t>STT</w:t>
            </w:r>
          </w:p>
        </w:tc>
        <w:tc>
          <w:tcPr>
            <w:tcW w:w="2194" w:type="dxa"/>
          </w:tcPr>
          <w:p w:rsidR="00432CFE" w:rsidRPr="005758E0" w:rsidRDefault="00432CFE" w:rsidP="00B41FA4">
            <w:pPr>
              <w:pStyle w:val="ListParagraph"/>
              <w:ind w:left="0"/>
            </w:pPr>
            <w:r w:rsidRPr="005758E0">
              <w:t xml:space="preserve">Tên Trường </w:t>
            </w:r>
          </w:p>
        </w:tc>
        <w:tc>
          <w:tcPr>
            <w:tcW w:w="2194" w:type="dxa"/>
          </w:tcPr>
          <w:p w:rsidR="00432CFE" w:rsidRPr="005758E0" w:rsidRDefault="00432CFE" w:rsidP="00B41FA4">
            <w:pPr>
              <w:pStyle w:val="ListParagraph"/>
              <w:ind w:left="0"/>
            </w:pPr>
            <w:r w:rsidRPr="005758E0">
              <w:t>Kiểu dữ liệu</w:t>
            </w:r>
          </w:p>
        </w:tc>
        <w:tc>
          <w:tcPr>
            <w:tcW w:w="2195" w:type="dxa"/>
          </w:tcPr>
          <w:p w:rsidR="00432CFE" w:rsidRPr="005758E0" w:rsidRDefault="00432CFE" w:rsidP="00B41FA4">
            <w:pPr>
              <w:pStyle w:val="ListParagraph"/>
              <w:ind w:left="0"/>
            </w:pPr>
            <w:r w:rsidRPr="005758E0">
              <w:t>Ràng buộc</w:t>
            </w:r>
          </w:p>
        </w:tc>
      </w:tr>
      <w:tr w:rsidR="00432CFE" w:rsidRPr="005758E0" w:rsidTr="00B41FA4">
        <w:tc>
          <w:tcPr>
            <w:tcW w:w="2194" w:type="dxa"/>
          </w:tcPr>
          <w:p w:rsidR="00432CFE" w:rsidRPr="005758E0" w:rsidRDefault="00432CFE" w:rsidP="00B41FA4">
            <w:pPr>
              <w:pStyle w:val="ListParagraph"/>
              <w:ind w:left="0"/>
            </w:pPr>
            <w:r w:rsidRPr="005758E0">
              <w:t>1</w:t>
            </w:r>
          </w:p>
        </w:tc>
        <w:tc>
          <w:tcPr>
            <w:tcW w:w="2194" w:type="dxa"/>
          </w:tcPr>
          <w:p w:rsidR="00432CFE" w:rsidRPr="005758E0" w:rsidRDefault="00432CFE" w:rsidP="00B41FA4">
            <w:pPr>
              <w:pStyle w:val="ListParagraph"/>
              <w:ind w:left="0"/>
            </w:pPr>
            <w:r w:rsidRPr="005758E0">
              <w:t>MAHESOLUONG</w:t>
            </w:r>
          </w:p>
        </w:tc>
        <w:tc>
          <w:tcPr>
            <w:tcW w:w="2194" w:type="dxa"/>
          </w:tcPr>
          <w:p w:rsidR="00432CFE" w:rsidRPr="005758E0" w:rsidRDefault="00432CFE" w:rsidP="00B41FA4">
            <w:pPr>
              <w:pStyle w:val="ListParagraph"/>
              <w:ind w:left="0"/>
            </w:pPr>
            <w:r w:rsidRPr="005758E0">
              <w:t>VARCHAR (15)</w:t>
            </w:r>
          </w:p>
        </w:tc>
        <w:tc>
          <w:tcPr>
            <w:tcW w:w="2195" w:type="dxa"/>
          </w:tcPr>
          <w:p w:rsidR="00432CFE" w:rsidRPr="005758E0" w:rsidRDefault="00432CFE" w:rsidP="00B41FA4">
            <w:pPr>
              <w:pStyle w:val="ListParagraph"/>
              <w:ind w:left="0"/>
            </w:pPr>
            <w:r w:rsidRPr="005758E0">
              <w:t>Khóa chính</w:t>
            </w:r>
          </w:p>
        </w:tc>
      </w:tr>
      <w:tr w:rsidR="00432CFE" w:rsidRPr="005758E0" w:rsidTr="00B41FA4">
        <w:tc>
          <w:tcPr>
            <w:tcW w:w="2194" w:type="dxa"/>
          </w:tcPr>
          <w:p w:rsidR="00432CFE" w:rsidRPr="005758E0" w:rsidRDefault="00432CFE" w:rsidP="00B41FA4">
            <w:pPr>
              <w:pStyle w:val="ListParagraph"/>
              <w:ind w:left="0"/>
            </w:pPr>
            <w:r w:rsidRPr="005758E0">
              <w:t>2</w:t>
            </w:r>
          </w:p>
        </w:tc>
        <w:tc>
          <w:tcPr>
            <w:tcW w:w="2194" w:type="dxa"/>
          </w:tcPr>
          <w:p w:rsidR="00432CFE" w:rsidRPr="005758E0" w:rsidRDefault="00432CFE" w:rsidP="00B41FA4">
            <w:pPr>
              <w:pStyle w:val="ListParagraph"/>
              <w:ind w:left="0"/>
            </w:pPr>
            <w:r w:rsidRPr="005758E0">
              <w:t>CAPBAC</w:t>
            </w:r>
          </w:p>
        </w:tc>
        <w:tc>
          <w:tcPr>
            <w:tcW w:w="2194" w:type="dxa"/>
          </w:tcPr>
          <w:p w:rsidR="00432CFE" w:rsidRPr="005758E0" w:rsidRDefault="00432CFE" w:rsidP="00B41FA4">
            <w:pPr>
              <w:pStyle w:val="ListParagraph"/>
              <w:ind w:left="0"/>
            </w:pPr>
            <w:r w:rsidRPr="005758E0">
              <w:t>FLOAT</w:t>
            </w:r>
          </w:p>
        </w:tc>
        <w:tc>
          <w:tcPr>
            <w:tcW w:w="2195" w:type="dxa"/>
          </w:tcPr>
          <w:p w:rsidR="00432CFE" w:rsidRPr="005758E0" w:rsidRDefault="00432CFE" w:rsidP="00B41FA4">
            <w:pPr>
              <w:pStyle w:val="ListParagraph"/>
              <w:ind w:left="0"/>
            </w:pPr>
            <w:r w:rsidRPr="005758E0">
              <w:t>Lớn hơn 0</w:t>
            </w:r>
          </w:p>
        </w:tc>
      </w:tr>
      <w:tr w:rsidR="00432CFE" w:rsidRPr="005758E0" w:rsidTr="00B41FA4">
        <w:tc>
          <w:tcPr>
            <w:tcW w:w="2194" w:type="dxa"/>
          </w:tcPr>
          <w:p w:rsidR="00432CFE" w:rsidRPr="005758E0" w:rsidRDefault="00432CFE" w:rsidP="00B41FA4">
            <w:pPr>
              <w:pStyle w:val="ListParagraph"/>
              <w:ind w:left="0"/>
            </w:pPr>
            <w:r w:rsidRPr="005758E0">
              <w:t>3</w:t>
            </w:r>
          </w:p>
        </w:tc>
        <w:tc>
          <w:tcPr>
            <w:tcW w:w="2194" w:type="dxa"/>
          </w:tcPr>
          <w:p w:rsidR="00432CFE" w:rsidRPr="005758E0" w:rsidRDefault="00432CFE" w:rsidP="00B41FA4">
            <w:pPr>
              <w:pStyle w:val="ListParagraph"/>
              <w:ind w:left="0"/>
            </w:pPr>
            <w:r w:rsidRPr="005758E0">
              <w:t>HESO</w:t>
            </w:r>
          </w:p>
        </w:tc>
        <w:tc>
          <w:tcPr>
            <w:tcW w:w="2194" w:type="dxa"/>
          </w:tcPr>
          <w:p w:rsidR="00432CFE" w:rsidRPr="005758E0" w:rsidRDefault="00432CFE" w:rsidP="00B41FA4">
            <w:pPr>
              <w:pStyle w:val="ListParagraph"/>
              <w:ind w:left="0"/>
            </w:pPr>
            <w:r w:rsidRPr="005758E0">
              <w:t>FLOAT</w:t>
            </w:r>
          </w:p>
        </w:tc>
        <w:tc>
          <w:tcPr>
            <w:tcW w:w="2195" w:type="dxa"/>
          </w:tcPr>
          <w:p w:rsidR="00432CFE" w:rsidRPr="005758E0" w:rsidRDefault="00432CFE" w:rsidP="00B41FA4">
            <w:pPr>
              <w:pStyle w:val="ListParagraph"/>
              <w:ind w:left="0"/>
            </w:pPr>
            <w:r w:rsidRPr="005758E0">
              <w:t>Lớn hơn 0</w:t>
            </w:r>
          </w:p>
        </w:tc>
      </w:tr>
    </w:tbl>
    <w:p w:rsidR="00432CFE" w:rsidRPr="005758E0" w:rsidRDefault="00432CFE" w:rsidP="00432CFE">
      <w:pPr>
        <w:pStyle w:val="ListParagraph"/>
      </w:pPr>
    </w:p>
    <w:p w:rsidR="00432CFE" w:rsidRPr="005758E0" w:rsidRDefault="00432CFE" w:rsidP="00A4202A">
      <w:pPr>
        <w:pStyle w:val="ListParagraph"/>
        <w:numPr>
          <w:ilvl w:val="1"/>
          <w:numId w:val="97"/>
        </w:numPr>
        <w:spacing w:after="160" w:line="259" w:lineRule="auto"/>
        <w:jc w:val="left"/>
        <w:outlineLvl w:val="2"/>
      </w:pPr>
      <w:r w:rsidRPr="005758E0">
        <w:t>BẢNG CHỨC DANH</w:t>
      </w:r>
    </w:p>
    <w:tbl>
      <w:tblPr>
        <w:tblStyle w:val="TableGrid"/>
        <w:tblW w:w="0" w:type="auto"/>
        <w:tblInd w:w="720" w:type="dxa"/>
        <w:tblLook w:val="04A0" w:firstRow="1" w:lastRow="0" w:firstColumn="1" w:lastColumn="0" w:noHBand="0" w:noVBand="1"/>
      </w:tblPr>
      <w:tblGrid>
        <w:gridCol w:w="1797"/>
        <w:gridCol w:w="2195"/>
        <w:gridCol w:w="2455"/>
        <w:gridCol w:w="1836"/>
      </w:tblGrid>
      <w:tr w:rsidR="00432CFE" w:rsidRPr="005758E0" w:rsidTr="00B41FA4">
        <w:tc>
          <w:tcPr>
            <w:tcW w:w="1903" w:type="dxa"/>
          </w:tcPr>
          <w:p w:rsidR="00432CFE" w:rsidRPr="005758E0" w:rsidRDefault="00432CFE" w:rsidP="00B41FA4">
            <w:pPr>
              <w:pStyle w:val="ListParagraph"/>
              <w:ind w:left="0"/>
            </w:pPr>
            <w:r w:rsidRPr="005758E0">
              <w:t>STT</w:t>
            </w:r>
          </w:p>
        </w:tc>
        <w:tc>
          <w:tcPr>
            <w:tcW w:w="2095" w:type="dxa"/>
          </w:tcPr>
          <w:p w:rsidR="00432CFE" w:rsidRPr="005758E0" w:rsidRDefault="00432CFE" w:rsidP="00B41FA4">
            <w:pPr>
              <w:pStyle w:val="ListParagraph"/>
              <w:ind w:left="0"/>
            </w:pPr>
            <w:r w:rsidRPr="005758E0">
              <w:t xml:space="preserve">Tên Trường </w:t>
            </w:r>
          </w:p>
        </w:tc>
        <w:tc>
          <w:tcPr>
            <w:tcW w:w="2124" w:type="dxa"/>
          </w:tcPr>
          <w:p w:rsidR="00432CFE" w:rsidRPr="005758E0" w:rsidRDefault="00432CFE" w:rsidP="00B41FA4">
            <w:pPr>
              <w:pStyle w:val="ListParagraph"/>
              <w:ind w:left="0"/>
            </w:pPr>
            <w:r w:rsidRPr="005758E0">
              <w:t>Kiểu dữ liệu</w:t>
            </w:r>
          </w:p>
        </w:tc>
        <w:tc>
          <w:tcPr>
            <w:tcW w:w="1935" w:type="dxa"/>
          </w:tcPr>
          <w:p w:rsidR="00432CFE" w:rsidRPr="005758E0" w:rsidRDefault="00432CFE" w:rsidP="00B41FA4">
            <w:pPr>
              <w:pStyle w:val="ListParagraph"/>
              <w:ind w:left="0"/>
            </w:pPr>
            <w:r w:rsidRPr="005758E0">
              <w:t>Ràng buộc</w:t>
            </w:r>
          </w:p>
        </w:tc>
      </w:tr>
      <w:tr w:rsidR="00432CFE" w:rsidRPr="005758E0" w:rsidTr="00B41FA4">
        <w:tc>
          <w:tcPr>
            <w:tcW w:w="1903" w:type="dxa"/>
          </w:tcPr>
          <w:p w:rsidR="00432CFE" w:rsidRPr="005758E0" w:rsidRDefault="00432CFE" w:rsidP="00B41FA4">
            <w:pPr>
              <w:pStyle w:val="ListParagraph"/>
              <w:ind w:left="0"/>
            </w:pPr>
            <w:r w:rsidRPr="005758E0">
              <w:t>1</w:t>
            </w:r>
          </w:p>
        </w:tc>
        <w:tc>
          <w:tcPr>
            <w:tcW w:w="2095" w:type="dxa"/>
          </w:tcPr>
          <w:p w:rsidR="00432CFE" w:rsidRPr="005758E0" w:rsidRDefault="00432CFE" w:rsidP="00B41FA4">
            <w:pPr>
              <w:pStyle w:val="ListParagraph"/>
              <w:ind w:left="0"/>
            </w:pPr>
            <w:r w:rsidRPr="005758E0">
              <w:t>MACHUCDANH</w:t>
            </w:r>
          </w:p>
        </w:tc>
        <w:tc>
          <w:tcPr>
            <w:tcW w:w="2124" w:type="dxa"/>
          </w:tcPr>
          <w:p w:rsidR="00432CFE" w:rsidRPr="005758E0" w:rsidRDefault="00432CFE" w:rsidP="00B41FA4">
            <w:pPr>
              <w:pStyle w:val="ListParagraph"/>
              <w:ind w:left="0"/>
            </w:pPr>
            <w:r w:rsidRPr="005758E0">
              <w:t>VARCHAR (15)</w:t>
            </w:r>
          </w:p>
        </w:tc>
        <w:tc>
          <w:tcPr>
            <w:tcW w:w="1935" w:type="dxa"/>
          </w:tcPr>
          <w:p w:rsidR="00432CFE" w:rsidRPr="005758E0" w:rsidRDefault="00432CFE" w:rsidP="00B41FA4">
            <w:pPr>
              <w:pStyle w:val="ListParagraph"/>
              <w:ind w:left="0"/>
            </w:pPr>
            <w:r w:rsidRPr="005758E0">
              <w:t>Khóa chính</w:t>
            </w:r>
          </w:p>
        </w:tc>
      </w:tr>
      <w:tr w:rsidR="00432CFE" w:rsidRPr="005758E0" w:rsidTr="00B41FA4">
        <w:tc>
          <w:tcPr>
            <w:tcW w:w="1903" w:type="dxa"/>
          </w:tcPr>
          <w:p w:rsidR="00432CFE" w:rsidRPr="005758E0" w:rsidRDefault="00432CFE" w:rsidP="00B41FA4">
            <w:pPr>
              <w:pStyle w:val="ListParagraph"/>
              <w:ind w:left="0"/>
            </w:pPr>
            <w:r w:rsidRPr="005758E0">
              <w:t>2</w:t>
            </w:r>
          </w:p>
        </w:tc>
        <w:tc>
          <w:tcPr>
            <w:tcW w:w="2095" w:type="dxa"/>
          </w:tcPr>
          <w:p w:rsidR="00432CFE" w:rsidRPr="005758E0" w:rsidRDefault="00432CFE" w:rsidP="00B41FA4">
            <w:pPr>
              <w:pStyle w:val="ListParagraph"/>
              <w:ind w:left="0"/>
            </w:pPr>
            <w:r w:rsidRPr="005758E0">
              <w:t>TENCHUCDANH</w:t>
            </w:r>
          </w:p>
        </w:tc>
        <w:tc>
          <w:tcPr>
            <w:tcW w:w="2124" w:type="dxa"/>
          </w:tcPr>
          <w:p w:rsidR="00432CFE" w:rsidRPr="005758E0" w:rsidRDefault="00432CFE" w:rsidP="00B41FA4">
            <w:pPr>
              <w:pStyle w:val="ListParagraph"/>
              <w:ind w:left="0"/>
            </w:pPr>
            <w:r w:rsidRPr="005758E0">
              <w:t>NVARCHAR(MAX)</w:t>
            </w:r>
          </w:p>
        </w:tc>
        <w:tc>
          <w:tcPr>
            <w:tcW w:w="1935" w:type="dxa"/>
          </w:tcPr>
          <w:p w:rsidR="00432CFE" w:rsidRPr="005758E0" w:rsidRDefault="00432CFE" w:rsidP="00B41FA4">
            <w:pPr>
              <w:pStyle w:val="ListParagraph"/>
              <w:ind w:left="0"/>
            </w:pPr>
          </w:p>
        </w:tc>
      </w:tr>
    </w:tbl>
    <w:p w:rsidR="00432CFE" w:rsidRPr="005758E0" w:rsidRDefault="00432CFE" w:rsidP="00432CFE">
      <w:pPr>
        <w:pStyle w:val="ListParagraph"/>
      </w:pPr>
    </w:p>
    <w:p w:rsidR="00432CFE" w:rsidRPr="005758E0" w:rsidRDefault="00432CFE" w:rsidP="00A4202A">
      <w:pPr>
        <w:pStyle w:val="ListParagraph"/>
        <w:numPr>
          <w:ilvl w:val="1"/>
          <w:numId w:val="97"/>
        </w:numPr>
        <w:spacing w:after="160" w:line="259" w:lineRule="auto"/>
        <w:jc w:val="left"/>
        <w:outlineLvl w:val="2"/>
      </w:pPr>
      <w:r w:rsidRPr="005758E0">
        <w:t>BẢNG CHI PHÍ NHÂN VIÊN</w:t>
      </w:r>
    </w:p>
    <w:tbl>
      <w:tblPr>
        <w:tblStyle w:val="TableGrid"/>
        <w:tblW w:w="0" w:type="auto"/>
        <w:tblInd w:w="720" w:type="dxa"/>
        <w:tblLook w:val="04A0" w:firstRow="1" w:lastRow="0" w:firstColumn="1" w:lastColumn="0" w:noHBand="0" w:noVBand="1"/>
      </w:tblPr>
      <w:tblGrid>
        <w:gridCol w:w="1594"/>
        <w:gridCol w:w="2874"/>
        <w:gridCol w:w="2129"/>
        <w:gridCol w:w="1686"/>
      </w:tblGrid>
      <w:tr w:rsidR="00432CFE" w:rsidRPr="005758E0" w:rsidTr="00B41FA4">
        <w:tc>
          <w:tcPr>
            <w:tcW w:w="2194" w:type="dxa"/>
          </w:tcPr>
          <w:p w:rsidR="00432CFE" w:rsidRPr="005758E0" w:rsidRDefault="00432CFE" w:rsidP="00B41FA4">
            <w:pPr>
              <w:pStyle w:val="ListParagraph"/>
              <w:ind w:left="0"/>
            </w:pPr>
            <w:r w:rsidRPr="005758E0">
              <w:t>STT</w:t>
            </w:r>
          </w:p>
        </w:tc>
        <w:tc>
          <w:tcPr>
            <w:tcW w:w="2194" w:type="dxa"/>
          </w:tcPr>
          <w:p w:rsidR="00432CFE" w:rsidRPr="005758E0" w:rsidRDefault="00432CFE" w:rsidP="00B41FA4">
            <w:pPr>
              <w:pStyle w:val="ListParagraph"/>
              <w:ind w:left="0"/>
            </w:pPr>
            <w:r w:rsidRPr="005758E0">
              <w:t xml:space="preserve">Tên Trường </w:t>
            </w:r>
          </w:p>
        </w:tc>
        <w:tc>
          <w:tcPr>
            <w:tcW w:w="2194" w:type="dxa"/>
          </w:tcPr>
          <w:p w:rsidR="00432CFE" w:rsidRPr="005758E0" w:rsidRDefault="00432CFE" w:rsidP="00B41FA4">
            <w:pPr>
              <w:pStyle w:val="ListParagraph"/>
              <w:ind w:left="0"/>
            </w:pPr>
            <w:r w:rsidRPr="005758E0">
              <w:t>Kiểu dữ liệu</w:t>
            </w:r>
          </w:p>
        </w:tc>
        <w:tc>
          <w:tcPr>
            <w:tcW w:w="2195" w:type="dxa"/>
          </w:tcPr>
          <w:p w:rsidR="00432CFE" w:rsidRPr="005758E0" w:rsidRDefault="00432CFE" w:rsidP="00B41FA4">
            <w:pPr>
              <w:pStyle w:val="ListParagraph"/>
              <w:ind w:left="0"/>
            </w:pPr>
            <w:r w:rsidRPr="005758E0">
              <w:t>Ràng buộc</w:t>
            </w:r>
          </w:p>
        </w:tc>
      </w:tr>
      <w:tr w:rsidR="00432CFE" w:rsidRPr="005758E0" w:rsidTr="00B41FA4">
        <w:tc>
          <w:tcPr>
            <w:tcW w:w="2194" w:type="dxa"/>
          </w:tcPr>
          <w:p w:rsidR="00432CFE" w:rsidRPr="005758E0" w:rsidRDefault="00432CFE" w:rsidP="00B41FA4">
            <w:pPr>
              <w:pStyle w:val="ListParagraph"/>
              <w:ind w:left="0"/>
            </w:pPr>
            <w:r w:rsidRPr="005758E0">
              <w:t>1</w:t>
            </w:r>
          </w:p>
        </w:tc>
        <w:tc>
          <w:tcPr>
            <w:tcW w:w="2194" w:type="dxa"/>
          </w:tcPr>
          <w:p w:rsidR="00432CFE" w:rsidRPr="005758E0" w:rsidRDefault="00432CFE" w:rsidP="00B41FA4">
            <w:pPr>
              <w:pStyle w:val="ListParagraph"/>
              <w:ind w:left="0"/>
            </w:pPr>
            <w:r w:rsidRPr="005758E0">
              <w:t>MACHIPHINHANVIEN</w:t>
            </w:r>
          </w:p>
        </w:tc>
        <w:tc>
          <w:tcPr>
            <w:tcW w:w="2194" w:type="dxa"/>
          </w:tcPr>
          <w:p w:rsidR="00432CFE" w:rsidRPr="005758E0" w:rsidRDefault="00432CFE" w:rsidP="00B41FA4">
            <w:pPr>
              <w:pStyle w:val="ListParagraph"/>
              <w:ind w:left="0"/>
            </w:pPr>
            <w:r w:rsidRPr="005758E0">
              <w:t>VARCHAR(15)</w:t>
            </w:r>
          </w:p>
        </w:tc>
        <w:tc>
          <w:tcPr>
            <w:tcW w:w="2195" w:type="dxa"/>
          </w:tcPr>
          <w:p w:rsidR="00432CFE" w:rsidRPr="005758E0" w:rsidRDefault="00432CFE" w:rsidP="00B41FA4">
            <w:pPr>
              <w:pStyle w:val="ListParagraph"/>
              <w:ind w:left="0"/>
            </w:pPr>
            <w:r w:rsidRPr="005758E0">
              <w:t>Khóa chính</w:t>
            </w:r>
          </w:p>
        </w:tc>
      </w:tr>
      <w:tr w:rsidR="00432CFE" w:rsidRPr="005758E0" w:rsidTr="00B41FA4">
        <w:tc>
          <w:tcPr>
            <w:tcW w:w="2194" w:type="dxa"/>
          </w:tcPr>
          <w:p w:rsidR="00432CFE" w:rsidRPr="005758E0" w:rsidRDefault="00432CFE" w:rsidP="00B41FA4">
            <w:pPr>
              <w:pStyle w:val="ListParagraph"/>
              <w:ind w:left="0"/>
            </w:pPr>
            <w:r w:rsidRPr="005758E0">
              <w:t>2</w:t>
            </w:r>
          </w:p>
        </w:tc>
        <w:tc>
          <w:tcPr>
            <w:tcW w:w="2194" w:type="dxa"/>
          </w:tcPr>
          <w:p w:rsidR="00432CFE" w:rsidRPr="005758E0" w:rsidRDefault="00432CFE" w:rsidP="00B41FA4">
            <w:pPr>
              <w:pStyle w:val="ListParagraph"/>
              <w:ind w:left="0"/>
            </w:pPr>
            <w:r w:rsidRPr="005758E0">
              <w:t>MACHUCDANH</w:t>
            </w:r>
          </w:p>
        </w:tc>
        <w:tc>
          <w:tcPr>
            <w:tcW w:w="2194" w:type="dxa"/>
          </w:tcPr>
          <w:p w:rsidR="00432CFE" w:rsidRPr="005758E0" w:rsidRDefault="00432CFE" w:rsidP="00B41FA4">
            <w:pPr>
              <w:pStyle w:val="ListParagraph"/>
              <w:ind w:left="0"/>
            </w:pPr>
            <w:r w:rsidRPr="005758E0">
              <w:t>VARCHAR(15)</w:t>
            </w:r>
          </w:p>
        </w:tc>
        <w:tc>
          <w:tcPr>
            <w:tcW w:w="2195" w:type="dxa"/>
          </w:tcPr>
          <w:p w:rsidR="00432CFE" w:rsidRPr="005758E0" w:rsidRDefault="00432CFE" w:rsidP="00B41FA4">
            <w:pPr>
              <w:pStyle w:val="ListParagraph"/>
              <w:ind w:left="0"/>
            </w:pPr>
            <w:r w:rsidRPr="005758E0">
              <w:t>NOT NULL</w:t>
            </w:r>
          </w:p>
        </w:tc>
      </w:tr>
      <w:tr w:rsidR="00432CFE" w:rsidRPr="005758E0" w:rsidTr="00B41FA4">
        <w:tc>
          <w:tcPr>
            <w:tcW w:w="2194" w:type="dxa"/>
          </w:tcPr>
          <w:p w:rsidR="00432CFE" w:rsidRPr="005758E0" w:rsidRDefault="00432CFE" w:rsidP="00B41FA4">
            <w:pPr>
              <w:pStyle w:val="ListParagraph"/>
              <w:ind w:left="0"/>
            </w:pPr>
            <w:r w:rsidRPr="005758E0">
              <w:t>3</w:t>
            </w:r>
          </w:p>
        </w:tc>
        <w:tc>
          <w:tcPr>
            <w:tcW w:w="2194" w:type="dxa"/>
          </w:tcPr>
          <w:p w:rsidR="00432CFE" w:rsidRPr="005758E0" w:rsidRDefault="00432CFE" w:rsidP="00B41FA4">
            <w:pPr>
              <w:pStyle w:val="ListParagraph"/>
              <w:ind w:left="0"/>
            </w:pPr>
            <w:r w:rsidRPr="005758E0">
              <w:t>MAHESOLUONG</w:t>
            </w:r>
          </w:p>
        </w:tc>
        <w:tc>
          <w:tcPr>
            <w:tcW w:w="2194" w:type="dxa"/>
          </w:tcPr>
          <w:p w:rsidR="00432CFE" w:rsidRPr="005758E0" w:rsidRDefault="00432CFE" w:rsidP="00B41FA4">
            <w:pPr>
              <w:pStyle w:val="ListParagraph"/>
              <w:ind w:left="0"/>
            </w:pPr>
            <w:r w:rsidRPr="005758E0">
              <w:t>VARCHAR(15)</w:t>
            </w:r>
          </w:p>
        </w:tc>
        <w:tc>
          <w:tcPr>
            <w:tcW w:w="2195" w:type="dxa"/>
          </w:tcPr>
          <w:p w:rsidR="00432CFE" w:rsidRPr="005758E0" w:rsidRDefault="00432CFE" w:rsidP="00B41FA4">
            <w:pPr>
              <w:pStyle w:val="ListParagraph"/>
              <w:ind w:left="0"/>
            </w:pPr>
            <w:r w:rsidRPr="005758E0">
              <w:t>NOT NULL</w:t>
            </w:r>
          </w:p>
        </w:tc>
      </w:tr>
      <w:tr w:rsidR="00432CFE" w:rsidRPr="005758E0" w:rsidTr="00B41FA4">
        <w:tc>
          <w:tcPr>
            <w:tcW w:w="2194" w:type="dxa"/>
          </w:tcPr>
          <w:p w:rsidR="00432CFE" w:rsidRPr="005758E0" w:rsidRDefault="00432CFE" w:rsidP="00B41FA4">
            <w:pPr>
              <w:pStyle w:val="ListParagraph"/>
              <w:ind w:left="0"/>
            </w:pPr>
            <w:r w:rsidRPr="005758E0">
              <w:lastRenderedPageBreak/>
              <w:t>4</w:t>
            </w:r>
          </w:p>
        </w:tc>
        <w:tc>
          <w:tcPr>
            <w:tcW w:w="2194" w:type="dxa"/>
          </w:tcPr>
          <w:p w:rsidR="00432CFE" w:rsidRPr="005758E0" w:rsidRDefault="00432CFE" w:rsidP="00B41FA4">
            <w:pPr>
              <w:pStyle w:val="ListParagraph"/>
              <w:ind w:left="0"/>
            </w:pPr>
            <w:r w:rsidRPr="005758E0">
              <w:t>MUCLUONGCOBAN</w:t>
            </w:r>
          </w:p>
        </w:tc>
        <w:tc>
          <w:tcPr>
            <w:tcW w:w="2194" w:type="dxa"/>
          </w:tcPr>
          <w:p w:rsidR="00432CFE" w:rsidRPr="005758E0" w:rsidRDefault="00432CFE" w:rsidP="00B41FA4">
            <w:pPr>
              <w:pStyle w:val="ListParagraph"/>
              <w:ind w:left="0"/>
            </w:pPr>
            <w:r w:rsidRPr="005758E0">
              <w:t>DECIMAL(18,0)</w:t>
            </w:r>
          </w:p>
        </w:tc>
        <w:tc>
          <w:tcPr>
            <w:tcW w:w="2195" w:type="dxa"/>
          </w:tcPr>
          <w:p w:rsidR="00432CFE" w:rsidRPr="005758E0" w:rsidRDefault="00432CFE" w:rsidP="00B41FA4">
            <w:pPr>
              <w:pStyle w:val="ListParagraph"/>
              <w:ind w:left="0"/>
            </w:pPr>
            <w:r w:rsidRPr="005758E0">
              <w:t>Lớn hơn 0</w:t>
            </w:r>
          </w:p>
        </w:tc>
      </w:tr>
      <w:tr w:rsidR="00432CFE" w:rsidRPr="005758E0" w:rsidTr="00B41FA4">
        <w:tc>
          <w:tcPr>
            <w:tcW w:w="2194" w:type="dxa"/>
          </w:tcPr>
          <w:p w:rsidR="00432CFE" w:rsidRPr="005758E0" w:rsidRDefault="00432CFE" w:rsidP="00B41FA4">
            <w:pPr>
              <w:pStyle w:val="ListParagraph"/>
              <w:ind w:left="0"/>
            </w:pPr>
            <w:r w:rsidRPr="005758E0">
              <w:t>5</w:t>
            </w:r>
          </w:p>
        </w:tc>
        <w:tc>
          <w:tcPr>
            <w:tcW w:w="2194" w:type="dxa"/>
          </w:tcPr>
          <w:p w:rsidR="00432CFE" w:rsidRPr="005758E0" w:rsidRDefault="00432CFE" w:rsidP="00B41FA4">
            <w:pPr>
              <w:pStyle w:val="ListParagraph"/>
              <w:ind w:left="0"/>
            </w:pPr>
            <w:r w:rsidRPr="005758E0">
              <w:t>HESOPHUCAP</w:t>
            </w:r>
          </w:p>
        </w:tc>
        <w:tc>
          <w:tcPr>
            <w:tcW w:w="2194" w:type="dxa"/>
          </w:tcPr>
          <w:p w:rsidR="00432CFE" w:rsidRPr="005758E0" w:rsidRDefault="00432CFE" w:rsidP="00B41FA4">
            <w:pPr>
              <w:pStyle w:val="ListParagraph"/>
              <w:ind w:left="0"/>
            </w:pPr>
            <w:r w:rsidRPr="005758E0">
              <w:t>FLOAT</w:t>
            </w:r>
          </w:p>
        </w:tc>
        <w:tc>
          <w:tcPr>
            <w:tcW w:w="2195" w:type="dxa"/>
          </w:tcPr>
          <w:p w:rsidR="00432CFE" w:rsidRPr="005758E0" w:rsidRDefault="00432CFE" w:rsidP="00B41FA4">
            <w:pPr>
              <w:pStyle w:val="ListParagraph"/>
              <w:ind w:left="0"/>
            </w:pPr>
            <w:r w:rsidRPr="005758E0">
              <w:t>Lớn hơn  0</w:t>
            </w:r>
          </w:p>
        </w:tc>
      </w:tr>
      <w:tr w:rsidR="00432CFE" w:rsidRPr="005758E0" w:rsidTr="00B41FA4">
        <w:tc>
          <w:tcPr>
            <w:tcW w:w="2194" w:type="dxa"/>
          </w:tcPr>
          <w:p w:rsidR="00432CFE" w:rsidRPr="005758E0" w:rsidRDefault="00432CFE" w:rsidP="00B41FA4">
            <w:pPr>
              <w:pStyle w:val="ListParagraph"/>
              <w:ind w:left="0"/>
            </w:pPr>
            <w:r w:rsidRPr="005758E0">
              <w:t>6</w:t>
            </w:r>
          </w:p>
        </w:tc>
        <w:tc>
          <w:tcPr>
            <w:tcW w:w="2194" w:type="dxa"/>
          </w:tcPr>
          <w:p w:rsidR="00432CFE" w:rsidRPr="005758E0" w:rsidRDefault="00432CFE" w:rsidP="00B41FA4">
            <w:pPr>
              <w:pStyle w:val="ListParagraph"/>
              <w:ind w:left="0"/>
            </w:pPr>
            <w:r w:rsidRPr="005758E0">
              <w:t>BAOHIEM</w:t>
            </w:r>
          </w:p>
        </w:tc>
        <w:tc>
          <w:tcPr>
            <w:tcW w:w="2194" w:type="dxa"/>
          </w:tcPr>
          <w:p w:rsidR="00432CFE" w:rsidRPr="005758E0" w:rsidRDefault="00432CFE" w:rsidP="00B41FA4">
            <w:pPr>
              <w:pStyle w:val="ListParagraph"/>
              <w:ind w:left="0"/>
            </w:pPr>
            <w:r w:rsidRPr="005758E0">
              <w:t>DECIMAL(18,0)</w:t>
            </w:r>
          </w:p>
        </w:tc>
        <w:tc>
          <w:tcPr>
            <w:tcW w:w="2195" w:type="dxa"/>
          </w:tcPr>
          <w:p w:rsidR="00432CFE" w:rsidRPr="005758E0" w:rsidRDefault="00432CFE" w:rsidP="00B41FA4">
            <w:pPr>
              <w:pStyle w:val="ListParagraph"/>
              <w:ind w:left="0"/>
            </w:pPr>
            <w:r w:rsidRPr="005758E0">
              <w:t>Lớn hơn 0</w:t>
            </w:r>
          </w:p>
        </w:tc>
      </w:tr>
      <w:tr w:rsidR="00432CFE" w:rsidRPr="005758E0" w:rsidTr="00B41FA4">
        <w:tc>
          <w:tcPr>
            <w:tcW w:w="2194" w:type="dxa"/>
          </w:tcPr>
          <w:p w:rsidR="00432CFE" w:rsidRPr="005758E0" w:rsidRDefault="00432CFE" w:rsidP="00B41FA4">
            <w:pPr>
              <w:pStyle w:val="ListParagraph"/>
              <w:ind w:left="0"/>
            </w:pPr>
            <w:r w:rsidRPr="005758E0">
              <w:t>7</w:t>
            </w:r>
          </w:p>
        </w:tc>
        <w:tc>
          <w:tcPr>
            <w:tcW w:w="2194" w:type="dxa"/>
          </w:tcPr>
          <w:p w:rsidR="00432CFE" w:rsidRPr="005758E0" w:rsidRDefault="00432CFE" w:rsidP="00B41FA4">
            <w:pPr>
              <w:pStyle w:val="ListParagraph"/>
              <w:ind w:left="0"/>
            </w:pPr>
            <w:r w:rsidRPr="005758E0">
              <w:t>CPDONGPHUC</w:t>
            </w:r>
          </w:p>
        </w:tc>
        <w:tc>
          <w:tcPr>
            <w:tcW w:w="2194" w:type="dxa"/>
          </w:tcPr>
          <w:p w:rsidR="00432CFE" w:rsidRPr="005758E0" w:rsidRDefault="00432CFE" w:rsidP="00B41FA4">
            <w:pPr>
              <w:pStyle w:val="ListParagraph"/>
              <w:ind w:left="0"/>
            </w:pPr>
            <w:r w:rsidRPr="005758E0">
              <w:t>DECIMAL(18,0)</w:t>
            </w:r>
          </w:p>
        </w:tc>
        <w:tc>
          <w:tcPr>
            <w:tcW w:w="2195" w:type="dxa"/>
          </w:tcPr>
          <w:p w:rsidR="00432CFE" w:rsidRPr="005758E0" w:rsidRDefault="00432CFE" w:rsidP="00B41FA4">
            <w:pPr>
              <w:pStyle w:val="ListParagraph"/>
              <w:ind w:left="0"/>
            </w:pPr>
            <w:r w:rsidRPr="005758E0">
              <w:t>Lớn hơn 0</w:t>
            </w:r>
          </w:p>
        </w:tc>
      </w:tr>
    </w:tbl>
    <w:p w:rsidR="00432CFE" w:rsidRPr="005758E0" w:rsidRDefault="00432CFE" w:rsidP="00432CFE">
      <w:pPr>
        <w:pStyle w:val="ListParagraph"/>
      </w:pPr>
    </w:p>
    <w:p w:rsidR="00432CFE" w:rsidRPr="00082BD4" w:rsidRDefault="00432CFE" w:rsidP="00A4202A">
      <w:pPr>
        <w:pStyle w:val="ListParagraph"/>
        <w:numPr>
          <w:ilvl w:val="0"/>
          <w:numId w:val="86"/>
        </w:numPr>
        <w:spacing w:after="160" w:line="259" w:lineRule="auto"/>
        <w:outlineLvl w:val="0"/>
        <w:rPr>
          <w:b/>
          <w:u w:val="single"/>
        </w:rPr>
      </w:pPr>
      <w:r w:rsidRPr="00724A1A">
        <w:rPr>
          <w:b/>
        </w:rPr>
        <w:t>THIẾT KẾ GIAO DIỆN</w:t>
      </w:r>
    </w:p>
    <w:p w:rsidR="00432CFE" w:rsidRDefault="00432CFE" w:rsidP="00A4202A">
      <w:pPr>
        <w:pStyle w:val="ListParagraph"/>
        <w:numPr>
          <w:ilvl w:val="0"/>
          <w:numId w:val="90"/>
        </w:numPr>
        <w:spacing w:after="160" w:line="259" w:lineRule="auto"/>
        <w:jc w:val="left"/>
        <w:outlineLvl w:val="1"/>
        <w:rPr>
          <w:u w:val="single"/>
        </w:rPr>
      </w:pPr>
      <w:r w:rsidRPr="00082BD4">
        <w:rPr>
          <w:u w:val="single"/>
        </w:rPr>
        <w:t>Chức năng quản lý chức danh</w:t>
      </w:r>
    </w:p>
    <w:p w:rsidR="00432CFE" w:rsidRPr="006C7F39" w:rsidRDefault="00432CFE" w:rsidP="00A4202A">
      <w:pPr>
        <w:pStyle w:val="ListParagraph"/>
        <w:numPr>
          <w:ilvl w:val="1"/>
          <w:numId w:val="90"/>
        </w:numPr>
        <w:spacing w:after="160" w:line="259" w:lineRule="auto"/>
        <w:jc w:val="left"/>
        <w:outlineLvl w:val="2"/>
        <w:rPr>
          <w:i/>
        </w:rPr>
      </w:pPr>
      <w:r w:rsidRPr="006C7F39">
        <w:rPr>
          <w:i/>
        </w:rPr>
        <w:t>Danh sách chức danh</w:t>
      </w:r>
    </w:p>
    <w:p w:rsidR="00432CFE" w:rsidRDefault="00432CFE" w:rsidP="00432CFE">
      <w:pPr>
        <w:pStyle w:val="ListParagraph"/>
        <w:rPr>
          <w:u w:val="single"/>
        </w:rPr>
      </w:pPr>
      <w:r>
        <w:rPr>
          <w:noProof/>
        </w:rPr>
        <w:drawing>
          <wp:inline distT="0" distB="0" distL="0" distR="0" wp14:anchorId="13CCA330" wp14:editId="2C9D1672">
            <wp:extent cx="5143500" cy="3014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500" cy="3014345"/>
                    </a:xfrm>
                    <a:prstGeom prst="rect">
                      <a:avLst/>
                    </a:prstGeom>
                  </pic:spPr>
                </pic:pic>
              </a:graphicData>
            </a:graphic>
          </wp:inline>
        </w:drawing>
      </w:r>
    </w:p>
    <w:p w:rsidR="00432CFE" w:rsidRPr="006C7F39" w:rsidRDefault="00432CFE" w:rsidP="00A4202A">
      <w:pPr>
        <w:pStyle w:val="ListParagraph"/>
        <w:numPr>
          <w:ilvl w:val="1"/>
          <w:numId w:val="90"/>
        </w:numPr>
        <w:spacing w:after="160" w:line="259" w:lineRule="auto"/>
        <w:jc w:val="left"/>
        <w:outlineLvl w:val="2"/>
        <w:rPr>
          <w:u w:val="single"/>
        </w:rPr>
      </w:pPr>
      <w:r>
        <w:rPr>
          <w:i/>
        </w:rPr>
        <w:t>Chỉnh sửa chức danh</w:t>
      </w:r>
    </w:p>
    <w:p w:rsidR="00432CFE" w:rsidRPr="006C7F39" w:rsidRDefault="00432CFE" w:rsidP="00432CFE">
      <w:pPr>
        <w:ind w:left="720"/>
        <w:rPr>
          <w:rFonts w:ascii="Times New Roman" w:hAnsi="Times New Roman" w:cs="Times New Roman"/>
          <w:szCs w:val="26"/>
          <w:u w:val="single"/>
        </w:rPr>
      </w:pPr>
      <w:r>
        <w:rPr>
          <w:noProof/>
          <w:lang w:val="en-US"/>
        </w:rPr>
        <w:drawing>
          <wp:inline distT="0" distB="0" distL="0" distR="0" wp14:anchorId="2172DB1F" wp14:editId="4E4D0795">
            <wp:extent cx="5076825" cy="301434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825" cy="3014345"/>
                    </a:xfrm>
                    <a:prstGeom prst="rect">
                      <a:avLst/>
                    </a:prstGeom>
                  </pic:spPr>
                </pic:pic>
              </a:graphicData>
            </a:graphic>
          </wp:inline>
        </w:drawing>
      </w:r>
    </w:p>
    <w:p w:rsidR="00432CFE" w:rsidRDefault="00432CFE" w:rsidP="00A4202A">
      <w:pPr>
        <w:pStyle w:val="ListParagraph"/>
        <w:numPr>
          <w:ilvl w:val="0"/>
          <w:numId w:val="90"/>
        </w:numPr>
        <w:spacing w:after="160" w:line="259" w:lineRule="auto"/>
        <w:jc w:val="left"/>
        <w:outlineLvl w:val="1"/>
        <w:rPr>
          <w:u w:val="single"/>
        </w:rPr>
      </w:pPr>
      <w:r w:rsidRPr="00082BD4">
        <w:rPr>
          <w:u w:val="single"/>
        </w:rPr>
        <w:t>Chức năng quản lý hệ số lương</w:t>
      </w:r>
    </w:p>
    <w:p w:rsidR="00432CFE" w:rsidRPr="00B62FF5" w:rsidRDefault="00432CFE" w:rsidP="00A4202A">
      <w:pPr>
        <w:pStyle w:val="ListParagraph"/>
        <w:numPr>
          <w:ilvl w:val="1"/>
          <w:numId w:val="90"/>
        </w:numPr>
        <w:spacing w:after="160" w:line="259" w:lineRule="auto"/>
        <w:jc w:val="left"/>
        <w:outlineLvl w:val="2"/>
        <w:rPr>
          <w:u w:val="single"/>
        </w:rPr>
      </w:pPr>
      <w:r>
        <w:rPr>
          <w:i/>
        </w:rPr>
        <w:lastRenderedPageBreak/>
        <w:t>Danh sách hệ số lương</w:t>
      </w:r>
    </w:p>
    <w:p w:rsidR="00432CFE" w:rsidRPr="00B62FF5" w:rsidRDefault="00432CFE" w:rsidP="00432CFE">
      <w:pPr>
        <w:ind w:left="720"/>
        <w:rPr>
          <w:rFonts w:ascii="Times New Roman" w:hAnsi="Times New Roman" w:cs="Times New Roman"/>
          <w:szCs w:val="26"/>
          <w:u w:val="single"/>
        </w:rPr>
      </w:pPr>
      <w:r>
        <w:rPr>
          <w:noProof/>
          <w:lang w:val="en-US"/>
        </w:rPr>
        <w:drawing>
          <wp:inline distT="0" distB="0" distL="0" distR="0" wp14:anchorId="7C28B85D" wp14:editId="4135D4CD">
            <wp:extent cx="5067300" cy="3014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7300" cy="3014345"/>
                    </a:xfrm>
                    <a:prstGeom prst="rect">
                      <a:avLst/>
                    </a:prstGeom>
                  </pic:spPr>
                </pic:pic>
              </a:graphicData>
            </a:graphic>
          </wp:inline>
        </w:drawing>
      </w:r>
    </w:p>
    <w:p w:rsidR="00432CFE" w:rsidRPr="00B62FF5" w:rsidRDefault="00432CFE" w:rsidP="00A4202A">
      <w:pPr>
        <w:pStyle w:val="ListParagraph"/>
        <w:numPr>
          <w:ilvl w:val="1"/>
          <w:numId w:val="90"/>
        </w:numPr>
        <w:spacing w:after="160" w:line="259" w:lineRule="auto"/>
        <w:jc w:val="left"/>
        <w:outlineLvl w:val="2"/>
        <w:rPr>
          <w:u w:val="single"/>
        </w:rPr>
      </w:pPr>
      <w:r>
        <w:rPr>
          <w:i/>
        </w:rPr>
        <w:t>Chỉnh sửa hệ số lương</w:t>
      </w:r>
    </w:p>
    <w:p w:rsidR="00432CFE" w:rsidRPr="006C7F39" w:rsidRDefault="00432CFE" w:rsidP="00432CFE">
      <w:pPr>
        <w:pStyle w:val="ListParagraph"/>
        <w:rPr>
          <w:u w:val="single"/>
        </w:rPr>
      </w:pPr>
      <w:r>
        <w:rPr>
          <w:noProof/>
        </w:rPr>
        <w:drawing>
          <wp:inline distT="0" distB="0" distL="0" distR="0" wp14:anchorId="4931909E" wp14:editId="0D85D691">
            <wp:extent cx="5048250" cy="3014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8250" cy="3014345"/>
                    </a:xfrm>
                    <a:prstGeom prst="rect">
                      <a:avLst/>
                    </a:prstGeom>
                  </pic:spPr>
                </pic:pic>
              </a:graphicData>
            </a:graphic>
          </wp:inline>
        </w:drawing>
      </w:r>
    </w:p>
    <w:p w:rsidR="00432CFE" w:rsidRDefault="00432CFE" w:rsidP="00A4202A">
      <w:pPr>
        <w:pStyle w:val="ListParagraph"/>
        <w:numPr>
          <w:ilvl w:val="0"/>
          <w:numId w:val="90"/>
        </w:numPr>
        <w:spacing w:after="160" w:line="259" w:lineRule="auto"/>
        <w:jc w:val="left"/>
        <w:outlineLvl w:val="1"/>
        <w:rPr>
          <w:u w:val="single"/>
        </w:rPr>
      </w:pPr>
      <w:r w:rsidRPr="00082BD4">
        <w:rPr>
          <w:u w:val="single"/>
        </w:rPr>
        <w:t>Chức năng quản lý chi phí nhân viên</w:t>
      </w:r>
    </w:p>
    <w:p w:rsidR="00432CFE" w:rsidRDefault="00432CFE" w:rsidP="00A4202A">
      <w:pPr>
        <w:pStyle w:val="ListParagraph"/>
        <w:numPr>
          <w:ilvl w:val="1"/>
          <w:numId w:val="90"/>
        </w:numPr>
        <w:spacing w:after="160" w:line="259" w:lineRule="auto"/>
        <w:jc w:val="left"/>
        <w:outlineLvl w:val="2"/>
        <w:rPr>
          <w:i/>
        </w:rPr>
      </w:pPr>
      <w:r>
        <w:rPr>
          <w:i/>
        </w:rPr>
        <w:t>Danh sách chi phí nhân viên</w:t>
      </w:r>
    </w:p>
    <w:p w:rsidR="00432CFE" w:rsidRPr="00B62FF5" w:rsidRDefault="00432CFE" w:rsidP="00432CFE">
      <w:pPr>
        <w:ind w:left="720"/>
        <w:rPr>
          <w:rFonts w:ascii="Times New Roman" w:hAnsi="Times New Roman" w:cs="Times New Roman"/>
          <w:i/>
          <w:szCs w:val="26"/>
        </w:rPr>
      </w:pPr>
      <w:r>
        <w:rPr>
          <w:noProof/>
          <w:lang w:val="en-US"/>
        </w:rPr>
        <w:lastRenderedPageBreak/>
        <w:drawing>
          <wp:inline distT="0" distB="0" distL="0" distR="0" wp14:anchorId="628531FF" wp14:editId="2ADBDBC1">
            <wp:extent cx="5086350" cy="3014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350" cy="3014345"/>
                    </a:xfrm>
                    <a:prstGeom prst="rect">
                      <a:avLst/>
                    </a:prstGeom>
                  </pic:spPr>
                </pic:pic>
              </a:graphicData>
            </a:graphic>
          </wp:inline>
        </w:drawing>
      </w:r>
    </w:p>
    <w:p w:rsidR="00432CFE" w:rsidRDefault="00432CFE" w:rsidP="00A4202A">
      <w:pPr>
        <w:pStyle w:val="ListParagraph"/>
        <w:numPr>
          <w:ilvl w:val="1"/>
          <w:numId w:val="90"/>
        </w:numPr>
        <w:spacing w:after="160" w:line="259" w:lineRule="auto"/>
        <w:jc w:val="left"/>
        <w:outlineLvl w:val="2"/>
        <w:rPr>
          <w:i/>
        </w:rPr>
      </w:pPr>
      <w:r>
        <w:rPr>
          <w:i/>
        </w:rPr>
        <w:t>Chỉnh sửa chi phí nhân viên</w:t>
      </w:r>
    </w:p>
    <w:p w:rsidR="00432CFE" w:rsidRPr="00B62FF5" w:rsidRDefault="00432CFE" w:rsidP="00432CFE">
      <w:pPr>
        <w:ind w:left="720"/>
        <w:rPr>
          <w:rFonts w:ascii="Times New Roman" w:hAnsi="Times New Roman" w:cs="Times New Roman"/>
          <w:i/>
          <w:szCs w:val="26"/>
        </w:rPr>
      </w:pPr>
      <w:r>
        <w:rPr>
          <w:noProof/>
          <w:lang w:val="en-US"/>
        </w:rPr>
        <w:drawing>
          <wp:inline distT="0" distB="0" distL="0" distR="0" wp14:anchorId="4F8A45F7" wp14:editId="06AB002E">
            <wp:extent cx="5086350" cy="3014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350" cy="3014345"/>
                    </a:xfrm>
                    <a:prstGeom prst="rect">
                      <a:avLst/>
                    </a:prstGeom>
                  </pic:spPr>
                </pic:pic>
              </a:graphicData>
            </a:graphic>
          </wp:inline>
        </w:drawing>
      </w:r>
    </w:p>
    <w:p w:rsidR="00432CFE" w:rsidRPr="00724A1A" w:rsidRDefault="00432CFE" w:rsidP="00A4202A">
      <w:pPr>
        <w:pStyle w:val="ListParagraph"/>
        <w:numPr>
          <w:ilvl w:val="0"/>
          <w:numId w:val="86"/>
        </w:numPr>
        <w:spacing w:after="160" w:line="259" w:lineRule="auto"/>
        <w:outlineLvl w:val="0"/>
        <w:rPr>
          <w:b/>
        </w:rPr>
      </w:pPr>
      <w:r w:rsidRPr="00724A1A">
        <w:rPr>
          <w:b/>
        </w:rPr>
        <w:t>QUÁ TRÌNH THỰC HIỆN DỰ ÁN</w:t>
      </w:r>
    </w:p>
    <w:p w:rsidR="00432CFE" w:rsidRPr="006A6529" w:rsidRDefault="00432CFE" w:rsidP="00A4202A">
      <w:pPr>
        <w:pStyle w:val="ListParagraph"/>
        <w:numPr>
          <w:ilvl w:val="0"/>
          <w:numId w:val="89"/>
        </w:numPr>
        <w:spacing w:after="160" w:line="259" w:lineRule="auto"/>
        <w:outlineLvl w:val="1"/>
        <w:rPr>
          <w:u w:val="single"/>
        </w:rPr>
      </w:pPr>
      <w:r w:rsidRPr="006A6529">
        <w:rPr>
          <w:u w:val="single"/>
        </w:rPr>
        <w:t>Quá trình chuẩn bị</w:t>
      </w:r>
    </w:p>
    <w:p w:rsidR="00432CFE" w:rsidRPr="006A6529" w:rsidRDefault="00432CFE" w:rsidP="00A4202A">
      <w:pPr>
        <w:pStyle w:val="ListParagraph"/>
        <w:numPr>
          <w:ilvl w:val="0"/>
          <w:numId w:val="88"/>
        </w:numPr>
        <w:spacing w:after="160" w:line="259" w:lineRule="auto"/>
      </w:pPr>
      <w:r w:rsidRPr="006A6529">
        <w:t>Dựa vào các yêu cầu chung, tìm hiểu, phân tích các nghiệp vụ của nhóm, liệt kê các nghiệp vụ cần thực hiện.</w:t>
      </w:r>
    </w:p>
    <w:p w:rsidR="00432CFE" w:rsidRPr="006A6529" w:rsidRDefault="00432CFE" w:rsidP="00A4202A">
      <w:pPr>
        <w:pStyle w:val="ListParagraph"/>
        <w:numPr>
          <w:ilvl w:val="0"/>
          <w:numId w:val="88"/>
        </w:numPr>
        <w:spacing w:after="160" w:line="259" w:lineRule="auto"/>
      </w:pPr>
      <w:r w:rsidRPr="006A6529">
        <w:t>Tìm hiểu giao diện thiết kế dựa trên công nghệ Silverlight, đặc tả XAML và được quản lý bởi mô hình MVVM.</w:t>
      </w:r>
    </w:p>
    <w:p w:rsidR="00432CFE" w:rsidRPr="006A6529" w:rsidRDefault="00432CFE" w:rsidP="00A4202A">
      <w:pPr>
        <w:pStyle w:val="ListParagraph"/>
        <w:numPr>
          <w:ilvl w:val="0"/>
          <w:numId w:val="88"/>
        </w:numPr>
        <w:spacing w:after="160" w:line="259" w:lineRule="auto"/>
      </w:pPr>
      <w:r w:rsidRPr="006A6529">
        <w:t>Ngôn ngữ lập trình sử dụng: C# ASP.NET, XAML, LINQ</w:t>
      </w:r>
    </w:p>
    <w:p w:rsidR="00432CFE" w:rsidRPr="006A6529" w:rsidRDefault="00432CFE" w:rsidP="00A4202A">
      <w:pPr>
        <w:pStyle w:val="ListParagraph"/>
        <w:numPr>
          <w:ilvl w:val="0"/>
          <w:numId w:val="88"/>
        </w:numPr>
        <w:spacing w:after="160" w:line="259" w:lineRule="auto"/>
      </w:pPr>
      <w:r w:rsidRPr="006A6529">
        <w:t>Tìm hiểu giao tiếp dữ liệu bằng LINQ và WCF Services</w:t>
      </w:r>
    </w:p>
    <w:p w:rsidR="00432CFE" w:rsidRPr="006A6529" w:rsidRDefault="00432CFE" w:rsidP="00A4202A">
      <w:pPr>
        <w:pStyle w:val="ListParagraph"/>
        <w:numPr>
          <w:ilvl w:val="0"/>
          <w:numId w:val="88"/>
        </w:numPr>
        <w:spacing w:after="160" w:line="259" w:lineRule="auto"/>
      </w:pPr>
      <w:r w:rsidRPr="006A6529">
        <w:lastRenderedPageBreak/>
        <w:t>Tìm hiểu cơ sở dữ liệu: Microsoft SQL Server</w:t>
      </w:r>
    </w:p>
    <w:p w:rsidR="00432CFE" w:rsidRDefault="00432CFE" w:rsidP="00A4202A">
      <w:pPr>
        <w:pStyle w:val="ListParagraph"/>
        <w:numPr>
          <w:ilvl w:val="0"/>
          <w:numId w:val="88"/>
        </w:numPr>
        <w:spacing w:after="160" w:line="259" w:lineRule="auto"/>
      </w:pPr>
      <w:r w:rsidRPr="006A6529">
        <w:t>Quản lý cầu hình: VPN, SourceTree. Theo dõi công việc trên Redmine.</w:t>
      </w:r>
    </w:p>
    <w:p w:rsidR="00432CFE" w:rsidRPr="006A6529" w:rsidRDefault="00432CFE" w:rsidP="00A4202A">
      <w:pPr>
        <w:pStyle w:val="ListParagraph"/>
        <w:numPr>
          <w:ilvl w:val="0"/>
          <w:numId w:val="88"/>
        </w:numPr>
        <w:spacing w:after="160" w:line="259" w:lineRule="auto"/>
      </w:pPr>
      <w:r w:rsidRPr="006A6529">
        <w:t>IDE: Microsoft Visual 2013</w:t>
      </w:r>
    </w:p>
    <w:p w:rsidR="00432CFE" w:rsidRPr="006A6529" w:rsidRDefault="00432CFE" w:rsidP="00A4202A">
      <w:pPr>
        <w:pStyle w:val="ListParagraph"/>
        <w:numPr>
          <w:ilvl w:val="0"/>
          <w:numId w:val="88"/>
        </w:numPr>
        <w:spacing w:after="160" w:line="259" w:lineRule="auto"/>
      </w:pPr>
      <w:r w:rsidRPr="006A6529">
        <w:t>Trình soạn text: Notepad++</w:t>
      </w:r>
    </w:p>
    <w:p w:rsidR="00432CFE" w:rsidRPr="006A6529" w:rsidRDefault="00432CFE" w:rsidP="00A4202A">
      <w:pPr>
        <w:pStyle w:val="ListParagraph"/>
        <w:numPr>
          <w:ilvl w:val="0"/>
          <w:numId w:val="88"/>
        </w:numPr>
        <w:spacing w:after="160" w:line="259" w:lineRule="auto"/>
      </w:pPr>
      <w:r w:rsidRPr="006A6529">
        <w:t>Phương tiện trao đổi thông tin: Skype, Facebook, Zalo.</w:t>
      </w:r>
    </w:p>
    <w:p w:rsidR="00432CFE" w:rsidRPr="006A6529" w:rsidRDefault="00432CFE" w:rsidP="00A4202A">
      <w:pPr>
        <w:pStyle w:val="ListParagraph"/>
        <w:numPr>
          <w:ilvl w:val="0"/>
          <w:numId w:val="88"/>
        </w:numPr>
        <w:spacing w:after="160" w:line="259" w:lineRule="auto"/>
      </w:pPr>
      <w:r w:rsidRPr="006A6529">
        <w:t>Trình duyệt thử nghiệm: Google Chrome.</w:t>
      </w:r>
    </w:p>
    <w:p w:rsidR="00432CFE" w:rsidRPr="006A6529" w:rsidRDefault="00432CFE" w:rsidP="00A4202A">
      <w:pPr>
        <w:pStyle w:val="ListParagraph"/>
        <w:numPr>
          <w:ilvl w:val="0"/>
          <w:numId w:val="88"/>
        </w:numPr>
        <w:spacing w:after="160" w:line="259" w:lineRule="auto"/>
      </w:pPr>
      <w:r w:rsidRPr="006A6529">
        <w:t xml:space="preserve">Công cụ hỗ trợ từ xa: Teamviewer 11 </w:t>
      </w:r>
    </w:p>
    <w:p w:rsidR="00432CFE" w:rsidRPr="006A6529" w:rsidRDefault="00432CFE" w:rsidP="00A4202A">
      <w:pPr>
        <w:pStyle w:val="ListParagraph"/>
        <w:numPr>
          <w:ilvl w:val="0"/>
          <w:numId w:val="88"/>
        </w:numPr>
        <w:spacing w:after="160" w:line="259" w:lineRule="auto"/>
      </w:pPr>
      <w:r w:rsidRPr="006A6529">
        <w:t>Trình soạn báo cáo: Microsoft Word 2013, Microsoft Word Online (via OneDrive)</w:t>
      </w:r>
    </w:p>
    <w:p w:rsidR="00432CFE" w:rsidRPr="006A6529" w:rsidRDefault="00432CFE" w:rsidP="00A4202A">
      <w:pPr>
        <w:pStyle w:val="ListParagraph"/>
        <w:numPr>
          <w:ilvl w:val="0"/>
          <w:numId w:val="88"/>
        </w:numPr>
        <w:spacing w:after="160" w:line="259" w:lineRule="auto"/>
      </w:pPr>
      <w:r w:rsidRPr="006A6529">
        <w:t>Hỗ trợ thông tin, kiến thức lập trình: Google Search</w:t>
      </w:r>
    </w:p>
    <w:p w:rsidR="00432CFE" w:rsidRPr="006A6529" w:rsidRDefault="00432CFE" w:rsidP="00A4202A">
      <w:pPr>
        <w:pStyle w:val="ListParagraph"/>
        <w:numPr>
          <w:ilvl w:val="0"/>
          <w:numId w:val="88"/>
        </w:numPr>
        <w:spacing w:after="160" w:line="259" w:lineRule="auto"/>
      </w:pPr>
      <w:r w:rsidRPr="006A6529">
        <w:t>Hỗ trợ cập nhật thông tin: Redmine, Google Gmail</w:t>
      </w:r>
    </w:p>
    <w:p w:rsidR="00432CFE" w:rsidRPr="006A6529" w:rsidRDefault="00432CFE" w:rsidP="00A4202A">
      <w:pPr>
        <w:pStyle w:val="ListParagraph"/>
        <w:numPr>
          <w:ilvl w:val="0"/>
          <w:numId w:val="89"/>
        </w:numPr>
        <w:spacing w:after="160" w:line="259" w:lineRule="auto"/>
        <w:outlineLvl w:val="1"/>
        <w:rPr>
          <w:u w:val="single"/>
        </w:rPr>
      </w:pPr>
      <w:r w:rsidRPr="006A6529">
        <w:rPr>
          <w:u w:val="single"/>
        </w:rPr>
        <w:t>Phân chia công việc theo mô hình Scrum</w:t>
      </w:r>
    </w:p>
    <w:p w:rsidR="00432CFE" w:rsidRPr="006A6529" w:rsidRDefault="00432CFE" w:rsidP="00A4202A">
      <w:pPr>
        <w:pStyle w:val="ListParagraph"/>
        <w:numPr>
          <w:ilvl w:val="1"/>
          <w:numId w:val="89"/>
        </w:numPr>
        <w:spacing w:after="160" w:line="259" w:lineRule="auto"/>
        <w:outlineLvl w:val="2"/>
        <w:rPr>
          <w:i/>
        </w:rPr>
      </w:pPr>
      <w:r w:rsidRPr="006A6529">
        <w:rPr>
          <w:i/>
        </w:rPr>
        <w:t>Sprint 1: Phân tích tài liệu – Cài đặt môi trường</w:t>
      </w:r>
    </w:p>
    <w:p w:rsidR="00432CFE" w:rsidRPr="006A6529" w:rsidRDefault="00432CFE" w:rsidP="00A4202A">
      <w:pPr>
        <w:pStyle w:val="ListParagraph"/>
        <w:numPr>
          <w:ilvl w:val="0"/>
          <w:numId w:val="88"/>
        </w:numPr>
        <w:spacing w:after="160" w:line="259" w:lineRule="auto"/>
      </w:pPr>
      <w:r w:rsidRPr="006A6529">
        <w:t>Dựa vào nghiệp vụ đã tìm hiểu và mô tả, phân tích tài liệu và nghiên cứu tài liệu bên ngoài để hiểu rõ nghiệp vụ.</w:t>
      </w:r>
    </w:p>
    <w:p w:rsidR="00432CFE" w:rsidRPr="006A6529" w:rsidRDefault="00432CFE" w:rsidP="00A4202A">
      <w:pPr>
        <w:pStyle w:val="ListParagraph"/>
        <w:numPr>
          <w:ilvl w:val="0"/>
          <w:numId w:val="88"/>
        </w:numPr>
        <w:spacing w:after="160" w:line="259" w:lineRule="auto"/>
      </w:pPr>
      <w:r w:rsidRPr="006A6529">
        <w:t>Các thành viên thực hiện cài đặt môi trường phát triển, chạy framework hệ thống đã được dựng sẵn.</w:t>
      </w:r>
    </w:p>
    <w:p w:rsidR="00432CFE" w:rsidRPr="006A6529" w:rsidRDefault="00432CFE" w:rsidP="00A4202A">
      <w:pPr>
        <w:pStyle w:val="ListParagraph"/>
        <w:numPr>
          <w:ilvl w:val="1"/>
          <w:numId w:val="89"/>
        </w:numPr>
        <w:spacing w:after="160" w:line="259" w:lineRule="auto"/>
        <w:outlineLvl w:val="2"/>
        <w:rPr>
          <w:i/>
        </w:rPr>
      </w:pPr>
      <w:r w:rsidRPr="006A6529">
        <w:rPr>
          <w:i/>
        </w:rPr>
        <w:t>Sprint 2: Mô tả dữ liệu – Thiết kế giao diện</w:t>
      </w:r>
    </w:p>
    <w:p w:rsidR="00432CFE" w:rsidRPr="006A6529" w:rsidRDefault="00432CFE" w:rsidP="00A4202A">
      <w:pPr>
        <w:pStyle w:val="ListParagraph"/>
        <w:numPr>
          <w:ilvl w:val="0"/>
          <w:numId w:val="88"/>
        </w:numPr>
        <w:spacing w:after="160" w:line="259" w:lineRule="auto"/>
      </w:pPr>
      <w:r w:rsidRPr="006A6529">
        <w:t>Dựa vào mô tả đã tìm hiểu được, nhóm thực hiện việc mô tả dữ liệu, tạo các bản dữ liệu, viết store procedured, thiết kế giao diện.</w:t>
      </w:r>
    </w:p>
    <w:p w:rsidR="00432CFE" w:rsidRPr="006A6529" w:rsidRDefault="00432CFE" w:rsidP="00A4202A">
      <w:pPr>
        <w:pStyle w:val="ListParagraph"/>
        <w:numPr>
          <w:ilvl w:val="1"/>
          <w:numId w:val="89"/>
        </w:numPr>
        <w:spacing w:after="160" w:line="259" w:lineRule="auto"/>
        <w:outlineLvl w:val="2"/>
        <w:rPr>
          <w:i/>
        </w:rPr>
      </w:pPr>
      <w:r w:rsidRPr="006A6529">
        <w:rPr>
          <w:i/>
        </w:rPr>
        <w:t>Sprint 3: Code chức năng</w:t>
      </w:r>
    </w:p>
    <w:p w:rsidR="00432CFE" w:rsidRPr="006A6529" w:rsidRDefault="00432CFE" w:rsidP="00A4202A">
      <w:pPr>
        <w:pStyle w:val="ListParagraph"/>
        <w:numPr>
          <w:ilvl w:val="0"/>
          <w:numId w:val="88"/>
        </w:numPr>
        <w:spacing w:after="160" w:line="259" w:lineRule="auto"/>
      </w:pPr>
      <w:r w:rsidRPr="006A6529">
        <w:t>Dựa vào cơ sở dữ liệu và giao diện, nhóm thực hiện việc code chức năng các nghiệp vụ: thêm, xóa, sửa, tìm kiếm.</w:t>
      </w:r>
    </w:p>
    <w:p w:rsidR="00432CFE" w:rsidRPr="006A6529" w:rsidRDefault="00432CFE" w:rsidP="00A4202A">
      <w:pPr>
        <w:pStyle w:val="ListParagraph"/>
        <w:numPr>
          <w:ilvl w:val="0"/>
          <w:numId w:val="89"/>
        </w:numPr>
        <w:spacing w:after="160" w:line="259" w:lineRule="auto"/>
        <w:outlineLvl w:val="1"/>
        <w:rPr>
          <w:u w:val="single"/>
        </w:rPr>
      </w:pPr>
      <w:r w:rsidRPr="006A6529">
        <w:rPr>
          <w:u w:val="single"/>
        </w:rPr>
        <w:t>Mô tả chi tiết công việc</w:t>
      </w:r>
    </w:p>
    <w:p w:rsidR="00432CFE" w:rsidRPr="006A6529" w:rsidRDefault="00432CFE" w:rsidP="00A4202A">
      <w:pPr>
        <w:pStyle w:val="ListParagraph"/>
        <w:numPr>
          <w:ilvl w:val="1"/>
          <w:numId w:val="89"/>
        </w:numPr>
        <w:spacing w:after="160" w:line="259" w:lineRule="auto"/>
        <w:outlineLvl w:val="2"/>
        <w:rPr>
          <w:b/>
          <w:i/>
        </w:rPr>
      </w:pPr>
      <w:r w:rsidRPr="006A6529">
        <w:rPr>
          <w:b/>
          <w:i/>
        </w:rPr>
        <w:t>Phan Y Biển</w:t>
      </w:r>
    </w:p>
    <w:p w:rsidR="00432CFE" w:rsidRPr="006A6529" w:rsidRDefault="00432CFE" w:rsidP="00A4202A">
      <w:pPr>
        <w:pStyle w:val="ListParagraph"/>
        <w:numPr>
          <w:ilvl w:val="2"/>
          <w:numId w:val="89"/>
        </w:numPr>
        <w:spacing w:after="160" w:line="259" w:lineRule="auto"/>
        <w:rPr>
          <w:i/>
        </w:rPr>
      </w:pPr>
      <w:r w:rsidRPr="006A6529">
        <w:rPr>
          <w:i/>
        </w:rPr>
        <w:t>Công việc được phân công</w:t>
      </w:r>
    </w:p>
    <w:p w:rsidR="00432CFE" w:rsidRPr="006A6529" w:rsidRDefault="00432CFE" w:rsidP="00A4202A">
      <w:pPr>
        <w:pStyle w:val="ListParagraph"/>
        <w:numPr>
          <w:ilvl w:val="0"/>
          <w:numId w:val="88"/>
        </w:numPr>
        <w:spacing w:after="160" w:line="259" w:lineRule="auto"/>
      </w:pPr>
      <w:r w:rsidRPr="006A6529">
        <w:t>Cấu hình quản lý dự án</w:t>
      </w:r>
    </w:p>
    <w:p w:rsidR="00432CFE" w:rsidRPr="006A6529" w:rsidRDefault="00432CFE" w:rsidP="00A4202A">
      <w:pPr>
        <w:pStyle w:val="ListParagraph"/>
        <w:numPr>
          <w:ilvl w:val="0"/>
          <w:numId w:val="88"/>
        </w:numPr>
        <w:spacing w:after="160" w:line="259" w:lineRule="auto"/>
      </w:pPr>
      <w:r w:rsidRPr="006A6529">
        <w:t>Xây dựng môi trường, build framework</w:t>
      </w:r>
    </w:p>
    <w:p w:rsidR="00432CFE" w:rsidRPr="006A6529" w:rsidRDefault="00432CFE" w:rsidP="00A4202A">
      <w:pPr>
        <w:pStyle w:val="ListParagraph"/>
        <w:numPr>
          <w:ilvl w:val="0"/>
          <w:numId w:val="88"/>
        </w:numPr>
        <w:spacing w:after="160" w:line="259" w:lineRule="auto"/>
      </w:pPr>
      <w:r w:rsidRPr="006A6529">
        <w:t>Xây dựng giao diện</w:t>
      </w:r>
    </w:p>
    <w:p w:rsidR="00432CFE" w:rsidRPr="006A6529" w:rsidRDefault="00432CFE" w:rsidP="00A4202A">
      <w:pPr>
        <w:pStyle w:val="ListParagraph"/>
        <w:numPr>
          <w:ilvl w:val="0"/>
          <w:numId w:val="88"/>
        </w:numPr>
        <w:spacing w:after="160" w:line="259" w:lineRule="auto"/>
      </w:pPr>
      <w:r w:rsidRPr="006A6529">
        <w:t>Viết WebService (interface, implement): Hệ số lương</w:t>
      </w:r>
    </w:p>
    <w:p w:rsidR="00432CFE" w:rsidRPr="006A6529" w:rsidRDefault="00432CFE" w:rsidP="00A4202A">
      <w:pPr>
        <w:pStyle w:val="ListParagraph"/>
        <w:numPr>
          <w:ilvl w:val="0"/>
          <w:numId w:val="88"/>
        </w:numPr>
        <w:spacing w:after="160" w:line="259" w:lineRule="auto"/>
      </w:pPr>
      <w:r w:rsidRPr="006A6529">
        <w:t>Viết ViewModel: Chức danh Edit.</w:t>
      </w:r>
    </w:p>
    <w:p w:rsidR="00432CFE" w:rsidRPr="006A6529" w:rsidRDefault="00432CFE" w:rsidP="00A4202A">
      <w:pPr>
        <w:pStyle w:val="ListParagraph"/>
        <w:numPr>
          <w:ilvl w:val="0"/>
          <w:numId w:val="88"/>
        </w:numPr>
        <w:spacing w:after="160" w:line="259" w:lineRule="auto"/>
      </w:pPr>
      <w:r w:rsidRPr="006A6529">
        <w:t>Merge code lên master với Khoa.</w:t>
      </w:r>
    </w:p>
    <w:p w:rsidR="00432CFE" w:rsidRPr="006A6529" w:rsidRDefault="00432CFE" w:rsidP="00A4202A">
      <w:pPr>
        <w:pStyle w:val="ListParagraph"/>
        <w:numPr>
          <w:ilvl w:val="2"/>
          <w:numId w:val="89"/>
        </w:numPr>
        <w:spacing w:after="160" w:line="259" w:lineRule="auto"/>
        <w:rPr>
          <w:i/>
        </w:rPr>
      </w:pPr>
      <w:r w:rsidRPr="006A6529">
        <w:rPr>
          <w:i/>
        </w:rPr>
        <w:t>Mô tả công việc</w:t>
      </w:r>
    </w:p>
    <w:p w:rsidR="00432CFE" w:rsidRPr="006A6529" w:rsidRDefault="00432CFE" w:rsidP="00A4202A">
      <w:pPr>
        <w:pStyle w:val="ListParagraph"/>
        <w:numPr>
          <w:ilvl w:val="0"/>
          <w:numId w:val="88"/>
        </w:numPr>
        <w:spacing w:after="160" w:line="259" w:lineRule="auto"/>
      </w:pPr>
      <w:r w:rsidRPr="006A6529">
        <w:t>Cấu hình quản lý dự án: Sử dụng git và SourceTree để clone Project từ master. Tạo nhánh riêng cho nhóm để xây dựng chức năng hệ thống và quản lý source code.</w:t>
      </w:r>
    </w:p>
    <w:p w:rsidR="00432CFE" w:rsidRPr="006A6529" w:rsidRDefault="00432CFE" w:rsidP="00A4202A">
      <w:pPr>
        <w:pStyle w:val="ListParagraph"/>
        <w:numPr>
          <w:ilvl w:val="0"/>
          <w:numId w:val="88"/>
        </w:numPr>
        <w:spacing w:after="160" w:line="259" w:lineRule="auto"/>
      </w:pPr>
      <w:r w:rsidRPr="006A6529">
        <w:t>Xây dựng môi trường, build framework: Cài đặt, thiết lập các môi trường hoạt động của hệ thống. Chạy được framework hệ thống đã được dựng sẵn.</w:t>
      </w:r>
    </w:p>
    <w:p w:rsidR="00432CFE" w:rsidRPr="006A6529" w:rsidRDefault="00432CFE" w:rsidP="00A4202A">
      <w:pPr>
        <w:pStyle w:val="ListParagraph"/>
        <w:numPr>
          <w:ilvl w:val="0"/>
          <w:numId w:val="88"/>
        </w:numPr>
        <w:spacing w:after="160" w:line="259" w:lineRule="auto"/>
      </w:pPr>
      <w:r w:rsidRPr="006A6529">
        <w:lastRenderedPageBreak/>
        <w:t>Xây dựng giao diện: Xây dựng giao diện các màn hình ChiPhiNhanVienListView, ChiPhiNhanVienEditView, ChucDanhListView, ChucDanhEditView, HeSoLuongListView, HeSoLuongEditView.</w:t>
      </w:r>
    </w:p>
    <w:p w:rsidR="00432CFE" w:rsidRPr="006A6529" w:rsidRDefault="00432CFE" w:rsidP="00A4202A">
      <w:pPr>
        <w:pStyle w:val="ListParagraph"/>
        <w:numPr>
          <w:ilvl w:val="0"/>
          <w:numId w:val="88"/>
        </w:numPr>
        <w:spacing w:after="160" w:line="259" w:lineRule="auto"/>
      </w:pPr>
      <w:r w:rsidRPr="006A6529">
        <w:t>Viết WebService (interface, implement) Hệ số lương</w:t>
      </w:r>
    </w:p>
    <w:p w:rsidR="00432CFE" w:rsidRPr="006A6529" w:rsidRDefault="00432CFE" w:rsidP="00A4202A">
      <w:pPr>
        <w:pStyle w:val="ListParagraph"/>
        <w:numPr>
          <w:ilvl w:val="0"/>
          <w:numId w:val="88"/>
        </w:numPr>
        <w:spacing w:after="160" w:line="259" w:lineRule="auto"/>
      </w:pPr>
      <w:r w:rsidRPr="006A6529">
        <w:t>Viết ViewModel: Chức danh Edit.</w:t>
      </w:r>
    </w:p>
    <w:p w:rsidR="00432CFE" w:rsidRPr="006A6529" w:rsidRDefault="00432CFE" w:rsidP="00A4202A">
      <w:pPr>
        <w:pStyle w:val="ListParagraph"/>
        <w:numPr>
          <w:ilvl w:val="0"/>
          <w:numId w:val="88"/>
        </w:numPr>
        <w:spacing w:after="160" w:line="259" w:lineRule="auto"/>
      </w:pPr>
      <w:r w:rsidRPr="006A6529">
        <w:t>Merge code lên master với Khoa: Thực hiện đồng bộ code từ nhánh riêng của nhóm lên master.</w:t>
      </w:r>
    </w:p>
    <w:p w:rsidR="00432CFE" w:rsidRPr="006A6529" w:rsidRDefault="00432CFE" w:rsidP="00A4202A">
      <w:pPr>
        <w:pStyle w:val="ListParagraph"/>
        <w:numPr>
          <w:ilvl w:val="2"/>
          <w:numId w:val="89"/>
        </w:numPr>
        <w:spacing w:after="160" w:line="259" w:lineRule="auto"/>
        <w:rPr>
          <w:i/>
        </w:rPr>
      </w:pPr>
      <w:r w:rsidRPr="006A6529">
        <w:rPr>
          <w:i/>
        </w:rPr>
        <w:t xml:space="preserve">Những điều học được khi làm đồ án </w:t>
      </w:r>
    </w:p>
    <w:p w:rsidR="00432CFE" w:rsidRPr="006A6529" w:rsidRDefault="00432CFE" w:rsidP="00A4202A">
      <w:pPr>
        <w:pStyle w:val="ListParagraph"/>
        <w:numPr>
          <w:ilvl w:val="0"/>
          <w:numId w:val="88"/>
        </w:numPr>
        <w:spacing w:after="160" w:line="259" w:lineRule="auto"/>
      </w:pPr>
      <w:r w:rsidRPr="006A6529">
        <w:t>Tìm hiểu được nghiệp vụ trong việc quản lý chi phí nhân viên.</w:t>
      </w:r>
    </w:p>
    <w:p w:rsidR="00432CFE" w:rsidRPr="006A6529" w:rsidRDefault="00432CFE" w:rsidP="00A4202A">
      <w:pPr>
        <w:pStyle w:val="ListParagraph"/>
        <w:numPr>
          <w:ilvl w:val="0"/>
          <w:numId w:val="88"/>
        </w:numPr>
        <w:spacing w:after="160" w:line="259" w:lineRule="auto"/>
      </w:pPr>
      <w:r w:rsidRPr="006A6529">
        <w:t>Cách quản lý và thực hiện dự án lớn.</w:t>
      </w:r>
    </w:p>
    <w:p w:rsidR="00432CFE" w:rsidRPr="006A6529" w:rsidRDefault="00432CFE" w:rsidP="00A4202A">
      <w:pPr>
        <w:pStyle w:val="ListParagraph"/>
        <w:numPr>
          <w:ilvl w:val="0"/>
          <w:numId w:val="88"/>
        </w:numPr>
        <w:spacing w:after="160" w:line="259" w:lineRule="auto"/>
      </w:pPr>
      <w:r w:rsidRPr="006A6529">
        <w:t>Nâng cao khả năng lập trình.</w:t>
      </w:r>
    </w:p>
    <w:p w:rsidR="00432CFE" w:rsidRPr="006A6529" w:rsidRDefault="00432CFE" w:rsidP="00A4202A">
      <w:pPr>
        <w:pStyle w:val="ListParagraph"/>
        <w:numPr>
          <w:ilvl w:val="0"/>
          <w:numId w:val="88"/>
        </w:numPr>
        <w:spacing w:after="160" w:line="259" w:lineRule="auto"/>
      </w:pPr>
      <w:r w:rsidRPr="006A6529">
        <w:t>Khả năng làm việc nhóm và phân chia công việc hiệu quả</w:t>
      </w:r>
    </w:p>
    <w:p w:rsidR="00432CFE" w:rsidRPr="00E7785A" w:rsidRDefault="00432CFE" w:rsidP="00A4202A">
      <w:pPr>
        <w:pStyle w:val="ListParagraph"/>
        <w:numPr>
          <w:ilvl w:val="2"/>
          <w:numId w:val="89"/>
        </w:numPr>
        <w:spacing w:after="160" w:line="259" w:lineRule="auto"/>
        <w:rPr>
          <w:i/>
        </w:rPr>
      </w:pPr>
      <w:r w:rsidRPr="00E7785A">
        <w:rPr>
          <w:i/>
        </w:rPr>
        <w:t>Những hạn chế</w:t>
      </w:r>
    </w:p>
    <w:p w:rsidR="00432CFE" w:rsidRPr="006A6529" w:rsidRDefault="00432CFE" w:rsidP="00A4202A">
      <w:pPr>
        <w:pStyle w:val="ListParagraph"/>
        <w:numPr>
          <w:ilvl w:val="0"/>
          <w:numId w:val="88"/>
        </w:numPr>
        <w:spacing w:after="160" w:line="259" w:lineRule="auto"/>
      </w:pPr>
      <w:r w:rsidRPr="006A6529">
        <w:t>Tiếp xúc với việc quản lý và những công nghệ mới nên còn gặp nhiều khó khăn.</w:t>
      </w:r>
    </w:p>
    <w:p w:rsidR="00432CFE" w:rsidRPr="006A6529" w:rsidRDefault="00432CFE" w:rsidP="00A4202A">
      <w:pPr>
        <w:pStyle w:val="ListParagraph"/>
        <w:numPr>
          <w:ilvl w:val="0"/>
          <w:numId w:val="88"/>
        </w:numPr>
        <w:spacing w:after="160" w:line="259" w:lineRule="auto"/>
      </w:pPr>
      <w:r w:rsidRPr="006A6529">
        <w:t>Còn hạn chế trong việc phân chia công việc một cách hiệu quả</w:t>
      </w:r>
    </w:p>
    <w:p w:rsidR="00432CFE" w:rsidRPr="00724A1A" w:rsidRDefault="00432CFE" w:rsidP="00A4202A">
      <w:pPr>
        <w:pStyle w:val="ListParagraph"/>
        <w:numPr>
          <w:ilvl w:val="1"/>
          <w:numId w:val="89"/>
        </w:numPr>
        <w:spacing w:after="160" w:line="259" w:lineRule="auto"/>
        <w:outlineLvl w:val="2"/>
        <w:rPr>
          <w:b/>
          <w:i/>
        </w:rPr>
      </w:pPr>
      <w:r w:rsidRPr="00724A1A">
        <w:rPr>
          <w:b/>
          <w:i/>
        </w:rPr>
        <w:t>Võ Hoài Phương</w:t>
      </w:r>
    </w:p>
    <w:p w:rsidR="00432CFE" w:rsidRPr="00724A1A" w:rsidRDefault="00432CFE" w:rsidP="00A4202A">
      <w:pPr>
        <w:pStyle w:val="ListParagraph"/>
        <w:numPr>
          <w:ilvl w:val="2"/>
          <w:numId w:val="89"/>
        </w:numPr>
        <w:spacing w:after="160" w:line="259" w:lineRule="auto"/>
        <w:rPr>
          <w:i/>
        </w:rPr>
      </w:pPr>
      <w:r w:rsidRPr="00724A1A">
        <w:rPr>
          <w:i/>
        </w:rPr>
        <w:t>Công việc được phân công</w:t>
      </w:r>
    </w:p>
    <w:p w:rsidR="00432CFE" w:rsidRPr="00724A1A" w:rsidRDefault="00432CFE" w:rsidP="00A4202A">
      <w:pPr>
        <w:pStyle w:val="ListParagraph"/>
        <w:numPr>
          <w:ilvl w:val="0"/>
          <w:numId w:val="88"/>
        </w:numPr>
        <w:spacing w:after="160" w:line="259" w:lineRule="auto"/>
      </w:pPr>
      <w:r w:rsidRPr="00724A1A">
        <w:t>Viết Stored Procedured</w:t>
      </w:r>
    </w:p>
    <w:p w:rsidR="00432CFE" w:rsidRPr="00724A1A" w:rsidRDefault="00432CFE" w:rsidP="00A4202A">
      <w:pPr>
        <w:pStyle w:val="ListParagraph"/>
        <w:numPr>
          <w:ilvl w:val="0"/>
          <w:numId w:val="88"/>
        </w:numPr>
        <w:spacing w:after="160" w:line="259" w:lineRule="auto"/>
      </w:pPr>
      <w:r w:rsidRPr="00724A1A">
        <w:t>Viết WebService (interface, implement) Chức Danh</w:t>
      </w:r>
    </w:p>
    <w:p w:rsidR="00432CFE" w:rsidRPr="00724A1A" w:rsidRDefault="00432CFE" w:rsidP="00A4202A">
      <w:pPr>
        <w:pStyle w:val="ListParagraph"/>
        <w:numPr>
          <w:ilvl w:val="0"/>
          <w:numId w:val="88"/>
        </w:numPr>
        <w:spacing w:after="160" w:line="259" w:lineRule="auto"/>
      </w:pPr>
      <w:r w:rsidRPr="00724A1A">
        <w:t>Viết ViewModel: Hệ số lương Listview</w:t>
      </w:r>
    </w:p>
    <w:p w:rsidR="00432CFE" w:rsidRPr="00724A1A" w:rsidRDefault="00432CFE" w:rsidP="00A4202A">
      <w:pPr>
        <w:pStyle w:val="ListParagraph"/>
        <w:numPr>
          <w:ilvl w:val="0"/>
          <w:numId w:val="88"/>
        </w:numPr>
        <w:spacing w:after="160" w:line="259" w:lineRule="auto"/>
      </w:pPr>
      <w:r w:rsidRPr="00724A1A">
        <w:t>Viết ViewModel: Chi phí nhân viên Edit</w:t>
      </w:r>
    </w:p>
    <w:p w:rsidR="00432CFE" w:rsidRPr="005D5BB6" w:rsidRDefault="00432CFE" w:rsidP="00A4202A">
      <w:pPr>
        <w:pStyle w:val="ListParagraph"/>
        <w:numPr>
          <w:ilvl w:val="0"/>
          <w:numId w:val="88"/>
        </w:numPr>
        <w:spacing w:after="160" w:line="259" w:lineRule="auto"/>
      </w:pPr>
      <w:r w:rsidRPr="005D5BB6">
        <w:t>Load dữ liệu</w:t>
      </w:r>
    </w:p>
    <w:p w:rsidR="00432CFE" w:rsidRPr="005D5BB6" w:rsidRDefault="00432CFE" w:rsidP="00A4202A">
      <w:pPr>
        <w:pStyle w:val="ListParagraph"/>
        <w:numPr>
          <w:ilvl w:val="2"/>
          <w:numId w:val="89"/>
        </w:numPr>
        <w:spacing w:after="160" w:line="259" w:lineRule="auto"/>
        <w:rPr>
          <w:i/>
        </w:rPr>
      </w:pPr>
      <w:r w:rsidRPr="005D5BB6">
        <w:rPr>
          <w:i/>
        </w:rPr>
        <w:t>Mô tả công việc</w:t>
      </w:r>
    </w:p>
    <w:p w:rsidR="00432CFE" w:rsidRPr="005D5BB6" w:rsidRDefault="00432CFE" w:rsidP="00A4202A">
      <w:pPr>
        <w:pStyle w:val="ListParagraph"/>
        <w:numPr>
          <w:ilvl w:val="0"/>
          <w:numId w:val="88"/>
        </w:numPr>
        <w:spacing w:after="160" w:line="259" w:lineRule="auto"/>
      </w:pPr>
      <w:r w:rsidRPr="005D5BB6">
        <w:t>Viết Stored Procedured:</w:t>
      </w:r>
    </w:p>
    <w:p w:rsidR="00432CFE" w:rsidRPr="005D5BB6" w:rsidRDefault="00432CFE" w:rsidP="00A4202A">
      <w:pPr>
        <w:pStyle w:val="ListParagraph"/>
        <w:numPr>
          <w:ilvl w:val="1"/>
          <w:numId w:val="88"/>
        </w:numPr>
        <w:spacing w:after="160" w:line="259" w:lineRule="auto"/>
      </w:pPr>
      <w:r w:rsidRPr="005D5BB6">
        <w:t>CP_CHIPHINHANVIEN_ById</w:t>
      </w:r>
    </w:p>
    <w:p w:rsidR="00432CFE" w:rsidRPr="005D5BB6" w:rsidRDefault="00432CFE" w:rsidP="00A4202A">
      <w:pPr>
        <w:pStyle w:val="ListParagraph"/>
        <w:numPr>
          <w:ilvl w:val="1"/>
          <w:numId w:val="88"/>
        </w:numPr>
        <w:spacing w:after="160" w:line="259" w:lineRule="auto"/>
      </w:pPr>
      <w:r w:rsidRPr="005D5BB6">
        <w:t>CP_CHIPHINHANVIEN_ByTop</w:t>
      </w:r>
    </w:p>
    <w:p w:rsidR="00432CFE" w:rsidRPr="005D5BB6" w:rsidRDefault="00432CFE" w:rsidP="00A4202A">
      <w:pPr>
        <w:pStyle w:val="ListParagraph"/>
        <w:numPr>
          <w:ilvl w:val="1"/>
          <w:numId w:val="88"/>
        </w:numPr>
        <w:spacing w:after="160" w:line="259" w:lineRule="auto"/>
      </w:pPr>
      <w:r w:rsidRPr="005D5BB6">
        <w:t>CP_CHIPHINHANVIEN_Del</w:t>
      </w:r>
    </w:p>
    <w:p w:rsidR="00432CFE" w:rsidRPr="005D5BB6" w:rsidRDefault="00432CFE" w:rsidP="00A4202A">
      <w:pPr>
        <w:pStyle w:val="ListParagraph"/>
        <w:numPr>
          <w:ilvl w:val="1"/>
          <w:numId w:val="88"/>
        </w:numPr>
        <w:spacing w:after="160" w:line="259" w:lineRule="auto"/>
      </w:pPr>
      <w:r w:rsidRPr="005D5BB6">
        <w:t>CP_CHIPHINHANVIEN_GetAll</w:t>
      </w:r>
    </w:p>
    <w:p w:rsidR="00432CFE" w:rsidRPr="005D5BB6" w:rsidRDefault="00432CFE" w:rsidP="00A4202A">
      <w:pPr>
        <w:pStyle w:val="ListParagraph"/>
        <w:numPr>
          <w:ilvl w:val="1"/>
          <w:numId w:val="88"/>
        </w:numPr>
        <w:spacing w:after="160" w:line="259" w:lineRule="auto"/>
      </w:pPr>
      <w:r w:rsidRPr="005D5BB6">
        <w:t>CP_CHIPHINHANVIEN_Ins</w:t>
      </w:r>
    </w:p>
    <w:p w:rsidR="00432CFE" w:rsidRPr="005D5BB6" w:rsidRDefault="00432CFE" w:rsidP="00A4202A">
      <w:pPr>
        <w:pStyle w:val="ListParagraph"/>
        <w:numPr>
          <w:ilvl w:val="1"/>
          <w:numId w:val="88"/>
        </w:numPr>
        <w:spacing w:after="160" w:line="259" w:lineRule="auto"/>
      </w:pPr>
      <w:r w:rsidRPr="005D5BB6">
        <w:t>CP_CHIPHINHANVIEN_Search</w:t>
      </w:r>
    </w:p>
    <w:p w:rsidR="00432CFE" w:rsidRPr="005D5BB6" w:rsidRDefault="00432CFE" w:rsidP="00A4202A">
      <w:pPr>
        <w:pStyle w:val="ListParagraph"/>
        <w:numPr>
          <w:ilvl w:val="1"/>
          <w:numId w:val="88"/>
        </w:numPr>
        <w:spacing w:after="160" w:line="259" w:lineRule="auto"/>
      </w:pPr>
      <w:r w:rsidRPr="005D5BB6">
        <w:t>CP_CHIPHINHANVIEN_Upd</w:t>
      </w:r>
    </w:p>
    <w:p w:rsidR="00432CFE" w:rsidRPr="005D5BB6" w:rsidRDefault="00432CFE" w:rsidP="00A4202A">
      <w:pPr>
        <w:pStyle w:val="ListParagraph"/>
        <w:numPr>
          <w:ilvl w:val="1"/>
          <w:numId w:val="88"/>
        </w:numPr>
        <w:spacing w:after="160" w:line="259" w:lineRule="auto"/>
      </w:pPr>
      <w:r w:rsidRPr="005D5BB6">
        <w:t>CP_CHUCDANH_ById</w:t>
      </w:r>
    </w:p>
    <w:p w:rsidR="00432CFE" w:rsidRPr="005D5BB6" w:rsidRDefault="00432CFE" w:rsidP="00A4202A">
      <w:pPr>
        <w:pStyle w:val="ListParagraph"/>
        <w:numPr>
          <w:ilvl w:val="1"/>
          <w:numId w:val="88"/>
        </w:numPr>
        <w:spacing w:after="160" w:line="259" w:lineRule="auto"/>
      </w:pPr>
      <w:r w:rsidRPr="005D5BB6">
        <w:t>CP_CHUCDANH_ByTop</w:t>
      </w:r>
    </w:p>
    <w:p w:rsidR="00432CFE" w:rsidRPr="005D5BB6" w:rsidRDefault="00432CFE" w:rsidP="00A4202A">
      <w:pPr>
        <w:pStyle w:val="ListParagraph"/>
        <w:numPr>
          <w:ilvl w:val="1"/>
          <w:numId w:val="88"/>
        </w:numPr>
        <w:spacing w:after="160" w:line="259" w:lineRule="auto"/>
      </w:pPr>
      <w:r w:rsidRPr="005D5BB6">
        <w:t>CP_CHUCDANH_Del</w:t>
      </w:r>
    </w:p>
    <w:p w:rsidR="00432CFE" w:rsidRPr="005D5BB6" w:rsidRDefault="00432CFE" w:rsidP="00A4202A">
      <w:pPr>
        <w:pStyle w:val="ListParagraph"/>
        <w:numPr>
          <w:ilvl w:val="1"/>
          <w:numId w:val="88"/>
        </w:numPr>
        <w:spacing w:after="160" w:line="259" w:lineRule="auto"/>
      </w:pPr>
      <w:r w:rsidRPr="005D5BB6">
        <w:t>CP_CHUCDANH_GetAll</w:t>
      </w:r>
    </w:p>
    <w:p w:rsidR="00432CFE" w:rsidRPr="005D5BB6" w:rsidRDefault="00432CFE" w:rsidP="00A4202A">
      <w:pPr>
        <w:pStyle w:val="ListParagraph"/>
        <w:numPr>
          <w:ilvl w:val="1"/>
          <w:numId w:val="88"/>
        </w:numPr>
        <w:spacing w:after="160" w:line="259" w:lineRule="auto"/>
      </w:pPr>
      <w:r w:rsidRPr="005D5BB6">
        <w:t>CP_CHUCDANH_Ins</w:t>
      </w:r>
    </w:p>
    <w:p w:rsidR="00432CFE" w:rsidRPr="005D5BB6" w:rsidRDefault="00432CFE" w:rsidP="00A4202A">
      <w:pPr>
        <w:pStyle w:val="ListParagraph"/>
        <w:numPr>
          <w:ilvl w:val="1"/>
          <w:numId w:val="88"/>
        </w:numPr>
        <w:spacing w:after="160" w:line="259" w:lineRule="auto"/>
      </w:pPr>
      <w:r w:rsidRPr="005D5BB6">
        <w:t>CP_CHUCDANH_Search</w:t>
      </w:r>
    </w:p>
    <w:p w:rsidR="00432CFE" w:rsidRPr="005D5BB6" w:rsidRDefault="00432CFE" w:rsidP="00A4202A">
      <w:pPr>
        <w:pStyle w:val="ListParagraph"/>
        <w:numPr>
          <w:ilvl w:val="1"/>
          <w:numId w:val="88"/>
        </w:numPr>
        <w:spacing w:after="160" w:line="259" w:lineRule="auto"/>
      </w:pPr>
      <w:r w:rsidRPr="005D5BB6">
        <w:t>CP_CHUCDANH_Upd</w:t>
      </w:r>
    </w:p>
    <w:p w:rsidR="00432CFE" w:rsidRPr="005D5BB6" w:rsidRDefault="00432CFE" w:rsidP="00A4202A">
      <w:pPr>
        <w:pStyle w:val="ListParagraph"/>
        <w:numPr>
          <w:ilvl w:val="0"/>
          <w:numId w:val="88"/>
        </w:numPr>
        <w:spacing w:after="160" w:line="259" w:lineRule="auto"/>
      </w:pPr>
      <w:r w:rsidRPr="005D5BB6">
        <w:t>Viết WebService (interface, implement) Chức Danh</w:t>
      </w:r>
    </w:p>
    <w:p w:rsidR="00432CFE" w:rsidRPr="005D5BB6" w:rsidRDefault="00432CFE" w:rsidP="00A4202A">
      <w:pPr>
        <w:pStyle w:val="ListParagraph"/>
        <w:numPr>
          <w:ilvl w:val="0"/>
          <w:numId w:val="88"/>
        </w:numPr>
        <w:spacing w:after="160" w:line="259" w:lineRule="auto"/>
      </w:pPr>
      <w:r w:rsidRPr="005D5BB6">
        <w:lastRenderedPageBreak/>
        <w:t>Viết ViewModel: Hệ số lương Listview</w:t>
      </w:r>
    </w:p>
    <w:p w:rsidR="00432CFE" w:rsidRPr="005D5BB6" w:rsidRDefault="00432CFE" w:rsidP="00A4202A">
      <w:pPr>
        <w:pStyle w:val="ListParagraph"/>
        <w:numPr>
          <w:ilvl w:val="0"/>
          <w:numId w:val="88"/>
        </w:numPr>
        <w:spacing w:after="160" w:line="259" w:lineRule="auto"/>
      </w:pPr>
      <w:r w:rsidRPr="005D5BB6">
        <w:t>Viết ViewModel: Chi phí nhân viên Edit</w:t>
      </w:r>
    </w:p>
    <w:p w:rsidR="00432CFE" w:rsidRPr="005D5BB6" w:rsidRDefault="00432CFE" w:rsidP="00A4202A">
      <w:pPr>
        <w:pStyle w:val="ListParagraph"/>
        <w:numPr>
          <w:ilvl w:val="0"/>
          <w:numId w:val="88"/>
        </w:numPr>
        <w:spacing w:after="160" w:line="259" w:lineRule="auto"/>
      </w:pPr>
      <w:r w:rsidRPr="005D5BB6">
        <w:t>Load dữ liệu</w:t>
      </w:r>
    </w:p>
    <w:p w:rsidR="00432CFE" w:rsidRPr="005D5BB6" w:rsidRDefault="00432CFE" w:rsidP="00A4202A">
      <w:pPr>
        <w:pStyle w:val="ListParagraph"/>
        <w:numPr>
          <w:ilvl w:val="2"/>
          <w:numId w:val="89"/>
        </w:numPr>
        <w:spacing w:after="160" w:line="259" w:lineRule="auto"/>
        <w:rPr>
          <w:i/>
        </w:rPr>
      </w:pPr>
      <w:r w:rsidRPr="005D5BB6">
        <w:rPr>
          <w:i/>
        </w:rPr>
        <w:t>Những điều học được khi làm đồ án</w:t>
      </w:r>
    </w:p>
    <w:p w:rsidR="00432CFE" w:rsidRPr="005D5BB6" w:rsidRDefault="00432CFE" w:rsidP="00A4202A">
      <w:pPr>
        <w:pStyle w:val="ListParagraph"/>
        <w:numPr>
          <w:ilvl w:val="0"/>
          <w:numId w:val="88"/>
        </w:numPr>
        <w:spacing w:after="160" w:line="259" w:lineRule="auto"/>
      </w:pPr>
      <w:r w:rsidRPr="005D5BB6">
        <w:t>Cách quản lý dự án bằng redmine và Bitrix24.</w:t>
      </w:r>
    </w:p>
    <w:p w:rsidR="00432CFE" w:rsidRPr="005D5BB6" w:rsidRDefault="00432CFE" w:rsidP="00A4202A">
      <w:pPr>
        <w:pStyle w:val="ListParagraph"/>
        <w:numPr>
          <w:ilvl w:val="0"/>
          <w:numId w:val="88"/>
        </w:numPr>
        <w:spacing w:after="160" w:line="259" w:lineRule="auto"/>
      </w:pPr>
      <w:r w:rsidRPr="005D5BB6">
        <w:t>Thiết kế giao diện theo yêu cầu và sửa lỗi giao diện.</w:t>
      </w:r>
    </w:p>
    <w:p w:rsidR="00432CFE" w:rsidRPr="005D5BB6" w:rsidRDefault="00432CFE" w:rsidP="00A4202A">
      <w:pPr>
        <w:pStyle w:val="ListParagraph"/>
        <w:numPr>
          <w:ilvl w:val="0"/>
          <w:numId w:val="88"/>
        </w:numPr>
        <w:spacing w:after="160" w:line="259" w:lineRule="auto"/>
      </w:pPr>
      <w:r w:rsidRPr="005D5BB6">
        <w:t>Hiểu được nghiệp vụ và tạo Database cho chức năng Quản lý chi phí nhân viên.</w:t>
      </w:r>
    </w:p>
    <w:p w:rsidR="00432CFE" w:rsidRPr="005D5BB6" w:rsidRDefault="00432CFE" w:rsidP="00A4202A">
      <w:pPr>
        <w:pStyle w:val="ListParagraph"/>
        <w:numPr>
          <w:ilvl w:val="0"/>
          <w:numId w:val="88"/>
        </w:numPr>
        <w:spacing w:after="160" w:line="259" w:lineRule="auto"/>
      </w:pPr>
      <w:r w:rsidRPr="005D5BB6">
        <w:t>Biết cách cài đặt, sử dụng VPN.</w:t>
      </w:r>
    </w:p>
    <w:p w:rsidR="00432CFE" w:rsidRPr="005D5BB6" w:rsidRDefault="00432CFE" w:rsidP="00A4202A">
      <w:pPr>
        <w:pStyle w:val="ListParagraph"/>
        <w:numPr>
          <w:ilvl w:val="0"/>
          <w:numId w:val="88"/>
        </w:numPr>
        <w:spacing w:after="160" w:line="259" w:lineRule="auto"/>
      </w:pPr>
      <w:r w:rsidRPr="005D5BB6">
        <w:t>Hiểu được những khó khăn khi tham gia vào 1 dự án với nhiều nhóm tham gia.</w:t>
      </w:r>
    </w:p>
    <w:p w:rsidR="00432CFE" w:rsidRPr="005D5BB6" w:rsidRDefault="00432CFE" w:rsidP="00A4202A">
      <w:pPr>
        <w:pStyle w:val="ListParagraph"/>
        <w:numPr>
          <w:ilvl w:val="0"/>
          <w:numId w:val="88"/>
        </w:numPr>
        <w:spacing w:after="160" w:line="259" w:lineRule="auto"/>
      </w:pPr>
      <w:r w:rsidRPr="005D5BB6">
        <w:t>Có cơ hội được training tại công ty phần mềm G-Soft. Biết được về quy trình làm phần mềm quản lý ERP (hoạch đinh tài chính doanh nghiệp).</w:t>
      </w:r>
    </w:p>
    <w:p w:rsidR="00432CFE" w:rsidRPr="005D5BB6" w:rsidRDefault="00432CFE" w:rsidP="00A4202A">
      <w:pPr>
        <w:pStyle w:val="ListParagraph"/>
        <w:numPr>
          <w:ilvl w:val="0"/>
          <w:numId w:val="88"/>
        </w:numPr>
        <w:spacing w:after="160" w:line="259" w:lineRule="auto"/>
        <w:rPr>
          <w:ins w:id="130" w:author="Phương Võ Hoài"/>
        </w:rPr>
      </w:pPr>
      <w:r w:rsidRPr="005D5BB6">
        <w:t xml:space="preserve">Nâng cao kĩ năng làm việc nhóm, cách đánh giá, phân chia công việc cho từng thành viên. </w:t>
      </w:r>
    </w:p>
    <w:p w:rsidR="00432CFE" w:rsidRPr="00C33952" w:rsidRDefault="00432CFE" w:rsidP="00A4202A">
      <w:pPr>
        <w:pStyle w:val="ListParagraph"/>
        <w:numPr>
          <w:ilvl w:val="1"/>
          <w:numId w:val="89"/>
        </w:numPr>
        <w:spacing w:after="160" w:line="259" w:lineRule="auto"/>
        <w:outlineLvl w:val="2"/>
        <w:rPr>
          <w:b/>
          <w:i/>
        </w:rPr>
      </w:pPr>
      <w:r w:rsidRPr="00C33952">
        <w:rPr>
          <w:b/>
          <w:i/>
        </w:rPr>
        <w:t>Phạm Thanh Sang</w:t>
      </w:r>
    </w:p>
    <w:p w:rsidR="00432CFE" w:rsidRPr="00C33952" w:rsidRDefault="00432CFE" w:rsidP="00A4202A">
      <w:pPr>
        <w:pStyle w:val="ListParagraph"/>
        <w:numPr>
          <w:ilvl w:val="2"/>
          <w:numId w:val="89"/>
        </w:numPr>
        <w:spacing w:after="160" w:line="259" w:lineRule="auto"/>
        <w:rPr>
          <w:i/>
        </w:rPr>
      </w:pPr>
      <w:r w:rsidRPr="00C33952">
        <w:rPr>
          <w:i/>
        </w:rPr>
        <w:t>Công việc được phân công</w:t>
      </w:r>
    </w:p>
    <w:p w:rsidR="00432CFE" w:rsidRPr="00C33952" w:rsidRDefault="00432CFE" w:rsidP="00A4202A">
      <w:pPr>
        <w:pStyle w:val="ListParagraph"/>
        <w:numPr>
          <w:ilvl w:val="0"/>
          <w:numId w:val="88"/>
        </w:numPr>
        <w:spacing w:after="160" w:line="259" w:lineRule="auto"/>
      </w:pPr>
      <w:r w:rsidRPr="00C33952">
        <w:t>Add Resource</w:t>
      </w:r>
    </w:p>
    <w:p w:rsidR="00432CFE" w:rsidRPr="00C33952" w:rsidRDefault="00432CFE" w:rsidP="00A4202A">
      <w:pPr>
        <w:pStyle w:val="ListParagraph"/>
        <w:numPr>
          <w:ilvl w:val="0"/>
          <w:numId w:val="88"/>
        </w:numPr>
        <w:spacing w:after="160" w:line="259" w:lineRule="auto"/>
      </w:pPr>
      <w:r w:rsidRPr="00C33952">
        <w:t>WebService: interface/implement</w:t>
      </w:r>
    </w:p>
    <w:p w:rsidR="00432CFE" w:rsidRPr="00C33952" w:rsidRDefault="00432CFE" w:rsidP="00A4202A">
      <w:pPr>
        <w:pStyle w:val="ListParagraph"/>
        <w:numPr>
          <w:ilvl w:val="0"/>
          <w:numId w:val="88"/>
        </w:numPr>
        <w:spacing w:after="160" w:line="259" w:lineRule="auto"/>
      </w:pPr>
      <w:r w:rsidRPr="00C33952">
        <w:t>ViewModel: Chức Danh listview</w:t>
      </w:r>
    </w:p>
    <w:p w:rsidR="00432CFE" w:rsidRPr="00C33952" w:rsidRDefault="00432CFE" w:rsidP="00A4202A">
      <w:pPr>
        <w:pStyle w:val="ListParagraph"/>
        <w:numPr>
          <w:ilvl w:val="0"/>
          <w:numId w:val="88"/>
        </w:numPr>
        <w:spacing w:after="160" w:line="259" w:lineRule="auto"/>
      </w:pPr>
      <w:r w:rsidRPr="00C33952">
        <w:t>ViewModel: chi phí nhân viên listview</w:t>
      </w:r>
    </w:p>
    <w:p w:rsidR="00432CFE" w:rsidRPr="00C33952" w:rsidRDefault="00432CFE" w:rsidP="00A4202A">
      <w:pPr>
        <w:pStyle w:val="ListParagraph"/>
        <w:numPr>
          <w:ilvl w:val="2"/>
          <w:numId w:val="89"/>
        </w:numPr>
        <w:spacing w:after="160" w:line="259" w:lineRule="auto"/>
        <w:rPr>
          <w:i/>
        </w:rPr>
      </w:pPr>
      <w:r w:rsidRPr="00C33952">
        <w:rPr>
          <w:i/>
        </w:rPr>
        <w:t>Mô tả công việc</w:t>
      </w:r>
    </w:p>
    <w:p w:rsidR="00432CFE" w:rsidRPr="00C33952" w:rsidRDefault="00432CFE" w:rsidP="00A4202A">
      <w:pPr>
        <w:pStyle w:val="ListParagraph"/>
        <w:numPr>
          <w:ilvl w:val="0"/>
          <w:numId w:val="88"/>
        </w:numPr>
        <w:spacing w:after="160" w:line="259" w:lineRule="auto"/>
      </w:pPr>
      <w:r w:rsidRPr="00C33952">
        <w:t>Add Resource</w:t>
      </w:r>
    </w:p>
    <w:p w:rsidR="00432CFE" w:rsidRPr="00C33952" w:rsidRDefault="00432CFE" w:rsidP="00A4202A">
      <w:pPr>
        <w:pStyle w:val="ListParagraph"/>
        <w:numPr>
          <w:ilvl w:val="0"/>
          <w:numId w:val="88"/>
        </w:numPr>
        <w:spacing w:after="160" w:line="259" w:lineRule="auto"/>
      </w:pPr>
      <w:r w:rsidRPr="00C33952">
        <w:t>Tạo các files resource, mục đích định nghĩa các titles cho các labels trong Views với 2 ngôn ngữ tiếng Anh và tiếng Việt</w:t>
      </w:r>
    </w:p>
    <w:p w:rsidR="00432CFE" w:rsidRDefault="00432CFE" w:rsidP="00A4202A">
      <w:pPr>
        <w:pStyle w:val="ListParagraph"/>
        <w:numPr>
          <w:ilvl w:val="0"/>
          <w:numId w:val="88"/>
        </w:numPr>
        <w:spacing w:after="160" w:line="259" w:lineRule="auto"/>
      </w:pPr>
      <w:r w:rsidRPr="00C33952">
        <w:t>ChiPhiNhanVienResource.resx</w:t>
      </w:r>
    </w:p>
    <w:p w:rsidR="00432CFE" w:rsidRPr="00C33952" w:rsidRDefault="00432CFE" w:rsidP="00432CFE">
      <w:pPr>
        <w:pStyle w:val="ListParagraph"/>
      </w:pPr>
      <w:r w:rsidRPr="006A6529">
        <w:rPr>
          <w:noProof/>
        </w:rPr>
        <w:drawing>
          <wp:inline distT="0" distB="0" distL="0" distR="0" wp14:anchorId="6932AA51" wp14:editId="57BCDBD0">
            <wp:extent cx="2907102" cy="2455265"/>
            <wp:effectExtent l="0" t="0" r="7620" b="2540"/>
            <wp:docPr id="19209074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907102" cy="2455265"/>
                    </a:xfrm>
                    <a:prstGeom prst="rect">
                      <a:avLst/>
                    </a:prstGeom>
                  </pic:spPr>
                </pic:pic>
              </a:graphicData>
            </a:graphic>
          </wp:inline>
        </w:drawing>
      </w:r>
    </w:p>
    <w:p w:rsidR="00432CFE" w:rsidRDefault="00432CFE" w:rsidP="00A4202A">
      <w:pPr>
        <w:pStyle w:val="ListParagraph"/>
        <w:numPr>
          <w:ilvl w:val="0"/>
          <w:numId w:val="88"/>
        </w:numPr>
        <w:spacing w:after="160" w:line="259" w:lineRule="auto"/>
      </w:pPr>
      <w:r w:rsidRPr="00C33952">
        <w:t>ChiPhiNhanVienResource.vi-VN.resx</w:t>
      </w:r>
    </w:p>
    <w:p w:rsidR="00432CFE" w:rsidRPr="00C33952" w:rsidRDefault="00432CFE" w:rsidP="00432CFE">
      <w:pPr>
        <w:pStyle w:val="ListParagraph"/>
      </w:pPr>
      <w:r w:rsidRPr="006A6529">
        <w:rPr>
          <w:noProof/>
        </w:rPr>
        <w:lastRenderedPageBreak/>
        <w:drawing>
          <wp:inline distT="0" distB="0" distL="0" distR="0" wp14:anchorId="0349941B" wp14:editId="38C3859C">
            <wp:extent cx="2858586" cy="2147977"/>
            <wp:effectExtent l="0" t="0" r="0" b="5080"/>
            <wp:docPr id="320665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2858586" cy="2147977"/>
                    </a:xfrm>
                    <a:prstGeom prst="rect">
                      <a:avLst/>
                    </a:prstGeom>
                  </pic:spPr>
                </pic:pic>
              </a:graphicData>
            </a:graphic>
          </wp:inline>
        </w:drawing>
      </w:r>
    </w:p>
    <w:p w:rsidR="00432CFE" w:rsidRPr="00C33952" w:rsidRDefault="00432CFE" w:rsidP="00A4202A">
      <w:pPr>
        <w:pStyle w:val="ListParagraph"/>
        <w:numPr>
          <w:ilvl w:val="0"/>
          <w:numId w:val="88"/>
        </w:numPr>
        <w:spacing w:after="160" w:line="259" w:lineRule="auto"/>
      </w:pPr>
      <w:r w:rsidRPr="00C33952">
        <w:t>Các labels được định nghĩa:</w:t>
      </w:r>
    </w:p>
    <w:p w:rsidR="00432CFE" w:rsidRDefault="00432CFE" w:rsidP="00A4202A">
      <w:pPr>
        <w:pStyle w:val="ListParagraph"/>
        <w:numPr>
          <w:ilvl w:val="1"/>
          <w:numId w:val="88"/>
        </w:numPr>
        <w:spacing w:after="160" w:line="259" w:lineRule="auto"/>
      </w:pPr>
      <w:r w:rsidRPr="00C33952">
        <w:t>lblCapBac: cấp bậc nhân viên</w:t>
      </w:r>
    </w:p>
    <w:p w:rsidR="00432CFE" w:rsidRDefault="00432CFE" w:rsidP="00A4202A">
      <w:pPr>
        <w:pStyle w:val="ListParagraph"/>
        <w:numPr>
          <w:ilvl w:val="1"/>
          <w:numId w:val="88"/>
        </w:numPr>
        <w:spacing w:after="160" w:line="259" w:lineRule="auto"/>
      </w:pPr>
      <w:r w:rsidRPr="00C33952">
        <w:t>lblChucDanh: chức danh nhân viên</w:t>
      </w:r>
    </w:p>
    <w:p w:rsidR="00432CFE" w:rsidRDefault="00432CFE" w:rsidP="00A4202A">
      <w:pPr>
        <w:pStyle w:val="ListParagraph"/>
        <w:numPr>
          <w:ilvl w:val="1"/>
          <w:numId w:val="88"/>
        </w:numPr>
        <w:spacing w:after="160" w:line="259" w:lineRule="auto"/>
      </w:pPr>
      <w:r w:rsidRPr="00C33952">
        <w:t>lblDSChucDanh: danh sách chức danh nhân viên</w:t>
      </w:r>
    </w:p>
    <w:p w:rsidR="00432CFE" w:rsidRDefault="00432CFE" w:rsidP="00A4202A">
      <w:pPr>
        <w:pStyle w:val="ListParagraph"/>
        <w:numPr>
          <w:ilvl w:val="1"/>
          <w:numId w:val="88"/>
        </w:numPr>
        <w:spacing w:after="160" w:line="259" w:lineRule="auto"/>
      </w:pPr>
      <w:r w:rsidRPr="00C33952">
        <w:t>lblDSHeSoLuong: danh sách hệ số lương</w:t>
      </w:r>
    </w:p>
    <w:p w:rsidR="00432CFE" w:rsidRDefault="00432CFE" w:rsidP="00A4202A">
      <w:pPr>
        <w:pStyle w:val="ListParagraph"/>
        <w:numPr>
          <w:ilvl w:val="1"/>
          <w:numId w:val="88"/>
        </w:numPr>
        <w:spacing w:after="160" w:line="259" w:lineRule="auto"/>
      </w:pPr>
      <w:r w:rsidRPr="00C33952">
        <w:t>lblHeSo: cột hệ số lương</w:t>
      </w:r>
    </w:p>
    <w:p w:rsidR="00432CFE" w:rsidRDefault="00432CFE" w:rsidP="00A4202A">
      <w:pPr>
        <w:pStyle w:val="ListParagraph"/>
        <w:numPr>
          <w:ilvl w:val="1"/>
          <w:numId w:val="88"/>
        </w:numPr>
        <w:spacing w:after="160" w:line="259" w:lineRule="auto"/>
      </w:pPr>
      <w:r w:rsidRPr="00C33952">
        <w:t>lblHeSoLuong: bảng hệ số lương</w:t>
      </w:r>
    </w:p>
    <w:p w:rsidR="00432CFE" w:rsidRDefault="00432CFE" w:rsidP="00A4202A">
      <w:pPr>
        <w:pStyle w:val="ListParagraph"/>
        <w:numPr>
          <w:ilvl w:val="1"/>
          <w:numId w:val="88"/>
        </w:numPr>
        <w:spacing w:after="160" w:line="259" w:lineRule="auto"/>
      </w:pPr>
      <w:r w:rsidRPr="00C33952">
        <w:t>lblMaChucDanh: mã chức danh</w:t>
      </w:r>
    </w:p>
    <w:p w:rsidR="00432CFE" w:rsidRDefault="00432CFE" w:rsidP="00A4202A">
      <w:pPr>
        <w:pStyle w:val="ListParagraph"/>
        <w:numPr>
          <w:ilvl w:val="1"/>
          <w:numId w:val="88"/>
        </w:numPr>
        <w:spacing w:after="160" w:line="259" w:lineRule="auto"/>
      </w:pPr>
      <w:r w:rsidRPr="00C33952">
        <w:t>lblMaHeSoLuong: mã hệ số lương nhân viên</w:t>
      </w:r>
    </w:p>
    <w:p w:rsidR="00432CFE" w:rsidRPr="00C33952" w:rsidRDefault="00432CFE" w:rsidP="00A4202A">
      <w:pPr>
        <w:pStyle w:val="ListParagraph"/>
        <w:numPr>
          <w:ilvl w:val="1"/>
          <w:numId w:val="88"/>
        </w:numPr>
        <w:spacing w:after="160" w:line="259" w:lineRule="auto"/>
      </w:pPr>
      <w:r w:rsidRPr="00C33952">
        <w:t>lblTenChucDanh: tên chức danh nhân viên</w:t>
      </w:r>
    </w:p>
    <w:p w:rsidR="00432CFE" w:rsidRPr="00C33952" w:rsidRDefault="00432CFE" w:rsidP="00A4202A">
      <w:pPr>
        <w:pStyle w:val="ListParagraph"/>
        <w:numPr>
          <w:ilvl w:val="0"/>
          <w:numId w:val="88"/>
        </w:numPr>
        <w:spacing w:after="160" w:line="259" w:lineRule="auto"/>
      </w:pPr>
      <w:r w:rsidRPr="00C33952">
        <w:t>Web.Service: interface/implement</w:t>
      </w:r>
    </w:p>
    <w:p w:rsidR="00432CFE" w:rsidRPr="00C33952" w:rsidRDefault="00432CFE" w:rsidP="00A4202A">
      <w:pPr>
        <w:pStyle w:val="ListParagraph"/>
        <w:numPr>
          <w:ilvl w:val="0"/>
          <w:numId w:val="88"/>
        </w:numPr>
        <w:spacing w:after="160" w:line="259" w:lineRule="auto"/>
      </w:pPr>
      <w:r w:rsidRPr="00C33952">
        <w:t>Interfaces</w:t>
      </w:r>
    </w:p>
    <w:p w:rsidR="00432CFE" w:rsidRPr="00C33952" w:rsidRDefault="00432CFE" w:rsidP="00A4202A">
      <w:pPr>
        <w:pStyle w:val="ListParagraph"/>
        <w:numPr>
          <w:ilvl w:val="1"/>
          <w:numId w:val="88"/>
        </w:numPr>
        <w:spacing w:after="160" w:line="259" w:lineRule="auto"/>
      </w:pPr>
      <w:r w:rsidRPr="00C33952">
        <w:t>IChucDanh: GetAll, Insert, Update, Delete</w:t>
      </w:r>
    </w:p>
    <w:p w:rsidR="00432CFE" w:rsidRPr="00C33952" w:rsidRDefault="00432CFE" w:rsidP="00A4202A">
      <w:pPr>
        <w:pStyle w:val="ListParagraph"/>
        <w:numPr>
          <w:ilvl w:val="1"/>
          <w:numId w:val="88"/>
        </w:numPr>
        <w:spacing w:after="160" w:line="259" w:lineRule="auto"/>
      </w:pPr>
      <w:r w:rsidRPr="00C33952">
        <w:t>IHeSoLuong: GetAll, Insert, Update, Delete</w:t>
      </w:r>
    </w:p>
    <w:p w:rsidR="00432CFE" w:rsidRPr="00C33952" w:rsidRDefault="00432CFE" w:rsidP="00A4202A">
      <w:pPr>
        <w:pStyle w:val="ListParagraph"/>
        <w:numPr>
          <w:ilvl w:val="1"/>
          <w:numId w:val="88"/>
        </w:numPr>
        <w:spacing w:after="160" w:line="259" w:lineRule="auto"/>
      </w:pPr>
      <w:r w:rsidRPr="00C33952">
        <w:t>IChiPhiNhanVien: GetAll, Insert, Update, Delete</w:t>
      </w:r>
    </w:p>
    <w:p w:rsidR="00432CFE" w:rsidRPr="005E2454" w:rsidRDefault="00432CFE" w:rsidP="00A4202A">
      <w:pPr>
        <w:pStyle w:val="ListParagraph"/>
        <w:numPr>
          <w:ilvl w:val="0"/>
          <w:numId w:val="88"/>
        </w:numPr>
        <w:spacing w:after="160" w:line="259" w:lineRule="auto"/>
      </w:pPr>
      <w:r w:rsidRPr="005E2454">
        <w:t>Implements</w:t>
      </w:r>
    </w:p>
    <w:p w:rsidR="00432CFE" w:rsidRPr="005E2454" w:rsidRDefault="00432CFE" w:rsidP="00A4202A">
      <w:pPr>
        <w:pStyle w:val="ListParagraph"/>
        <w:numPr>
          <w:ilvl w:val="0"/>
          <w:numId w:val="88"/>
        </w:numPr>
        <w:spacing w:after="160" w:line="259" w:lineRule="auto"/>
      </w:pPr>
      <w:r w:rsidRPr="005E2454">
        <w:t>ViewModel: Chức Danh listview</w:t>
      </w:r>
    </w:p>
    <w:p w:rsidR="00432CFE" w:rsidRPr="005E2454" w:rsidRDefault="00432CFE" w:rsidP="00A4202A">
      <w:pPr>
        <w:pStyle w:val="ListParagraph"/>
        <w:numPr>
          <w:ilvl w:val="0"/>
          <w:numId w:val="88"/>
        </w:numPr>
        <w:spacing w:after="160" w:line="259" w:lineRule="auto"/>
      </w:pPr>
      <w:r w:rsidRPr="005E2454">
        <w:t>ViewModel: chi phí nhân viên listview</w:t>
      </w:r>
    </w:p>
    <w:p w:rsidR="00432CFE" w:rsidRDefault="00432CFE" w:rsidP="00A4202A">
      <w:pPr>
        <w:pStyle w:val="ListParagraph"/>
        <w:numPr>
          <w:ilvl w:val="2"/>
          <w:numId w:val="89"/>
        </w:numPr>
        <w:spacing w:after="160" w:line="259" w:lineRule="auto"/>
        <w:rPr>
          <w:i/>
        </w:rPr>
      </w:pPr>
      <w:r w:rsidRPr="005E2454">
        <w:rPr>
          <w:i/>
        </w:rPr>
        <w:t xml:space="preserve">Những điều học được khi làm đồ án </w:t>
      </w:r>
    </w:p>
    <w:p w:rsidR="00432CFE" w:rsidRPr="00387563" w:rsidRDefault="00432CFE" w:rsidP="00A4202A">
      <w:pPr>
        <w:pStyle w:val="ListParagraph"/>
        <w:numPr>
          <w:ilvl w:val="0"/>
          <w:numId w:val="91"/>
        </w:numPr>
        <w:spacing w:after="160" w:line="360" w:lineRule="auto"/>
        <w:jc w:val="left"/>
        <w:rPr>
          <w:rFonts w:eastAsia="Times New Roman"/>
          <w:lang w:val="vi-VN"/>
        </w:rPr>
      </w:pPr>
      <w:r>
        <w:rPr>
          <w:rFonts w:eastAsia="Times New Roman"/>
        </w:rPr>
        <w:t>Kỹ năng mềm:</w:t>
      </w:r>
    </w:p>
    <w:p w:rsidR="00432CFE" w:rsidRDefault="00432CFE" w:rsidP="00A4202A">
      <w:pPr>
        <w:pStyle w:val="ListParagraph"/>
        <w:numPr>
          <w:ilvl w:val="0"/>
          <w:numId w:val="92"/>
        </w:numPr>
        <w:spacing w:after="160" w:line="360" w:lineRule="auto"/>
        <w:rPr>
          <w:rFonts w:eastAsia="Times New Roman"/>
        </w:rPr>
      </w:pPr>
      <w:r>
        <w:rPr>
          <w:rFonts w:eastAsia="Times New Roman"/>
        </w:rPr>
        <w:t xml:space="preserve">Teamwork: </w:t>
      </w:r>
    </w:p>
    <w:p w:rsidR="00432CFE" w:rsidRDefault="00432CFE" w:rsidP="00A4202A">
      <w:pPr>
        <w:pStyle w:val="ListParagraph"/>
        <w:numPr>
          <w:ilvl w:val="0"/>
          <w:numId w:val="93"/>
        </w:numPr>
        <w:spacing w:after="160" w:line="360" w:lineRule="auto"/>
        <w:rPr>
          <w:rFonts w:eastAsia="Times New Roman"/>
        </w:rPr>
      </w:pPr>
      <w:r>
        <w:rPr>
          <w:rFonts w:eastAsia="Times New Roman"/>
        </w:rPr>
        <w:t>Lắng nghe ý kiến các thành viên trong nhóm</w:t>
      </w:r>
    </w:p>
    <w:p w:rsidR="00432CFE" w:rsidRDefault="00432CFE" w:rsidP="00A4202A">
      <w:pPr>
        <w:pStyle w:val="ListParagraph"/>
        <w:numPr>
          <w:ilvl w:val="0"/>
          <w:numId w:val="93"/>
        </w:numPr>
        <w:spacing w:after="160" w:line="360" w:lineRule="auto"/>
        <w:rPr>
          <w:rFonts w:eastAsia="Times New Roman"/>
        </w:rPr>
      </w:pPr>
      <w:r>
        <w:rPr>
          <w:rFonts w:eastAsia="Times New Roman"/>
        </w:rPr>
        <w:t>Quan sát, theo dõi và góp ý quá trình làm việc của các thành viên</w:t>
      </w:r>
    </w:p>
    <w:p w:rsidR="00432CFE" w:rsidRDefault="00432CFE" w:rsidP="00A4202A">
      <w:pPr>
        <w:pStyle w:val="ListParagraph"/>
        <w:numPr>
          <w:ilvl w:val="0"/>
          <w:numId w:val="93"/>
        </w:numPr>
        <w:spacing w:after="160" w:line="360" w:lineRule="auto"/>
        <w:rPr>
          <w:rFonts w:eastAsia="Times New Roman"/>
        </w:rPr>
      </w:pPr>
      <w:r>
        <w:rPr>
          <w:rFonts w:eastAsia="Times New Roman"/>
        </w:rPr>
        <w:t>Hạn chế cái tôi</w:t>
      </w:r>
    </w:p>
    <w:p w:rsidR="00432CFE" w:rsidRDefault="00432CFE" w:rsidP="00A4202A">
      <w:pPr>
        <w:pStyle w:val="ListParagraph"/>
        <w:numPr>
          <w:ilvl w:val="0"/>
          <w:numId w:val="92"/>
        </w:numPr>
        <w:spacing w:after="160" w:line="360" w:lineRule="auto"/>
        <w:rPr>
          <w:rFonts w:eastAsia="Times New Roman"/>
        </w:rPr>
      </w:pPr>
      <w:r>
        <w:rPr>
          <w:rFonts w:eastAsia="Times New Roman"/>
        </w:rPr>
        <w:t>Quản lý thời gian:</w:t>
      </w:r>
    </w:p>
    <w:p w:rsidR="00432CFE" w:rsidRDefault="00432CFE" w:rsidP="00A4202A">
      <w:pPr>
        <w:pStyle w:val="ListParagraph"/>
        <w:numPr>
          <w:ilvl w:val="0"/>
          <w:numId w:val="94"/>
        </w:numPr>
        <w:spacing w:after="160" w:line="360" w:lineRule="auto"/>
        <w:rPr>
          <w:rFonts w:eastAsia="Times New Roman"/>
        </w:rPr>
      </w:pPr>
      <w:r>
        <w:rPr>
          <w:rFonts w:eastAsia="Times New Roman"/>
        </w:rPr>
        <w:t>Sắp xếp thời gian hợp lý với các công việc khác</w:t>
      </w:r>
    </w:p>
    <w:p w:rsidR="00432CFE" w:rsidRDefault="00432CFE" w:rsidP="00A4202A">
      <w:pPr>
        <w:pStyle w:val="ListParagraph"/>
        <w:numPr>
          <w:ilvl w:val="0"/>
          <w:numId w:val="94"/>
        </w:numPr>
        <w:spacing w:after="160" w:line="360" w:lineRule="auto"/>
        <w:rPr>
          <w:rFonts w:eastAsia="Times New Roman"/>
        </w:rPr>
      </w:pPr>
      <w:r>
        <w:rPr>
          <w:rFonts w:eastAsia="Times New Roman"/>
        </w:rPr>
        <w:t>Tuân thủ deadline</w:t>
      </w:r>
    </w:p>
    <w:p w:rsidR="00432CFE" w:rsidRDefault="00432CFE" w:rsidP="00A4202A">
      <w:pPr>
        <w:pStyle w:val="ListParagraph"/>
        <w:numPr>
          <w:ilvl w:val="0"/>
          <w:numId w:val="92"/>
        </w:numPr>
        <w:spacing w:after="160" w:line="360" w:lineRule="auto"/>
        <w:rPr>
          <w:rFonts w:eastAsia="Times New Roman"/>
        </w:rPr>
      </w:pPr>
      <w:r>
        <w:rPr>
          <w:rFonts w:eastAsia="Times New Roman"/>
        </w:rPr>
        <w:lastRenderedPageBreak/>
        <w:t>Kỹ năng giải quyết vấn đề:</w:t>
      </w:r>
    </w:p>
    <w:p w:rsidR="00432CFE" w:rsidRDefault="00432CFE" w:rsidP="00A4202A">
      <w:pPr>
        <w:pStyle w:val="ListParagraph"/>
        <w:numPr>
          <w:ilvl w:val="0"/>
          <w:numId w:val="95"/>
        </w:numPr>
        <w:spacing w:after="160" w:line="360" w:lineRule="auto"/>
        <w:rPr>
          <w:rFonts w:eastAsia="Times New Roman"/>
        </w:rPr>
      </w:pPr>
      <w:r>
        <w:rPr>
          <w:rFonts w:eastAsia="Times New Roman"/>
        </w:rPr>
        <w:t>Tìm nguyên nhân cốt lõi và các nguyên nhân liên quan khi gặp vấn đề</w:t>
      </w:r>
    </w:p>
    <w:p w:rsidR="00432CFE" w:rsidRDefault="00432CFE" w:rsidP="00A4202A">
      <w:pPr>
        <w:pStyle w:val="ListParagraph"/>
        <w:numPr>
          <w:ilvl w:val="0"/>
          <w:numId w:val="95"/>
        </w:numPr>
        <w:spacing w:after="160" w:line="360" w:lineRule="auto"/>
        <w:rPr>
          <w:rFonts w:eastAsia="Times New Roman"/>
        </w:rPr>
      </w:pPr>
      <w:r>
        <w:rPr>
          <w:rFonts w:eastAsia="Times New Roman"/>
        </w:rPr>
        <w:t>Tìm kiếm nguyên nhân online</w:t>
      </w:r>
    </w:p>
    <w:p w:rsidR="00432CFE" w:rsidRDefault="00432CFE" w:rsidP="00A4202A">
      <w:pPr>
        <w:pStyle w:val="ListParagraph"/>
        <w:numPr>
          <w:ilvl w:val="0"/>
          <w:numId w:val="95"/>
        </w:numPr>
        <w:spacing w:after="160" w:line="360" w:lineRule="auto"/>
        <w:rPr>
          <w:rFonts w:eastAsia="Times New Roman"/>
        </w:rPr>
      </w:pPr>
      <w:r>
        <w:rPr>
          <w:rFonts w:eastAsia="Times New Roman"/>
        </w:rPr>
        <w:t>Giải quyết cùng mọi người trong nhóm</w:t>
      </w:r>
    </w:p>
    <w:p w:rsidR="00432CFE" w:rsidRDefault="00432CFE" w:rsidP="00A4202A">
      <w:pPr>
        <w:pStyle w:val="ListParagraph"/>
        <w:numPr>
          <w:ilvl w:val="0"/>
          <w:numId w:val="92"/>
        </w:numPr>
        <w:spacing w:after="160" w:line="360" w:lineRule="auto"/>
        <w:rPr>
          <w:rFonts w:eastAsia="Times New Roman"/>
        </w:rPr>
      </w:pPr>
      <w:r>
        <w:rPr>
          <w:rFonts w:eastAsia="Times New Roman"/>
        </w:rPr>
        <w:t>Áp lực làm việc trong một dự án lớn</w:t>
      </w:r>
    </w:p>
    <w:p w:rsidR="00432CFE" w:rsidRPr="00387563" w:rsidRDefault="00432CFE" w:rsidP="00A4202A">
      <w:pPr>
        <w:pStyle w:val="ListParagraph"/>
        <w:numPr>
          <w:ilvl w:val="0"/>
          <w:numId w:val="91"/>
        </w:numPr>
        <w:spacing w:after="160" w:line="360" w:lineRule="auto"/>
        <w:rPr>
          <w:rFonts w:eastAsia="Times New Roman"/>
          <w:lang w:val="vi-VN"/>
        </w:rPr>
      </w:pPr>
      <w:r>
        <w:rPr>
          <w:rFonts w:eastAsia="Times New Roman"/>
        </w:rPr>
        <w:t>Kỹ thuật:</w:t>
      </w:r>
    </w:p>
    <w:p w:rsidR="00432CFE" w:rsidRDefault="00432CFE" w:rsidP="00A4202A">
      <w:pPr>
        <w:pStyle w:val="ListParagraph"/>
        <w:numPr>
          <w:ilvl w:val="0"/>
          <w:numId w:val="96"/>
        </w:numPr>
        <w:spacing w:after="160" w:line="360" w:lineRule="auto"/>
        <w:rPr>
          <w:rFonts w:eastAsia="Times New Roman"/>
        </w:rPr>
      </w:pPr>
      <w:r>
        <w:rPr>
          <w:rFonts w:eastAsia="Times New Roman"/>
        </w:rPr>
        <w:t>Học được kiến trúc MVVC</w:t>
      </w:r>
    </w:p>
    <w:p w:rsidR="00432CFE" w:rsidRDefault="00432CFE" w:rsidP="00A4202A">
      <w:pPr>
        <w:pStyle w:val="ListParagraph"/>
        <w:numPr>
          <w:ilvl w:val="0"/>
          <w:numId w:val="96"/>
        </w:numPr>
        <w:spacing w:after="160" w:line="360" w:lineRule="auto"/>
        <w:rPr>
          <w:rFonts w:eastAsia="Times New Roman"/>
        </w:rPr>
      </w:pPr>
      <w:r>
        <w:rPr>
          <w:rFonts w:eastAsia="Times New Roman"/>
        </w:rPr>
        <w:t>Học được công nghệ Silverlight</w:t>
      </w:r>
    </w:p>
    <w:p w:rsidR="00432CFE" w:rsidRDefault="00432CFE" w:rsidP="00A4202A">
      <w:pPr>
        <w:pStyle w:val="ListParagraph"/>
        <w:numPr>
          <w:ilvl w:val="0"/>
          <w:numId w:val="96"/>
        </w:numPr>
        <w:spacing w:after="160" w:line="360" w:lineRule="auto"/>
        <w:rPr>
          <w:rFonts w:eastAsia="Times New Roman"/>
        </w:rPr>
      </w:pPr>
      <w:r>
        <w:rPr>
          <w:rFonts w:eastAsia="Times New Roman"/>
        </w:rPr>
        <w:t>Quản lý cấu hình với git</w:t>
      </w:r>
    </w:p>
    <w:p w:rsidR="00432CFE" w:rsidRDefault="00432CFE" w:rsidP="00A4202A">
      <w:pPr>
        <w:pStyle w:val="ListParagraph"/>
        <w:numPr>
          <w:ilvl w:val="0"/>
          <w:numId w:val="96"/>
        </w:numPr>
        <w:spacing w:after="160" w:line="360" w:lineRule="auto"/>
        <w:rPr>
          <w:rFonts w:eastAsia="Times New Roman"/>
        </w:rPr>
      </w:pPr>
      <w:r>
        <w:rPr>
          <w:rFonts w:eastAsia="Times New Roman"/>
        </w:rPr>
        <w:t>Quản lý công việc với Redmide</w:t>
      </w:r>
    </w:p>
    <w:p w:rsidR="00432CFE" w:rsidRPr="002E40B8" w:rsidRDefault="00432CFE" w:rsidP="00A4202A">
      <w:pPr>
        <w:pStyle w:val="ListParagraph"/>
        <w:numPr>
          <w:ilvl w:val="0"/>
          <w:numId w:val="96"/>
        </w:numPr>
        <w:spacing w:after="160" w:line="360" w:lineRule="auto"/>
        <w:rPr>
          <w:rFonts w:eastAsia="Times New Roman"/>
        </w:rPr>
      </w:pPr>
      <w:r>
        <w:rPr>
          <w:rFonts w:eastAsia="Times New Roman"/>
        </w:rPr>
        <w:t>Nâng cao kỹ năng lập trình C#</w:t>
      </w:r>
    </w:p>
    <w:p w:rsidR="00432CFE" w:rsidRDefault="00432CFE" w:rsidP="00A4202A">
      <w:pPr>
        <w:pStyle w:val="ListParagraph"/>
        <w:numPr>
          <w:ilvl w:val="2"/>
          <w:numId w:val="89"/>
        </w:numPr>
        <w:spacing w:after="160" w:line="259" w:lineRule="auto"/>
        <w:rPr>
          <w:i/>
        </w:rPr>
      </w:pPr>
      <w:r w:rsidRPr="005E2454">
        <w:rPr>
          <w:i/>
        </w:rPr>
        <w:t>Những hạn chế</w:t>
      </w:r>
    </w:p>
    <w:p w:rsidR="00432CFE" w:rsidRPr="006F0DD2" w:rsidRDefault="00432CFE" w:rsidP="00A4202A">
      <w:pPr>
        <w:pStyle w:val="ListParagraph"/>
        <w:numPr>
          <w:ilvl w:val="0"/>
          <w:numId w:val="88"/>
        </w:numPr>
        <w:spacing w:after="160" w:line="360" w:lineRule="auto"/>
        <w:jc w:val="left"/>
        <w:rPr>
          <w:rFonts w:eastAsia="Times New Roman"/>
          <w:lang w:val="vi-VN"/>
        </w:rPr>
      </w:pPr>
      <w:r w:rsidRPr="006F0DD2">
        <w:rPr>
          <w:rFonts w:eastAsia="Times New Roman"/>
          <w:lang w:val="vi-VN"/>
        </w:rPr>
        <w:t>Tiếp xúc với công nghệ mới còn yếu kém, chậm tiến độ.</w:t>
      </w:r>
    </w:p>
    <w:p w:rsidR="00432CFE" w:rsidRPr="006F0DD2" w:rsidRDefault="00432CFE" w:rsidP="00A4202A">
      <w:pPr>
        <w:pStyle w:val="ListParagraph"/>
        <w:numPr>
          <w:ilvl w:val="0"/>
          <w:numId w:val="88"/>
        </w:numPr>
        <w:spacing w:after="160" w:line="360" w:lineRule="auto"/>
        <w:jc w:val="left"/>
        <w:rPr>
          <w:rFonts w:eastAsia="Times New Roman"/>
          <w:lang w:val="vi-VN"/>
        </w:rPr>
      </w:pPr>
      <w:r w:rsidRPr="006F0DD2">
        <w:rPr>
          <w:rFonts w:eastAsia="Times New Roman"/>
          <w:lang w:val="vi-VN"/>
        </w:rPr>
        <w:t>Tương tác, giao tiếp với nhóm còn nhiều thiếu sót, khó để mọi người hiểu được những gì cần truyền đạt.</w:t>
      </w:r>
    </w:p>
    <w:p w:rsidR="00432CFE" w:rsidRPr="00A035EB" w:rsidRDefault="00432CFE" w:rsidP="00A4202A">
      <w:pPr>
        <w:pStyle w:val="ListParagraph"/>
        <w:numPr>
          <w:ilvl w:val="0"/>
          <w:numId w:val="88"/>
        </w:numPr>
        <w:spacing w:after="160" w:line="360" w:lineRule="auto"/>
        <w:jc w:val="left"/>
        <w:rPr>
          <w:rFonts w:eastAsia="Times New Roman"/>
          <w:lang w:val="vi-VN"/>
        </w:rPr>
      </w:pPr>
      <w:r w:rsidRPr="006F0DD2">
        <w:rPr>
          <w:rFonts w:eastAsia="Times New Roman"/>
          <w:lang w:val="vi-VN"/>
        </w:rPr>
        <w:t>Những kiến thức đã biết vẫn còn nhiều điểm chưa vững vàng, cần được trao dồi thêm.</w:t>
      </w:r>
    </w:p>
    <w:p w:rsidR="00432CFE" w:rsidRPr="005E2454" w:rsidRDefault="00432CFE" w:rsidP="00A4202A">
      <w:pPr>
        <w:pStyle w:val="ListParagraph"/>
        <w:numPr>
          <w:ilvl w:val="1"/>
          <w:numId w:val="89"/>
        </w:numPr>
        <w:spacing w:after="160" w:line="259" w:lineRule="auto"/>
        <w:outlineLvl w:val="2"/>
        <w:rPr>
          <w:b/>
          <w:i/>
        </w:rPr>
      </w:pPr>
      <w:r w:rsidRPr="005E2454">
        <w:rPr>
          <w:b/>
          <w:i/>
        </w:rPr>
        <w:t>Phạm Minh Quy</w:t>
      </w:r>
    </w:p>
    <w:p w:rsidR="00432CFE" w:rsidRPr="005E2454" w:rsidRDefault="00432CFE" w:rsidP="00A4202A">
      <w:pPr>
        <w:pStyle w:val="ListParagraph"/>
        <w:numPr>
          <w:ilvl w:val="2"/>
          <w:numId w:val="89"/>
        </w:numPr>
        <w:spacing w:after="160" w:line="259" w:lineRule="auto"/>
        <w:rPr>
          <w:i/>
        </w:rPr>
      </w:pPr>
      <w:r w:rsidRPr="005E2454">
        <w:rPr>
          <w:i/>
        </w:rPr>
        <w:t>Công việc được phân công</w:t>
      </w:r>
    </w:p>
    <w:p w:rsidR="00432CFE" w:rsidRPr="005E2454" w:rsidRDefault="00432CFE" w:rsidP="00A4202A">
      <w:pPr>
        <w:pStyle w:val="ListParagraph"/>
        <w:numPr>
          <w:ilvl w:val="0"/>
          <w:numId w:val="88"/>
        </w:numPr>
        <w:spacing w:after="160" w:line="259" w:lineRule="auto"/>
      </w:pPr>
      <w:r w:rsidRPr="005E2454">
        <w:t>Mô tả chung: ViewModel - Hệ số lương edit, Stored Procedure và Mô tả nghiệp vụ.</w:t>
      </w:r>
    </w:p>
    <w:p w:rsidR="00432CFE" w:rsidRPr="005E2454" w:rsidRDefault="00432CFE" w:rsidP="00A4202A">
      <w:pPr>
        <w:pStyle w:val="ListParagraph"/>
        <w:numPr>
          <w:ilvl w:val="0"/>
          <w:numId w:val="88"/>
        </w:numPr>
        <w:spacing w:after="160" w:line="259" w:lineRule="auto"/>
      </w:pPr>
      <w:r w:rsidRPr="005E2454">
        <w:t>Sprint 1: ViewModel - Hệ số lương edit</w:t>
      </w:r>
    </w:p>
    <w:p w:rsidR="00432CFE" w:rsidRPr="005E2454" w:rsidRDefault="00432CFE" w:rsidP="00A4202A">
      <w:pPr>
        <w:pStyle w:val="ListParagraph"/>
        <w:numPr>
          <w:ilvl w:val="1"/>
          <w:numId w:val="88"/>
        </w:numPr>
        <w:spacing w:after="160" w:line="259" w:lineRule="auto"/>
      </w:pPr>
      <w:r w:rsidRPr="005E2454">
        <w:t>Tìm hiểu nghiệp vụ, nghiên cứu tài liệu về hệ số lương.</w:t>
      </w:r>
    </w:p>
    <w:p w:rsidR="00432CFE" w:rsidRPr="005E2454" w:rsidRDefault="00432CFE" w:rsidP="00A4202A">
      <w:pPr>
        <w:pStyle w:val="ListParagraph"/>
        <w:numPr>
          <w:ilvl w:val="1"/>
          <w:numId w:val="88"/>
        </w:numPr>
        <w:spacing w:after="160" w:line="259" w:lineRule="auto"/>
      </w:pPr>
      <w:r w:rsidRPr="005E2454">
        <w:t>Cài đặt môi trường, sửa lỗi, build và chạy project.</w:t>
      </w:r>
    </w:p>
    <w:p w:rsidR="00432CFE" w:rsidRPr="005E2454" w:rsidRDefault="00432CFE" w:rsidP="00A4202A">
      <w:pPr>
        <w:pStyle w:val="ListParagraph"/>
        <w:numPr>
          <w:ilvl w:val="0"/>
          <w:numId w:val="88"/>
        </w:numPr>
        <w:spacing w:after="160" w:line="259" w:lineRule="auto"/>
      </w:pPr>
      <w:r w:rsidRPr="005E2454">
        <w:t>Sprint 2: Stored Proceduce</w:t>
      </w:r>
    </w:p>
    <w:p w:rsidR="00432CFE" w:rsidRPr="005E2454" w:rsidRDefault="00432CFE" w:rsidP="00A4202A">
      <w:pPr>
        <w:pStyle w:val="ListParagraph"/>
        <w:numPr>
          <w:ilvl w:val="1"/>
          <w:numId w:val="88"/>
        </w:numPr>
        <w:spacing w:after="160" w:line="259" w:lineRule="auto"/>
      </w:pPr>
      <w:r w:rsidRPr="005E2454">
        <w:t>Tạo giao thức truy cập đến cơ sở dữ liệu.</w:t>
      </w:r>
    </w:p>
    <w:p w:rsidR="00432CFE" w:rsidRPr="005E2454" w:rsidRDefault="00432CFE" w:rsidP="00A4202A">
      <w:pPr>
        <w:pStyle w:val="ListParagraph"/>
        <w:numPr>
          <w:ilvl w:val="1"/>
          <w:numId w:val="88"/>
        </w:numPr>
        <w:spacing w:after="160" w:line="259" w:lineRule="auto"/>
      </w:pPr>
      <w:r w:rsidRPr="005E2454">
        <w:t>Fix bug các giao thức đã xây dựng.</w:t>
      </w:r>
    </w:p>
    <w:p w:rsidR="00432CFE" w:rsidRPr="005E2454" w:rsidRDefault="00432CFE" w:rsidP="00A4202A">
      <w:pPr>
        <w:pStyle w:val="ListParagraph"/>
        <w:numPr>
          <w:ilvl w:val="0"/>
          <w:numId w:val="88"/>
        </w:numPr>
        <w:spacing w:after="160" w:line="259" w:lineRule="auto"/>
      </w:pPr>
      <w:r w:rsidRPr="005E2454">
        <w:t>Sprint 3: Mô tả nghiệp vụ</w:t>
      </w:r>
    </w:p>
    <w:p w:rsidR="00432CFE" w:rsidRPr="005E2454" w:rsidRDefault="00432CFE" w:rsidP="00A4202A">
      <w:pPr>
        <w:pStyle w:val="ListParagraph"/>
        <w:numPr>
          <w:ilvl w:val="1"/>
          <w:numId w:val="88"/>
        </w:numPr>
        <w:spacing w:after="160" w:line="259" w:lineRule="auto"/>
      </w:pPr>
      <w:r w:rsidRPr="005E2454">
        <w:t>Mô tả phương thức xử lý cho truy cập lương, hệ số lương</w:t>
      </w:r>
    </w:p>
    <w:p w:rsidR="00432CFE" w:rsidRPr="005E2454" w:rsidRDefault="00432CFE" w:rsidP="00A4202A">
      <w:pPr>
        <w:pStyle w:val="ListParagraph"/>
        <w:numPr>
          <w:ilvl w:val="1"/>
          <w:numId w:val="88"/>
        </w:numPr>
        <w:spacing w:after="160" w:line="259" w:lineRule="auto"/>
      </w:pPr>
      <w:r w:rsidRPr="005E2454">
        <w:t>Dùng biểu đồ trực quan show cho nhóm trước khi mô tả để thống nhất được ý kiến của nhau.</w:t>
      </w:r>
    </w:p>
    <w:p w:rsidR="00432CFE" w:rsidRPr="005E2454" w:rsidRDefault="00432CFE" w:rsidP="00A4202A">
      <w:pPr>
        <w:pStyle w:val="ListParagraph"/>
        <w:numPr>
          <w:ilvl w:val="2"/>
          <w:numId w:val="89"/>
        </w:numPr>
        <w:spacing w:after="160" w:line="259" w:lineRule="auto"/>
        <w:rPr>
          <w:i/>
        </w:rPr>
      </w:pPr>
      <w:r w:rsidRPr="005E2454">
        <w:rPr>
          <w:i/>
        </w:rPr>
        <w:t>Mô tả công việc</w:t>
      </w:r>
    </w:p>
    <w:p w:rsidR="00432CFE" w:rsidRPr="00D96F06" w:rsidRDefault="00432CFE" w:rsidP="00A4202A">
      <w:pPr>
        <w:pStyle w:val="ListParagraph"/>
        <w:numPr>
          <w:ilvl w:val="0"/>
          <w:numId w:val="88"/>
        </w:numPr>
        <w:spacing w:after="160" w:line="259" w:lineRule="auto"/>
      </w:pPr>
      <w:r w:rsidRPr="00D96F06">
        <w:lastRenderedPageBreak/>
        <w:t>Task 1: ViewModel - Hệ số lương edit</w:t>
      </w:r>
    </w:p>
    <w:p w:rsidR="00432CFE" w:rsidRPr="00D96F06" w:rsidRDefault="00432CFE" w:rsidP="00A4202A">
      <w:pPr>
        <w:pStyle w:val="ListParagraph"/>
        <w:numPr>
          <w:ilvl w:val="1"/>
          <w:numId w:val="88"/>
        </w:numPr>
        <w:spacing w:after="160" w:line="259" w:lineRule="auto"/>
      </w:pPr>
      <w:r w:rsidRPr="00D96F06">
        <w:t>Tìm hiểu tài liệu tham khảo về hệ sô lương cho thích hợp với các yêu cầu của khách hàng và các chức năng đã thiết kế của hệ thống.</w:t>
      </w:r>
    </w:p>
    <w:p w:rsidR="00432CFE" w:rsidRPr="00D96F06" w:rsidRDefault="00432CFE" w:rsidP="00A4202A">
      <w:pPr>
        <w:pStyle w:val="ListParagraph"/>
        <w:numPr>
          <w:ilvl w:val="1"/>
          <w:numId w:val="88"/>
        </w:numPr>
        <w:spacing w:after="160" w:line="259" w:lineRule="auto"/>
      </w:pPr>
      <w:r w:rsidRPr="00D96F06">
        <w:t>Thiết kế sơ bộ, show cho nhóm những chi tiết chính.</w:t>
      </w:r>
    </w:p>
    <w:p w:rsidR="00432CFE" w:rsidRPr="00D96F06" w:rsidRDefault="00432CFE" w:rsidP="00A4202A">
      <w:pPr>
        <w:pStyle w:val="ListParagraph"/>
        <w:numPr>
          <w:ilvl w:val="0"/>
          <w:numId w:val="88"/>
        </w:numPr>
        <w:spacing w:after="160" w:line="259" w:lineRule="auto"/>
      </w:pPr>
      <w:r w:rsidRPr="00D96F06">
        <w:t>Task 2: Stored Proceduce</w:t>
      </w:r>
    </w:p>
    <w:p w:rsidR="00432CFE" w:rsidRPr="00D96F06" w:rsidRDefault="00432CFE" w:rsidP="00A4202A">
      <w:pPr>
        <w:pStyle w:val="ListParagraph"/>
        <w:numPr>
          <w:ilvl w:val="1"/>
          <w:numId w:val="88"/>
        </w:numPr>
        <w:spacing w:after="160" w:line="259" w:lineRule="auto"/>
      </w:pPr>
      <w:r w:rsidRPr="00D96F06">
        <w:t>Lên kế hoạch, danh sách các thủ tục và phương thức chính cho xử lý dữ liệu hệ số lương.</w:t>
      </w:r>
    </w:p>
    <w:p w:rsidR="00432CFE" w:rsidRPr="00D96F06" w:rsidRDefault="00432CFE" w:rsidP="00A4202A">
      <w:pPr>
        <w:pStyle w:val="ListParagraph"/>
        <w:numPr>
          <w:ilvl w:val="1"/>
          <w:numId w:val="88"/>
        </w:numPr>
        <w:spacing w:after="160" w:line="259" w:lineRule="auto"/>
      </w:pPr>
      <w:r w:rsidRPr="00D96F06">
        <w:t>Show cho nhóm để được góp ý, thống nhất ý kiến</w:t>
      </w:r>
    </w:p>
    <w:p w:rsidR="00432CFE" w:rsidRPr="00D96F06" w:rsidRDefault="00432CFE" w:rsidP="00A4202A">
      <w:pPr>
        <w:pStyle w:val="ListParagraph"/>
        <w:numPr>
          <w:ilvl w:val="0"/>
          <w:numId w:val="88"/>
        </w:numPr>
        <w:spacing w:after="160" w:line="259" w:lineRule="auto"/>
      </w:pPr>
      <w:r w:rsidRPr="00D96F06">
        <w:t>Lên danh sách chi tiết các phương thức đã thống nhất, càng chi tiết càng tốt để phục vụ cho việc code được thuận lợ</w:t>
      </w:r>
      <w:r>
        <w:t xml:space="preserve">i </w:t>
      </w:r>
      <w:r w:rsidRPr="00D96F06">
        <w:t>càng chi tiết can</w:t>
      </w:r>
    </w:p>
    <w:p w:rsidR="00432CFE" w:rsidRPr="00D96F06" w:rsidRDefault="00432CFE" w:rsidP="00A4202A">
      <w:pPr>
        <w:pStyle w:val="ListParagraph"/>
        <w:numPr>
          <w:ilvl w:val="0"/>
          <w:numId w:val="88"/>
        </w:numPr>
        <w:spacing w:after="160" w:line="259" w:lineRule="auto"/>
      </w:pPr>
      <w:r w:rsidRPr="00D96F06">
        <w:t>Danh sách các Stored Proceduce về hệ số lương:</w:t>
      </w:r>
    </w:p>
    <w:p w:rsidR="00432CFE" w:rsidRPr="00D96F06" w:rsidRDefault="00432CFE" w:rsidP="00A4202A">
      <w:pPr>
        <w:pStyle w:val="ListParagraph"/>
        <w:numPr>
          <w:ilvl w:val="1"/>
          <w:numId w:val="88"/>
        </w:numPr>
        <w:spacing w:after="160" w:line="259" w:lineRule="auto"/>
      </w:pPr>
      <w:r w:rsidRPr="00D96F06">
        <w:t>CP_HESOLUONG_ByTop</w:t>
      </w:r>
    </w:p>
    <w:p w:rsidR="00432CFE" w:rsidRPr="00D96F06" w:rsidRDefault="00432CFE" w:rsidP="00A4202A">
      <w:pPr>
        <w:pStyle w:val="ListParagraph"/>
        <w:numPr>
          <w:ilvl w:val="1"/>
          <w:numId w:val="88"/>
        </w:numPr>
        <w:spacing w:after="160" w:line="259" w:lineRule="auto"/>
      </w:pPr>
      <w:r w:rsidRPr="00D96F06">
        <w:t>CP_HESOLUONG_Del</w:t>
      </w:r>
    </w:p>
    <w:p w:rsidR="00432CFE" w:rsidRPr="00D96F06" w:rsidRDefault="00432CFE" w:rsidP="00A4202A">
      <w:pPr>
        <w:pStyle w:val="ListParagraph"/>
        <w:numPr>
          <w:ilvl w:val="1"/>
          <w:numId w:val="88"/>
        </w:numPr>
        <w:spacing w:after="160" w:line="259" w:lineRule="auto"/>
      </w:pPr>
      <w:r w:rsidRPr="00D96F06">
        <w:t>CP_HESOLUONG_GetAll</w:t>
      </w:r>
    </w:p>
    <w:p w:rsidR="00432CFE" w:rsidRPr="00D96F06" w:rsidRDefault="00432CFE" w:rsidP="00A4202A">
      <w:pPr>
        <w:pStyle w:val="ListParagraph"/>
        <w:numPr>
          <w:ilvl w:val="1"/>
          <w:numId w:val="88"/>
        </w:numPr>
        <w:spacing w:after="160" w:line="259" w:lineRule="auto"/>
      </w:pPr>
      <w:r w:rsidRPr="00D96F06">
        <w:t>CP_HESOLUONG_Ins</w:t>
      </w:r>
    </w:p>
    <w:p w:rsidR="00432CFE" w:rsidRPr="00D96F06" w:rsidRDefault="00432CFE" w:rsidP="00A4202A">
      <w:pPr>
        <w:pStyle w:val="ListParagraph"/>
        <w:numPr>
          <w:ilvl w:val="1"/>
          <w:numId w:val="88"/>
        </w:numPr>
        <w:spacing w:after="160" w:line="259" w:lineRule="auto"/>
      </w:pPr>
      <w:r w:rsidRPr="00D96F06">
        <w:t>CP_HESOLUONG_Search</w:t>
      </w:r>
    </w:p>
    <w:p w:rsidR="00432CFE" w:rsidRPr="00D96F06" w:rsidRDefault="00432CFE" w:rsidP="00A4202A">
      <w:pPr>
        <w:pStyle w:val="ListParagraph"/>
        <w:numPr>
          <w:ilvl w:val="1"/>
          <w:numId w:val="88"/>
        </w:numPr>
        <w:spacing w:after="160" w:line="259" w:lineRule="auto"/>
      </w:pPr>
      <w:r w:rsidRPr="00D96F06">
        <w:t>CP_HESOLUONG_Upd</w:t>
      </w:r>
    </w:p>
    <w:p w:rsidR="00432CFE" w:rsidRPr="00D96F06" w:rsidRDefault="00432CFE" w:rsidP="00A4202A">
      <w:pPr>
        <w:pStyle w:val="ListParagraph"/>
        <w:numPr>
          <w:ilvl w:val="0"/>
          <w:numId w:val="88"/>
        </w:numPr>
        <w:spacing w:after="160" w:line="259" w:lineRule="auto"/>
      </w:pPr>
      <w:r w:rsidRPr="00D96F06">
        <w:t>Task 3: Mô tả nghiệp vụ</w:t>
      </w:r>
    </w:p>
    <w:p w:rsidR="00432CFE" w:rsidRPr="00D96F06" w:rsidRDefault="00432CFE" w:rsidP="00A4202A">
      <w:pPr>
        <w:pStyle w:val="ListParagraph"/>
        <w:numPr>
          <w:ilvl w:val="1"/>
          <w:numId w:val="88"/>
        </w:numPr>
        <w:spacing w:after="160" w:line="259" w:lineRule="auto"/>
      </w:pPr>
      <w:r w:rsidRPr="00D96F06">
        <w:t>Lên danh sách các nghiệp vụ</w:t>
      </w:r>
    </w:p>
    <w:p w:rsidR="00432CFE" w:rsidRPr="00D96F06" w:rsidRDefault="00432CFE" w:rsidP="00A4202A">
      <w:pPr>
        <w:pStyle w:val="ListParagraph"/>
        <w:numPr>
          <w:ilvl w:val="1"/>
          <w:numId w:val="88"/>
        </w:numPr>
        <w:spacing w:after="160" w:line="259" w:lineRule="auto"/>
      </w:pPr>
      <w:r w:rsidRPr="00D96F06">
        <w:t>Trình bày sắp xếp các quy trình của nghiệp vụ theo sơ đồ logic</w:t>
      </w:r>
    </w:p>
    <w:p w:rsidR="00432CFE" w:rsidRPr="00D96F06" w:rsidRDefault="00432CFE" w:rsidP="00A4202A">
      <w:pPr>
        <w:pStyle w:val="ListParagraph"/>
        <w:numPr>
          <w:ilvl w:val="1"/>
          <w:numId w:val="88"/>
        </w:numPr>
        <w:spacing w:after="160" w:line="259" w:lineRule="auto"/>
      </w:pPr>
      <w:r w:rsidRPr="00D96F06">
        <w:t>Show cho nhóm để được góp ý hoàn thiện và thống nhất ý kiến</w:t>
      </w:r>
    </w:p>
    <w:p w:rsidR="00432CFE" w:rsidRPr="00D96F06" w:rsidRDefault="00432CFE" w:rsidP="00A4202A">
      <w:pPr>
        <w:pStyle w:val="ListParagraph"/>
        <w:numPr>
          <w:ilvl w:val="1"/>
          <w:numId w:val="88"/>
        </w:numPr>
        <w:spacing w:after="160" w:line="259" w:lineRule="auto"/>
      </w:pPr>
      <w:r w:rsidRPr="00D96F06">
        <w:t>Vẽ sơ đồ cho mô hình nghiệp vụ chính thức.</w:t>
      </w:r>
    </w:p>
    <w:p w:rsidR="00432CFE" w:rsidRPr="00D96F06" w:rsidRDefault="00432CFE" w:rsidP="00A4202A">
      <w:pPr>
        <w:pStyle w:val="ListParagraph"/>
        <w:numPr>
          <w:ilvl w:val="1"/>
          <w:numId w:val="88"/>
        </w:numPr>
        <w:spacing w:after="160" w:line="259" w:lineRule="auto"/>
      </w:pPr>
      <w:r w:rsidRPr="00D96F06">
        <w:t>Liên kết với Store Proceduce để cho việc lập trình thiết kế Stored dễ dàng và thuận tiện.</w:t>
      </w:r>
    </w:p>
    <w:p w:rsidR="00432CFE" w:rsidRPr="00D96F06" w:rsidRDefault="00432CFE" w:rsidP="00A4202A">
      <w:pPr>
        <w:pStyle w:val="ListParagraph"/>
        <w:numPr>
          <w:ilvl w:val="2"/>
          <w:numId w:val="89"/>
        </w:numPr>
        <w:spacing w:after="160" w:line="259" w:lineRule="auto"/>
        <w:rPr>
          <w:i/>
        </w:rPr>
      </w:pPr>
      <w:r w:rsidRPr="00D96F06">
        <w:rPr>
          <w:i/>
        </w:rPr>
        <w:t>Những điều học được khi làm đồ án:</w:t>
      </w:r>
    </w:p>
    <w:p w:rsidR="00432CFE" w:rsidRPr="00D96F06" w:rsidRDefault="00432CFE" w:rsidP="00A4202A">
      <w:pPr>
        <w:pStyle w:val="ListParagraph"/>
        <w:numPr>
          <w:ilvl w:val="0"/>
          <w:numId w:val="88"/>
        </w:numPr>
        <w:spacing w:after="160" w:line="259" w:lineRule="auto"/>
      </w:pPr>
      <w:r w:rsidRPr="00D96F06">
        <w:t>Nâng cao kỹ năng lập trình, biết cách lên kế hoạch, show công việc mình đã làm cho nhóm để được đóng góp ý kiến và hoàn thiện nhiệm vụ của mình. Từ đó biết được những hạn chế của cá nhân và tự tìm cách trao dồi nâng cao hạn chế đó.</w:t>
      </w:r>
    </w:p>
    <w:p w:rsidR="00432CFE" w:rsidRPr="00D96F06" w:rsidRDefault="00432CFE" w:rsidP="00A4202A">
      <w:pPr>
        <w:pStyle w:val="ListParagraph"/>
        <w:numPr>
          <w:ilvl w:val="0"/>
          <w:numId w:val="88"/>
        </w:numPr>
        <w:spacing w:after="160" w:line="259" w:lineRule="auto"/>
      </w:pPr>
      <w:r w:rsidRPr="00D96F06">
        <w:t xml:space="preserve">Được trôi dào các kỹ năng làm việc nhóm cũng từ đó mà mỗi người đã có được những kinh nghiệm quý báu khi làm việc cùng nhau, đó là cần phải hiểu ý đồng đội, biết cách phản biện, nêu ra ý kiến cá nhân và tôn trọng ý kiến của nhau và nhiều kinh nghiệm quá báu khác mà trong khuôn khổ báo cáo về phần mềm thì không thể nói chi tiết được tất cả. </w:t>
      </w:r>
    </w:p>
    <w:p w:rsidR="00432CFE" w:rsidRPr="00D96F06" w:rsidRDefault="00432CFE" w:rsidP="00A4202A">
      <w:pPr>
        <w:pStyle w:val="ListParagraph"/>
        <w:numPr>
          <w:ilvl w:val="0"/>
          <w:numId w:val="88"/>
        </w:numPr>
        <w:spacing w:after="160" w:line="259" w:lineRule="auto"/>
      </w:pPr>
      <w:r w:rsidRPr="00D96F06">
        <w:t>Có cơ hội được show kỹ năng làm việc cua</w:t>
      </w:r>
    </w:p>
    <w:p w:rsidR="00432CFE" w:rsidRPr="00D96F06" w:rsidRDefault="00432CFE" w:rsidP="00A4202A">
      <w:pPr>
        <w:pStyle w:val="ListParagraph"/>
        <w:numPr>
          <w:ilvl w:val="2"/>
          <w:numId w:val="89"/>
        </w:numPr>
        <w:spacing w:after="160" w:line="259" w:lineRule="auto"/>
        <w:rPr>
          <w:i/>
        </w:rPr>
      </w:pPr>
      <w:r w:rsidRPr="00D96F06">
        <w:rPr>
          <w:i/>
        </w:rPr>
        <w:t>Những hạn chế</w:t>
      </w:r>
    </w:p>
    <w:p w:rsidR="00432CFE" w:rsidRPr="00D96F06" w:rsidRDefault="00432CFE" w:rsidP="00A4202A">
      <w:pPr>
        <w:pStyle w:val="ListParagraph"/>
        <w:numPr>
          <w:ilvl w:val="0"/>
          <w:numId w:val="88"/>
        </w:numPr>
        <w:spacing w:after="160" w:line="259" w:lineRule="auto"/>
      </w:pPr>
      <w:r w:rsidRPr="00D96F06">
        <w:t>Tiếp xúc với công nghệ mới nên việc tiếp thu còn yếu kém, chậm tiến độ.</w:t>
      </w:r>
    </w:p>
    <w:p w:rsidR="00432CFE" w:rsidRPr="00D96F06" w:rsidRDefault="00432CFE" w:rsidP="00A4202A">
      <w:pPr>
        <w:pStyle w:val="ListParagraph"/>
        <w:numPr>
          <w:ilvl w:val="0"/>
          <w:numId w:val="88"/>
        </w:numPr>
        <w:spacing w:after="160" w:line="259" w:lineRule="auto"/>
      </w:pPr>
      <w:r w:rsidRPr="00D96F06">
        <w:t>Tương tác, giao tiếp với nhóm còn nhiều thiếu sót, khó để mọi người hiểu được những gì cần truyền đạt.</w:t>
      </w:r>
    </w:p>
    <w:p w:rsidR="00432CFE" w:rsidRDefault="00432CFE" w:rsidP="00A4202A">
      <w:pPr>
        <w:pStyle w:val="ListParagraph"/>
        <w:numPr>
          <w:ilvl w:val="0"/>
          <w:numId w:val="88"/>
        </w:numPr>
        <w:spacing w:after="160" w:line="259" w:lineRule="auto"/>
      </w:pPr>
      <w:r w:rsidRPr="00D96F06">
        <w:lastRenderedPageBreak/>
        <w:t>Những kiến thức đã biết vẫn còn nhiều điểm chưa vững vàng, cần được trao dồi thêm.</w:t>
      </w:r>
    </w:p>
    <w:p w:rsidR="00432CFE" w:rsidRPr="00D96F06" w:rsidRDefault="00432CFE" w:rsidP="00A4202A">
      <w:pPr>
        <w:pStyle w:val="ListParagraph"/>
        <w:numPr>
          <w:ilvl w:val="1"/>
          <w:numId w:val="89"/>
        </w:numPr>
        <w:spacing w:after="160" w:line="259" w:lineRule="auto"/>
        <w:outlineLvl w:val="2"/>
        <w:rPr>
          <w:b/>
          <w:i/>
        </w:rPr>
      </w:pPr>
      <w:r w:rsidRPr="00D96F06">
        <w:rPr>
          <w:b/>
          <w:i/>
        </w:rPr>
        <w:t>Đỗ Đức Thiện</w:t>
      </w:r>
    </w:p>
    <w:p w:rsidR="00432CFE" w:rsidRPr="00D96F06" w:rsidRDefault="00432CFE" w:rsidP="00A4202A">
      <w:pPr>
        <w:pStyle w:val="ListParagraph"/>
        <w:numPr>
          <w:ilvl w:val="2"/>
          <w:numId w:val="89"/>
        </w:numPr>
        <w:spacing w:after="160" w:line="259" w:lineRule="auto"/>
        <w:rPr>
          <w:i/>
        </w:rPr>
      </w:pPr>
      <w:r w:rsidRPr="00D96F06">
        <w:rPr>
          <w:i/>
        </w:rPr>
        <w:t>Công việc được phân công</w:t>
      </w:r>
    </w:p>
    <w:p w:rsidR="00432CFE" w:rsidRPr="00D96F06" w:rsidRDefault="00432CFE" w:rsidP="00A4202A">
      <w:pPr>
        <w:pStyle w:val="ListParagraph"/>
        <w:numPr>
          <w:ilvl w:val="0"/>
          <w:numId w:val="88"/>
        </w:numPr>
        <w:spacing w:after="160" w:line="259" w:lineRule="auto"/>
      </w:pPr>
      <w:r w:rsidRPr="00D96F06">
        <w:t>Mô tả chung: tạo database, nghiên cứu tài liệu, fix bug giao diện, hỗ trợ team code chức năng.</w:t>
      </w:r>
    </w:p>
    <w:p w:rsidR="00432CFE" w:rsidRPr="00D96F06" w:rsidRDefault="00432CFE" w:rsidP="00A4202A">
      <w:pPr>
        <w:pStyle w:val="ListParagraph"/>
        <w:numPr>
          <w:ilvl w:val="0"/>
          <w:numId w:val="88"/>
        </w:numPr>
        <w:spacing w:after="160" w:line="259" w:lineRule="auto"/>
      </w:pPr>
      <w:r w:rsidRPr="00D96F06">
        <w:t>Sprint 1: nghiên cứu tài liệu, mô tả nghiệp vụ, tìm hiểu chức năng, cấu hình Git quản lý dự án, Build và chạy Framework dự án.</w:t>
      </w:r>
    </w:p>
    <w:p w:rsidR="00432CFE" w:rsidRPr="00D96F06" w:rsidRDefault="00432CFE" w:rsidP="00A4202A">
      <w:pPr>
        <w:pStyle w:val="ListParagraph"/>
        <w:numPr>
          <w:ilvl w:val="1"/>
          <w:numId w:val="88"/>
        </w:numPr>
        <w:spacing w:after="160" w:line="259" w:lineRule="auto"/>
      </w:pPr>
      <w:r w:rsidRPr="00D96F06">
        <w:t>Tìm hiểu nghiệp vụ, nghiên cứu tài liệu.</w:t>
      </w:r>
    </w:p>
    <w:p w:rsidR="00432CFE" w:rsidRPr="00D96F06" w:rsidRDefault="00432CFE" w:rsidP="00A4202A">
      <w:pPr>
        <w:pStyle w:val="ListParagraph"/>
        <w:numPr>
          <w:ilvl w:val="1"/>
          <w:numId w:val="88"/>
        </w:numPr>
        <w:spacing w:after="160" w:line="259" w:lineRule="auto"/>
      </w:pPr>
      <w:r w:rsidRPr="00D96F06">
        <w:t>Cài đặt môi trường, sửa lỗi, build và chạy project.</w:t>
      </w:r>
    </w:p>
    <w:p w:rsidR="00432CFE" w:rsidRPr="00D96F06" w:rsidRDefault="00432CFE" w:rsidP="00A4202A">
      <w:pPr>
        <w:pStyle w:val="ListParagraph"/>
        <w:numPr>
          <w:ilvl w:val="0"/>
          <w:numId w:val="88"/>
        </w:numPr>
        <w:spacing w:after="160" w:line="259" w:lineRule="auto"/>
      </w:pPr>
      <w:r w:rsidRPr="00D96F06">
        <w:t>Sprint 2: tạo database và xây dựng giao diện</w:t>
      </w:r>
    </w:p>
    <w:p w:rsidR="00432CFE" w:rsidRPr="00D96F06" w:rsidRDefault="00432CFE" w:rsidP="00A4202A">
      <w:pPr>
        <w:pStyle w:val="ListParagraph"/>
        <w:numPr>
          <w:ilvl w:val="1"/>
          <w:numId w:val="88"/>
        </w:numPr>
        <w:spacing w:after="160" w:line="259" w:lineRule="auto"/>
      </w:pPr>
      <w:r w:rsidRPr="00D96F06">
        <w:t>Tạo database.</w:t>
      </w:r>
    </w:p>
    <w:p w:rsidR="00432CFE" w:rsidRPr="00D96F06" w:rsidRDefault="00432CFE" w:rsidP="00A4202A">
      <w:pPr>
        <w:pStyle w:val="ListParagraph"/>
        <w:numPr>
          <w:ilvl w:val="1"/>
          <w:numId w:val="88"/>
        </w:numPr>
        <w:spacing w:after="160" w:line="259" w:lineRule="auto"/>
      </w:pPr>
      <w:r w:rsidRPr="00D96F06">
        <w:t>Fix bug giao diện.</w:t>
      </w:r>
    </w:p>
    <w:p w:rsidR="00432CFE" w:rsidRPr="00D96F06" w:rsidRDefault="00432CFE" w:rsidP="00A4202A">
      <w:pPr>
        <w:pStyle w:val="ListParagraph"/>
        <w:numPr>
          <w:ilvl w:val="1"/>
          <w:numId w:val="88"/>
        </w:numPr>
        <w:spacing w:after="160" w:line="259" w:lineRule="auto"/>
      </w:pPr>
      <w:r w:rsidRPr="00D96F06">
        <w:t>Hỗ trợ Phan Y Biển thiết kế giao diện.</w:t>
      </w:r>
    </w:p>
    <w:p w:rsidR="00432CFE" w:rsidRPr="00D96F06" w:rsidRDefault="00432CFE" w:rsidP="00A4202A">
      <w:pPr>
        <w:pStyle w:val="ListParagraph"/>
        <w:numPr>
          <w:ilvl w:val="0"/>
          <w:numId w:val="88"/>
        </w:numPr>
        <w:spacing w:after="160" w:line="259" w:lineRule="auto"/>
      </w:pPr>
      <w:r w:rsidRPr="00D96F06">
        <w:t>Sprint 3: code chức năng Quản lý chi phí nhân viên</w:t>
      </w:r>
    </w:p>
    <w:p w:rsidR="00432CFE" w:rsidRPr="00D96F06" w:rsidRDefault="00432CFE" w:rsidP="00A4202A">
      <w:pPr>
        <w:pStyle w:val="ListParagraph"/>
        <w:numPr>
          <w:ilvl w:val="1"/>
          <w:numId w:val="88"/>
        </w:numPr>
        <w:spacing w:after="160" w:line="259" w:lineRule="auto"/>
      </w:pPr>
      <w:r w:rsidRPr="00D96F06">
        <w:t>Hỗ trợ Phạm Thanh Sang và Võ Hoài Phương.</w:t>
      </w:r>
    </w:p>
    <w:p w:rsidR="00432CFE" w:rsidRPr="00D96F06" w:rsidRDefault="00432CFE" w:rsidP="00A4202A">
      <w:pPr>
        <w:pStyle w:val="ListParagraph"/>
        <w:numPr>
          <w:ilvl w:val="2"/>
          <w:numId w:val="89"/>
        </w:numPr>
        <w:spacing w:after="160" w:line="259" w:lineRule="auto"/>
        <w:rPr>
          <w:i/>
        </w:rPr>
      </w:pPr>
      <w:r w:rsidRPr="00D96F06">
        <w:rPr>
          <w:i/>
        </w:rPr>
        <w:t>Mô tả công việc</w:t>
      </w:r>
    </w:p>
    <w:p w:rsidR="00432CFE" w:rsidRPr="00F00EF5" w:rsidRDefault="00432CFE" w:rsidP="00A4202A">
      <w:pPr>
        <w:pStyle w:val="ListParagraph"/>
        <w:numPr>
          <w:ilvl w:val="0"/>
          <w:numId w:val="88"/>
        </w:numPr>
        <w:spacing w:after="160" w:line="259" w:lineRule="auto"/>
      </w:pPr>
      <w:r w:rsidRPr="00F00EF5">
        <w:t>Task 1: tạo database</w:t>
      </w:r>
    </w:p>
    <w:p w:rsidR="00432CFE" w:rsidRPr="00F00EF5" w:rsidRDefault="00432CFE" w:rsidP="00A4202A">
      <w:pPr>
        <w:pStyle w:val="ListParagraph"/>
        <w:numPr>
          <w:ilvl w:val="1"/>
          <w:numId w:val="88"/>
        </w:numPr>
        <w:spacing w:after="160" w:line="259" w:lineRule="auto"/>
      </w:pPr>
      <w:r w:rsidRPr="00F00EF5">
        <w:t>Thiết kế và tạo database cho chức năng Quản lý chi phí nhân viên.</w:t>
      </w:r>
    </w:p>
    <w:p w:rsidR="00432CFE" w:rsidRPr="00F00EF5" w:rsidRDefault="00432CFE" w:rsidP="00A4202A">
      <w:pPr>
        <w:pStyle w:val="ListParagraph"/>
        <w:numPr>
          <w:ilvl w:val="1"/>
          <w:numId w:val="88"/>
        </w:numPr>
        <w:spacing w:after="160" w:line="259" w:lineRule="auto"/>
      </w:pPr>
      <w:r w:rsidRPr="00F00EF5">
        <w:t>Cụ thể là tạo 3 bảng: CP_CHIPHINHANVIEN, CP_HESOLUONG, CP_CHUCDANH.</w:t>
      </w:r>
    </w:p>
    <w:p w:rsidR="00432CFE" w:rsidRPr="00F00EF5" w:rsidRDefault="00432CFE" w:rsidP="00A4202A">
      <w:pPr>
        <w:pStyle w:val="ListParagraph"/>
        <w:numPr>
          <w:ilvl w:val="0"/>
          <w:numId w:val="88"/>
        </w:numPr>
        <w:spacing w:after="160" w:line="259" w:lineRule="auto"/>
      </w:pPr>
      <w:r w:rsidRPr="00F00EF5">
        <w:t>Task 2: Tham gia thiết kế giao diện và fix bug giao diện</w:t>
      </w:r>
    </w:p>
    <w:p w:rsidR="00432CFE" w:rsidRPr="00F00EF5" w:rsidRDefault="00432CFE" w:rsidP="00A4202A">
      <w:pPr>
        <w:pStyle w:val="ListParagraph"/>
        <w:numPr>
          <w:ilvl w:val="1"/>
          <w:numId w:val="88"/>
        </w:numPr>
        <w:spacing w:after="160" w:line="259" w:lineRule="auto"/>
      </w:pPr>
      <w:r w:rsidRPr="00F00EF5">
        <w:t>Thiết kế giao diện cho chức năng Quản lý chi phí nhân viên.</w:t>
      </w:r>
    </w:p>
    <w:p w:rsidR="00432CFE" w:rsidRPr="00F00EF5" w:rsidRDefault="00432CFE" w:rsidP="00A4202A">
      <w:pPr>
        <w:pStyle w:val="ListParagraph"/>
        <w:numPr>
          <w:ilvl w:val="1"/>
          <w:numId w:val="88"/>
        </w:numPr>
        <w:spacing w:after="160" w:line="259" w:lineRule="auto"/>
      </w:pPr>
      <w:r w:rsidRPr="00F00EF5">
        <w:t>Fix bug giao diện nếu có phát sinh.</w:t>
      </w:r>
    </w:p>
    <w:p w:rsidR="00432CFE" w:rsidRPr="00F00EF5" w:rsidRDefault="00432CFE" w:rsidP="00A4202A">
      <w:pPr>
        <w:pStyle w:val="ListParagraph"/>
        <w:numPr>
          <w:ilvl w:val="0"/>
          <w:numId w:val="88"/>
        </w:numPr>
        <w:spacing w:after="160" w:line="259" w:lineRule="auto"/>
      </w:pPr>
      <w:r w:rsidRPr="00F00EF5">
        <w:t>Task 3: Hỗ trợ team code chức năng</w:t>
      </w:r>
    </w:p>
    <w:p w:rsidR="00432CFE" w:rsidRPr="00F00EF5" w:rsidRDefault="00432CFE" w:rsidP="00A4202A">
      <w:pPr>
        <w:pStyle w:val="ListParagraph"/>
        <w:numPr>
          <w:ilvl w:val="1"/>
          <w:numId w:val="88"/>
        </w:numPr>
        <w:spacing w:after="160" w:line="259" w:lineRule="auto"/>
      </w:pPr>
      <w:r w:rsidRPr="00F00EF5">
        <w:t>Hỗ trợ Phạm Thanh Sang làm phần WebService: interface/ implement.</w:t>
      </w:r>
    </w:p>
    <w:p w:rsidR="00432CFE" w:rsidRDefault="00432CFE" w:rsidP="00A4202A">
      <w:pPr>
        <w:pStyle w:val="ListParagraph"/>
        <w:numPr>
          <w:ilvl w:val="1"/>
          <w:numId w:val="88"/>
        </w:numPr>
        <w:spacing w:after="160" w:line="259" w:lineRule="auto"/>
      </w:pPr>
      <w:r w:rsidRPr="00F00EF5">
        <w:t>Hỗ trợ Võ Hoài Phương sửa lỗi Database.</w:t>
      </w:r>
    </w:p>
    <w:p w:rsidR="00432CFE" w:rsidRPr="00F00EF5" w:rsidRDefault="00432CFE" w:rsidP="00A4202A">
      <w:pPr>
        <w:pStyle w:val="ListParagraph"/>
        <w:numPr>
          <w:ilvl w:val="2"/>
          <w:numId w:val="89"/>
        </w:numPr>
        <w:spacing w:after="160" w:line="259" w:lineRule="auto"/>
        <w:rPr>
          <w:i/>
        </w:rPr>
      </w:pPr>
      <w:r w:rsidRPr="00F00EF5">
        <w:rPr>
          <w:i/>
        </w:rPr>
        <w:t>Những điều học được khi làm đồ án</w:t>
      </w:r>
    </w:p>
    <w:p w:rsidR="00432CFE" w:rsidRPr="00F00EF5" w:rsidRDefault="00432CFE" w:rsidP="00A4202A">
      <w:pPr>
        <w:pStyle w:val="ListParagraph"/>
        <w:numPr>
          <w:ilvl w:val="0"/>
          <w:numId w:val="88"/>
        </w:numPr>
        <w:spacing w:after="160" w:line="259" w:lineRule="auto"/>
      </w:pPr>
      <w:r w:rsidRPr="00F00EF5">
        <w:t>Cách quản lý dự án bằng redmine và Bitrix24.</w:t>
      </w:r>
    </w:p>
    <w:p w:rsidR="00432CFE" w:rsidRPr="00F00EF5" w:rsidRDefault="00432CFE" w:rsidP="00A4202A">
      <w:pPr>
        <w:pStyle w:val="ListParagraph"/>
        <w:numPr>
          <w:ilvl w:val="0"/>
          <w:numId w:val="88"/>
        </w:numPr>
        <w:spacing w:after="160" w:line="259" w:lineRule="auto"/>
      </w:pPr>
      <w:r w:rsidRPr="00F00EF5">
        <w:t>Thiết kế giao diện theo yêu cầu và sửa lỗi giao diện.</w:t>
      </w:r>
    </w:p>
    <w:p w:rsidR="00432CFE" w:rsidRPr="00F00EF5" w:rsidRDefault="00432CFE" w:rsidP="00A4202A">
      <w:pPr>
        <w:pStyle w:val="ListParagraph"/>
        <w:numPr>
          <w:ilvl w:val="0"/>
          <w:numId w:val="88"/>
        </w:numPr>
        <w:spacing w:after="160" w:line="259" w:lineRule="auto"/>
      </w:pPr>
      <w:r w:rsidRPr="00F00EF5">
        <w:t>Hiểu được nghiệp vụ và tạo Database cho chức năng Quản lý chi phí nhân viên.</w:t>
      </w:r>
    </w:p>
    <w:p w:rsidR="00432CFE" w:rsidRPr="00F00EF5" w:rsidRDefault="00432CFE" w:rsidP="00A4202A">
      <w:pPr>
        <w:pStyle w:val="ListParagraph"/>
        <w:numPr>
          <w:ilvl w:val="0"/>
          <w:numId w:val="88"/>
        </w:numPr>
        <w:spacing w:after="160" w:line="259" w:lineRule="auto"/>
      </w:pPr>
      <w:r w:rsidRPr="00F00EF5">
        <w:t>Biết cách cài đặt, sử dụng VPN.</w:t>
      </w:r>
    </w:p>
    <w:p w:rsidR="00432CFE" w:rsidRPr="00F00EF5" w:rsidRDefault="00432CFE" w:rsidP="00A4202A">
      <w:pPr>
        <w:pStyle w:val="ListParagraph"/>
        <w:numPr>
          <w:ilvl w:val="0"/>
          <w:numId w:val="88"/>
        </w:numPr>
        <w:spacing w:after="160" w:line="259" w:lineRule="auto"/>
      </w:pPr>
      <w:r w:rsidRPr="00F00EF5">
        <w:t>Hiểu được những khó khăn khi tham gia vào 1 dự án với nhiều nhóm tham gia.</w:t>
      </w:r>
    </w:p>
    <w:p w:rsidR="00432CFE" w:rsidRPr="00F00EF5" w:rsidRDefault="00432CFE" w:rsidP="00A4202A">
      <w:pPr>
        <w:pStyle w:val="ListParagraph"/>
        <w:numPr>
          <w:ilvl w:val="0"/>
          <w:numId w:val="88"/>
        </w:numPr>
        <w:spacing w:after="160" w:line="259" w:lineRule="auto"/>
      </w:pPr>
      <w:r w:rsidRPr="00F00EF5">
        <w:t>Có cơ hội được training tại công ty phần mềm G-Soft. Biết được về quy trình làm phần mềm quản lý ERP (hoạch đinh tài chính doanh nghiệp).</w:t>
      </w:r>
    </w:p>
    <w:p w:rsidR="00432CFE" w:rsidRPr="00F00EF5" w:rsidRDefault="00432CFE" w:rsidP="00A4202A">
      <w:pPr>
        <w:pStyle w:val="ListParagraph"/>
        <w:numPr>
          <w:ilvl w:val="0"/>
          <w:numId w:val="88"/>
        </w:numPr>
        <w:spacing w:after="160" w:line="259" w:lineRule="auto"/>
      </w:pPr>
      <w:r w:rsidRPr="00F00EF5">
        <w:t>Nâng cao kĩ năng làm việc nhóm, cách đánh giá, phân chia công việc cho từng thành viên.</w:t>
      </w:r>
    </w:p>
    <w:p w:rsidR="00432CFE" w:rsidRPr="00F00EF5" w:rsidRDefault="00432CFE" w:rsidP="00A4202A">
      <w:pPr>
        <w:pStyle w:val="ListParagraph"/>
        <w:numPr>
          <w:ilvl w:val="2"/>
          <w:numId w:val="89"/>
        </w:numPr>
        <w:spacing w:after="160" w:line="259" w:lineRule="auto"/>
        <w:rPr>
          <w:i/>
        </w:rPr>
      </w:pPr>
      <w:r w:rsidRPr="00F00EF5">
        <w:rPr>
          <w:i/>
        </w:rPr>
        <w:lastRenderedPageBreak/>
        <w:t>Những hạn chế</w:t>
      </w:r>
    </w:p>
    <w:p w:rsidR="00432CFE" w:rsidRPr="00F00EF5" w:rsidRDefault="00432CFE" w:rsidP="00A4202A">
      <w:pPr>
        <w:pStyle w:val="ListParagraph"/>
        <w:numPr>
          <w:ilvl w:val="0"/>
          <w:numId w:val="88"/>
        </w:numPr>
        <w:spacing w:after="160" w:line="259" w:lineRule="auto"/>
      </w:pPr>
      <w:r w:rsidRPr="00F00EF5">
        <w:t>Tương tác với các thành viên trong nhóm còn chưa thực sự hiệu quả.</w:t>
      </w:r>
    </w:p>
    <w:p w:rsidR="00432CFE" w:rsidRPr="00F00EF5" w:rsidRDefault="00432CFE" w:rsidP="00A4202A">
      <w:pPr>
        <w:pStyle w:val="ListParagraph"/>
        <w:numPr>
          <w:ilvl w:val="0"/>
          <w:numId w:val="88"/>
        </w:numPr>
        <w:spacing w:after="160" w:line="259" w:lineRule="auto"/>
      </w:pPr>
      <w:r w:rsidRPr="00F00EF5">
        <w:t>Tiếp xúc với công nghệ mới còn gặp nhiều khó khăn.</w:t>
      </w:r>
    </w:p>
    <w:p w:rsidR="00432CFE" w:rsidRPr="00F00EF5" w:rsidRDefault="00432CFE" w:rsidP="00A4202A">
      <w:pPr>
        <w:pStyle w:val="ListParagraph"/>
        <w:numPr>
          <w:ilvl w:val="0"/>
          <w:numId w:val="88"/>
        </w:numPr>
        <w:spacing w:after="160" w:line="259" w:lineRule="auto"/>
      </w:pPr>
      <w:r w:rsidRPr="00F00EF5">
        <w:t>Xử lý công việc được giao còn chậm.</w:t>
      </w:r>
    </w:p>
    <w:p w:rsidR="00432CFE" w:rsidRPr="00F00EF5" w:rsidRDefault="00432CFE" w:rsidP="00A4202A">
      <w:pPr>
        <w:pStyle w:val="ListParagraph"/>
        <w:numPr>
          <w:ilvl w:val="1"/>
          <w:numId w:val="89"/>
        </w:numPr>
        <w:spacing w:after="160" w:line="259" w:lineRule="auto"/>
        <w:outlineLvl w:val="2"/>
        <w:rPr>
          <w:b/>
          <w:i/>
        </w:rPr>
      </w:pPr>
      <w:r w:rsidRPr="00F00EF5">
        <w:rPr>
          <w:b/>
          <w:i/>
        </w:rPr>
        <w:t>Bùi Văn Thành</w:t>
      </w:r>
    </w:p>
    <w:p w:rsidR="00432CFE" w:rsidRPr="00BF1FAA" w:rsidRDefault="00432CFE" w:rsidP="00A4202A">
      <w:pPr>
        <w:pStyle w:val="ListParagraph"/>
        <w:numPr>
          <w:ilvl w:val="2"/>
          <w:numId w:val="89"/>
        </w:numPr>
        <w:spacing w:after="160" w:line="259" w:lineRule="auto"/>
        <w:rPr>
          <w:i/>
        </w:rPr>
      </w:pPr>
      <w:r w:rsidRPr="00BF1FAA">
        <w:rPr>
          <w:i/>
        </w:rPr>
        <w:t>Công việc được phân công</w:t>
      </w:r>
    </w:p>
    <w:p w:rsidR="00432CFE" w:rsidRPr="00BF1FAA" w:rsidRDefault="00432CFE" w:rsidP="00A4202A">
      <w:pPr>
        <w:pStyle w:val="ListParagraph"/>
        <w:numPr>
          <w:ilvl w:val="0"/>
          <w:numId w:val="88"/>
        </w:numPr>
        <w:spacing w:after="160" w:line="259" w:lineRule="auto"/>
      </w:pPr>
      <w:r w:rsidRPr="00BF1FAA">
        <w:t>Tìm tài liệu và phân tích</w:t>
      </w:r>
    </w:p>
    <w:p w:rsidR="00432CFE" w:rsidRPr="00BF1FAA" w:rsidRDefault="00432CFE" w:rsidP="00A4202A">
      <w:pPr>
        <w:pStyle w:val="ListParagraph"/>
        <w:numPr>
          <w:ilvl w:val="0"/>
          <w:numId w:val="88"/>
        </w:numPr>
        <w:spacing w:after="160" w:line="259" w:lineRule="auto"/>
      </w:pPr>
      <w:r w:rsidRPr="00BF1FAA">
        <w:t>Tìm tài liệu</w:t>
      </w:r>
    </w:p>
    <w:p w:rsidR="00432CFE" w:rsidRPr="00BF1FAA" w:rsidRDefault="00432CFE" w:rsidP="00A4202A">
      <w:pPr>
        <w:pStyle w:val="ListParagraph"/>
        <w:numPr>
          <w:ilvl w:val="1"/>
          <w:numId w:val="88"/>
        </w:numPr>
        <w:spacing w:after="160" w:line="259" w:lineRule="auto"/>
      </w:pPr>
      <w:r w:rsidRPr="00BF1FAA">
        <w:t xml:space="preserve">Tìm hiểu về ERP, phần mềm quản lý đa năng dùng trong các doanh nghiệp: </w:t>
      </w:r>
      <w:hyperlink r:id="rId50">
        <w:r w:rsidRPr="00BF1FAA">
          <w:rPr>
            <w:rStyle w:val="Hyperlink"/>
          </w:rPr>
          <w:t>http://quantrimang.com/tim-hieu-ve-erp-phan-mem-quan-ly-da-nang-dung-trong-cac-doanh-nghiep-108208</w:t>
        </w:r>
      </w:hyperlink>
      <w:r w:rsidRPr="00BF1FAA">
        <w:t xml:space="preserve"> .</w:t>
      </w:r>
    </w:p>
    <w:p w:rsidR="00432CFE" w:rsidRPr="00BF1FAA" w:rsidRDefault="00432CFE" w:rsidP="00A4202A">
      <w:pPr>
        <w:pStyle w:val="ListParagraph"/>
        <w:numPr>
          <w:ilvl w:val="0"/>
          <w:numId w:val="88"/>
        </w:numPr>
        <w:spacing w:after="160" w:line="259" w:lineRule="auto"/>
      </w:pPr>
      <w:r w:rsidRPr="00BF1FAA">
        <w:t xml:space="preserve">Chi phí lương nhân viên: </w:t>
      </w:r>
    </w:p>
    <w:p w:rsidR="00432CFE" w:rsidRPr="00BF1FAA" w:rsidRDefault="00847638" w:rsidP="00A4202A">
      <w:pPr>
        <w:pStyle w:val="ListParagraph"/>
        <w:numPr>
          <w:ilvl w:val="1"/>
          <w:numId w:val="88"/>
        </w:numPr>
        <w:spacing w:after="160" w:line="259" w:lineRule="auto"/>
      </w:pPr>
      <w:hyperlink r:id="rId51" w:history="1">
        <w:r w:rsidR="00432CFE" w:rsidRPr="00BF1FAA">
          <w:rPr>
            <w:rStyle w:val="Hyperlink"/>
          </w:rPr>
          <w:t>http://www.sinnovasoft.com/san-pham/phan-mem-quan-ly-beauty-salon-sinnova-salon/quan-ly-nhan-vien--tien-luong-371</w:t>
        </w:r>
      </w:hyperlink>
    </w:p>
    <w:p w:rsidR="00432CFE" w:rsidRPr="00BF1FAA" w:rsidRDefault="00847638" w:rsidP="00A4202A">
      <w:pPr>
        <w:pStyle w:val="ListParagraph"/>
        <w:numPr>
          <w:ilvl w:val="1"/>
          <w:numId w:val="88"/>
        </w:numPr>
        <w:spacing w:after="160" w:line="259" w:lineRule="auto"/>
      </w:pPr>
      <w:hyperlink r:id="rId52" w:history="1">
        <w:r w:rsidR="00432CFE" w:rsidRPr="00BF1FAA">
          <w:rPr>
            <w:rStyle w:val="Hyperlink"/>
          </w:rPr>
          <w:t>https://www.ecount.vn/product/payroll/payroll-software-program-small-business.aspx</w:t>
        </w:r>
      </w:hyperlink>
    </w:p>
    <w:p w:rsidR="00432CFE" w:rsidRPr="00BF1FAA" w:rsidRDefault="00847638" w:rsidP="00A4202A">
      <w:pPr>
        <w:pStyle w:val="ListParagraph"/>
        <w:numPr>
          <w:ilvl w:val="1"/>
          <w:numId w:val="88"/>
        </w:numPr>
        <w:spacing w:after="160" w:line="259" w:lineRule="auto"/>
      </w:pPr>
      <w:hyperlink r:id="rId53" w:history="1">
        <w:r w:rsidR="00432CFE" w:rsidRPr="00BF1FAA">
          <w:rPr>
            <w:rStyle w:val="Hyperlink"/>
          </w:rPr>
          <w:t>http://luanvan.co/luan-van/de-tai-phan-tich-he-thong-quan-ly-luong-he-thong-thong-tin-quan-ly-16481/</w:t>
        </w:r>
      </w:hyperlink>
    </w:p>
    <w:p w:rsidR="00432CFE" w:rsidRPr="006A6529" w:rsidRDefault="00432CFE" w:rsidP="00432CFE">
      <w:pPr>
        <w:jc w:val="both"/>
        <w:rPr>
          <w:rFonts w:ascii="Times New Roman" w:hAnsi="Times New Roman" w:cs="Times New Roman"/>
          <w:szCs w:val="26"/>
        </w:rPr>
      </w:pPr>
    </w:p>
    <w:p w:rsidR="00432CFE" w:rsidRPr="00BF1FAA" w:rsidRDefault="00432CFE" w:rsidP="00A4202A">
      <w:pPr>
        <w:pStyle w:val="ListParagraph"/>
        <w:numPr>
          <w:ilvl w:val="0"/>
          <w:numId w:val="88"/>
        </w:numPr>
        <w:spacing w:after="160" w:line="259" w:lineRule="auto"/>
      </w:pPr>
      <w:r w:rsidRPr="00BF1FAA">
        <w:t>Phân tích tài liệu</w:t>
      </w:r>
    </w:p>
    <w:p w:rsidR="00432CFE" w:rsidRPr="00BF1FAA" w:rsidRDefault="00432CFE" w:rsidP="00A4202A">
      <w:pPr>
        <w:pStyle w:val="ListParagraph"/>
        <w:numPr>
          <w:ilvl w:val="0"/>
          <w:numId w:val="88"/>
        </w:numPr>
        <w:spacing w:after="160" w:line="259" w:lineRule="auto"/>
      </w:pPr>
      <w:r w:rsidRPr="00BF1FAA">
        <w:t>Xác định yêu cầu, chức năng</w:t>
      </w:r>
    </w:p>
    <w:p w:rsidR="00432CFE" w:rsidRPr="00BF1FAA" w:rsidRDefault="00432CFE" w:rsidP="00A4202A">
      <w:pPr>
        <w:pStyle w:val="ListParagraph"/>
        <w:numPr>
          <w:ilvl w:val="0"/>
          <w:numId w:val="88"/>
        </w:numPr>
        <w:spacing w:after="160" w:line="259" w:lineRule="auto"/>
      </w:pPr>
      <w:r w:rsidRPr="00BF1FAA">
        <w:t>Các yêu cầu</w:t>
      </w:r>
    </w:p>
    <w:p w:rsidR="00432CFE" w:rsidRPr="00BF1FAA" w:rsidRDefault="00432CFE" w:rsidP="00A4202A">
      <w:pPr>
        <w:pStyle w:val="ListParagraph"/>
        <w:numPr>
          <w:ilvl w:val="1"/>
          <w:numId w:val="88"/>
        </w:numPr>
        <w:spacing w:after="160" w:line="259" w:lineRule="auto"/>
      </w:pPr>
      <w:r w:rsidRPr="00BF1FAA">
        <w:t>Định nghĩa các chức danh nhân viên</w:t>
      </w:r>
    </w:p>
    <w:p w:rsidR="00432CFE" w:rsidRPr="00BF1FAA" w:rsidRDefault="00432CFE" w:rsidP="00A4202A">
      <w:pPr>
        <w:pStyle w:val="ListParagraph"/>
        <w:numPr>
          <w:ilvl w:val="1"/>
          <w:numId w:val="88"/>
        </w:numPr>
        <w:spacing w:after="160" w:line="259" w:lineRule="auto"/>
      </w:pPr>
      <w:r w:rsidRPr="00BF1FAA">
        <w:t>Định nghĩa các cấp bậc nhân viên</w:t>
      </w:r>
    </w:p>
    <w:p w:rsidR="00432CFE" w:rsidRPr="00BF1FAA" w:rsidRDefault="00432CFE" w:rsidP="00A4202A">
      <w:pPr>
        <w:pStyle w:val="ListParagraph"/>
        <w:numPr>
          <w:ilvl w:val="1"/>
          <w:numId w:val="88"/>
        </w:numPr>
        <w:spacing w:after="160" w:line="259" w:lineRule="auto"/>
      </w:pPr>
      <w:r w:rsidRPr="00BF1FAA">
        <w:t>Định nghĩa các hệ số lương cơ bản tương ứng với các cấp bậc nhân viên.</w:t>
      </w:r>
    </w:p>
    <w:p w:rsidR="00432CFE" w:rsidRPr="00BF1FAA" w:rsidRDefault="00432CFE" w:rsidP="00A4202A">
      <w:pPr>
        <w:pStyle w:val="ListParagraph"/>
        <w:numPr>
          <w:ilvl w:val="1"/>
          <w:numId w:val="88"/>
        </w:numPr>
        <w:spacing w:after="160" w:line="259" w:lineRule="auto"/>
      </w:pPr>
      <w:r w:rsidRPr="00BF1FAA">
        <w:t>Định nghĩa danh sách các loại phí nhân viên: Mức lương cơ bản, hệ số phụ cấp, bảo hiểm, chi phí đồng phục.</w:t>
      </w:r>
    </w:p>
    <w:p w:rsidR="00432CFE" w:rsidRPr="00BF1FAA" w:rsidRDefault="00432CFE" w:rsidP="00A4202A">
      <w:pPr>
        <w:pStyle w:val="ListParagraph"/>
        <w:numPr>
          <w:ilvl w:val="0"/>
          <w:numId w:val="88"/>
        </w:numPr>
        <w:spacing w:after="160" w:line="259" w:lineRule="auto"/>
      </w:pPr>
      <w:r w:rsidRPr="00BF1FAA">
        <w:t>Lên các chức năng</w:t>
      </w:r>
    </w:p>
    <w:p w:rsidR="00432CFE" w:rsidRPr="006767D3" w:rsidRDefault="00432CFE" w:rsidP="00A4202A">
      <w:pPr>
        <w:pStyle w:val="ListParagraph"/>
        <w:numPr>
          <w:ilvl w:val="1"/>
          <w:numId w:val="88"/>
        </w:numPr>
        <w:spacing w:after="160" w:line="259" w:lineRule="auto"/>
      </w:pPr>
      <w:r w:rsidRPr="006767D3">
        <w:t>Chức danh nhân viên:</w:t>
      </w:r>
      <w:r>
        <w:t xml:space="preserve"> </w:t>
      </w:r>
      <w:r w:rsidRPr="006767D3">
        <w:t>Thêm, Xóa, Sửa, Tìm kiếm, Liệt kê danh sách, Xem chi tiết, Lọc theo tên chức danh</w:t>
      </w:r>
    </w:p>
    <w:p w:rsidR="00432CFE" w:rsidRPr="006767D3" w:rsidRDefault="00432CFE" w:rsidP="00A4202A">
      <w:pPr>
        <w:pStyle w:val="ListParagraph"/>
        <w:numPr>
          <w:ilvl w:val="1"/>
          <w:numId w:val="88"/>
        </w:numPr>
        <w:spacing w:after="160" w:line="259" w:lineRule="auto"/>
      </w:pPr>
      <w:r w:rsidRPr="006767D3">
        <w:t xml:space="preserve">Cấp bậc nhân viên: Thêm, Xóa, Sửa, Tìm kiếm, Liệt kê danh sách, Xem chi tiết, Lọc theo </w:t>
      </w:r>
      <w:r w:rsidRPr="006A6529">
        <w:t>mã cấp bậc và tên cấp bậc nhân viên</w:t>
      </w:r>
    </w:p>
    <w:p w:rsidR="00432CFE" w:rsidRDefault="00432CFE" w:rsidP="00A4202A">
      <w:pPr>
        <w:pStyle w:val="ListParagraph"/>
        <w:numPr>
          <w:ilvl w:val="1"/>
          <w:numId w:val="88"/>
        </w:numPr>
        <w:spacing w:after="160" w:line="259" w:lineRule="auto"/>
      </w:pPr>
      <w:r w:rsidRPr="006767D3">
        <w:t>Hệ số lương</w:t>
      </w:r>
      <w:r>
        <w:t xml:space="preserve">: </w:t>
      </w:r>
      <w:r w:rsidRPr="006767D3">
        <w:t xml:space="preserve">Thêm, Xóa, Sửa, Tìm kiếm, Liệt kê danh sách, Xem chi tiết, </w:t>
      </w:r>
      <w:r>
        <w:t>Lọc theo mã số lương và hệ sống lương</w:t>
      </w:r>
    </w:p>
    <w:p w:rsidR="00432CFE" w:rsidRPr="006767D3" w:rsidRDefault="00432CFE" w:rsidP="00A4202A">
      <w:pPr>
        <w:pStyle w:val="ListParagraph"/>
        <w:numPr>
          <w:ilvl w:val="1"/>
          <w:numId w:val="88"/>
        </w:numPr>
        <w:spacing w:after="160" w:line="259" w:lineRule="auto"/>
      </w:pPr>
      <w:r w:rsidRPr="006767D3">
        <w:t>Chi Phí Nhân Viên: Mức lương cơ bản, Hệ số phụ cấp, Bảo hiểm, Chi phí đồng phục</w:t>
      </w:r>
      <w:r>
        <w:t>.</w:t>
      </w:r>
    </w:p>
    <w:p w:rsidR="00432CFE" w:rsidRPr="006767D3" w:rsidRDefault="00432CFE" w:rsidP="00A4202A">
      <w:pPr>
        <w:pStyle w:val="ListParagraph"/>
        <w:numPr>
          <w:ilvl w:val="0"/>
          <w:numId w:val="88"/>
        </w:numPr>
        <w:spacing w:after="160" w:line="259" w:lineRule="auto"/>
      </w:pPr>
      <w:r w:rsidRPr="006767D3">
        <w:t xml:space="preserve">Mô tả dữ liệu: </w:t>
      </w:r>
    </w:p>
    <w:p w:rsidR="00432CFE" w:rsidRPr="006767D3" w:rsidRDefault="00432CFE" w:rsidP="00A4202A">
      <w:pPr>
        <w:pStyle w:val="ListParagraph"/>
        <w:numPr>
          <w:ilvl w:val="1"/>
          <w:numId w:val="88"/>
        </w:numPr>
        <w:spacing w:after="160" w:line="259" w:lineRule="auto"/>
      </w:pPr>
      <w:r w:rsidRPr="006767D3">
        <w:t>Chức danh: Mã chức danh, tên chức danh</w:t>
      </w:r>
    </w:p>
    <w:p w:rsidR="00432CFE" w:rsidRPr="006767D3" w:rsidRDefault="00432CFE" w:rsidP="00A4202A">
      <w:pPr>
        <w:pStyle w:val="ListParagraph"/>
        <w:numPr>
          <w:ilvl w:val="1"/>
          <w:numId w:val="88"/>
        </w:numPr>
        <w:spacing w:after="160" w:line="259" w:lineRule="auto"/>
      </w:pPr>
      <w:r w:rsidRPr="006767D3">
        <w:lastRenderedPageBreak/>
        <w:t>Cấp bậc: Mã cấp bậc, tên cấp bậc, mã hệ số</w:t>
      </w:r>
    </w:p>
    <w:p w:rsidR="00432CFE" w:rsidRPr="006767D3" w:rsidRDefault="00432CFE" w:rsidP="00A4202A">
      <w:pPr>
        <w:pStyle w:val="ListParagraph"/>
        <w:numPr>
          <w:ilvl w:val="1"/>
          <w:numId w:val="88"/>
        </w:numPr>
        <w:spacing w:after="160" w:line="259" w:lineRule="auto"/>
      </w:pPr>
      <w:r w:rsidRPr="006767D3">
        <w:t>Chi phí nhân viên: Mã cán bộ nhân viên, mã chức danh, mã hệ số lương, mức lương cơ bản, hệ số phụ cấp, bảo hiểm, chi phí đồng phục.</w:t>
      </w:r>
    </w:p>
    <w:p w:rsidR="00432CFE" w:rsidRDefault="00432CFE" w:rsidP="00A4202A">
      <w:pPr>
        <w:pStyle w:val="ListParagraph"/>
        <w:numPr>
          <w:ilvl w:val="0"/>
          <w:numId w:val="88"/>
        </w:numPr>
        <w:spacing w:after="160" w:line="259" w:lineRule="auto"/>
      </w:pPr>
      <w:r w:rsidRPr="006767D3">
        <w:t>Bảng dữ liệu</w:t>
      </w:r>
    </w:p>
    <w:p w:rsidR="00432CFE" w:rsidRPr="006767D3" w:rsidRDefault="00432CFE" w:rsidP="00432CFE">
      <w:pPr>
        <w:pStyle w:val="ListParagraph"/>
        <w:jc w:val="center"/>
      </w:pPr>
      <w:r w:rsidRPr="006A6529">
        <w:rPr>
          <w:noProof/>
        </w:rPr>
        <w:drawing>
          <wp:inline distT="0" distB="0" distL="0" distR="0" wp14:anchorId="3FE9752F" wp14:editId="7A416FCD">
            <wp:extent cx="3590925" cy="2171423"/>
            <wp:effectExtent l="0" t="0" r="0" b="635"/>
            <wp:docPr id="638716885" name="picture" descr="C:\Users\It_ThanhBui\Desktop\13480507_1766927900250440_892853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3590925" cy="2171423"/>
                    </a:xfrm>
                    <a:prstGeom prst="rect">
                      <a:avLst/>
                    </a:prstGeom>
                  </pic:spPr>
                </pic:pic>
              </a:graphicData>
            </a:graphic>
          </wp:inline>
        </w:drawing>
      </w:r>
    </w:p>
    <w:p w:rsidR="00432CFE" w:rsidRPr="00232839" w:rsidRDefault="00432CFE" w:rsidP="00A4202A">
      <w:pPr>
        <w:pStyle w:val="ListParagraph"/>
        <w:numPr>
          <w:ilvl w:val="0"/>
          <w:numId w:val="88"/>
        </w:numPr>
        <w:spacing w:after="160" w:line="259" w:lineRule="auto"/>
      </w:pPr>
      <w:r w:rsidRPr="00232839">
        <w:t>Các ràng buộc dữ liệu: Không có.</w:t>
      </w:r>
    </w:p>
    <w:p w:rsidR="00432CFE" w:rsidRPr="00232839" w:rsidRDefault="00432CFE" w:rsidP="00A4202A">
      <w:pPr>
        <w:pStyle w:val="ListParagraph"/>
        <w:numPr>
          <w:ilvl w:val="2"/>
          <w:numId w:val="89"/>
        </w:numPr>
        <w:spacing w:after="160" w:line="259" w:lineRule="auto"/>
        <w:rPr>
          <w:i/>
        </w:rPr>
      </w:pPr>
      <w:r w:rsidRPr="00232839">
        <w:rPr>
          <w:i/>
        </w:rPr>
        <w:t xml:space="preserve">Những điều học được khi làm đồ án: </w:t>
      </w:r>
    </w:p>
    <w:p w:rsidR="00432CFE" w:rsidRPr="00FA500F" w:rsidRDefault="00432CFE" w:rsidP="00A4202A">
      <w:pPr>
        <w:pStyle w:val="ListParagraph"/>
        <w:numPr>
          <w:ilvl w:val="0"/>
          <w:numId w:val="88"/>
        </w:numPr>
        <w:spacing w:after="160" w:line="259" w:lineRule="auto"/>
      </w:pPr>
      <w:r w:rsidRPr="00FA500F">
        <w:t>Cách làm việc nhóm và phân chia công việc hiệu quả.</w:t>
      </w:r>
    </w:p>
    <w:p w:rsidR="00432CFE" w:rsidRPr="00FA500F" w:rsidRDefault="00432CFE" w:rsidP="00A4202A">
      <w:pPr>
        <w:pStyle w:val="ListParagraph"/>
        <w:numPr>
          <w:ilvl w:val="0"/>
          <w:numId w:val="88"/>
        </w:numPr>
        <w:spacing w:after="160" w:line="259" w:lineRule="auto"/>
      </w:pPr>
      <w:r w:rsidRPr="00FA500F">
        <w:t>Tìm hiểu chi tiết về mô tả chức năng và dữ liệu</w:t>
      </w:r>
    </w:p>
    <w:p w:rsidR="00432CFE" w:rsidRPr="00FA500F" w:rsidRDefault="00432CFE" w:rsidP="00A4202A">
      <w:pPr>
        <w:pStyle w:val="ListParagraph"/>
        <w:numPr>
          <w:ilvl w:val="0"/>
          <w:numId w:val="88"/>
        </w:numPr>
        <w:spacing w:after="160" w:line="259" w:lineRule="auto"/>
      </w:pPr>
      <w:r w:rsidRPr="00FA500F">
        <w:t>Biết thêm về ngôn ngữ và công nghệ mới về lý thuyết và cách sử dụng. Biết cách cài đặt, sử dụng VPN, biết về kho lưu trữ dữ liệu Github.</w:t>
      </w:r>
    </w:p>
    <w:p w:rsidR="00432CFE" w:rsidRPr="00FA500F" w:rsidRDefault="00432CFE" w:rsidP="00A4202A">
      <w:pPr>
        <w:pStyle w:val="ListParagraph"/>
        <w:numPr>
          <w:ilvl w:val="0"/>
          <w:numId w:val="88"/>
        </w:numPr>
        <w:spacing w:after="160" w:line="259" w:lineRule="auto"/>
      </w:pPr>
      <w:r w:rsidRPr="00FA500F">
        <w:t>Có cơ hội được training tại công ty phần mềm G-Soft. Một công ty phần mềm lớn. Biết được về quy trình làm phần mềm quản lý ERP (hoạch đinh tài chính doanh nghiệp).</w:t>
      </w:r>
    </w:p>
    <w:p w:rsidR="00432CFE" w:rsidRDefault="00432CFE" w:rsidP="00A4202A">
      <w:pPr>
        <w:pStyle w:val="ListParagraph"/>
        <w:numPr>
          <w:ilvl w:val="2"/>
          <w:numId w:val="89"/>
        </w:numPr>
        <w:spacing w:after="160" w:line="259" w:lineRule="auto"/>
      </w:pPr>
      <w:r w:rsidRPr="00390630">
        <w:rPr>
          <w:i/>
        </w:rPr>
        <w:t>Những hạn chế</w:t>
      </w:r>
      <w:r w:rsidRPr="00390630">
        <w:tab/>
      </w:r>
    </w:p>
    <w:p w:rsidR="00432CFE" w:rsidRPr="00591DD9" w:rsidRDefault="00432CFE" w:rsidP="00A4202A">
      <w:pPr>
        <w:pStyle w:val="ListParagraph"/>
        <w:numPr>
          <w:ilvl w:val="0"/>
          <w:numId w:val="88"/>
        </w:numPr>
        <w:spacing w:after="160" w:line="360" w:lineRule="auto"/>
        <w:jc w:val="left"/>
        <w:rPr>
          <w:rFonts w:eastAsia="Times New Roman"/>
          <w:lang w:val="vi-VN"/>
        </w:rPr>
      </w:pPr>
      <w:r w:rsidRPr="00591DD9">
        <w:rPr>
          <w:rFonts w:eastAsia="Times New Roman"/>
        </w:rPr>
        <w:t>Còn phụ thuộc vào những bạn khác trong nhóm.</w:t>
      </w:r>
    </w:p>
    <w:p w:rsidR="00432CFE" w:rsidRPr="008B49BD" w:rsidRDefault="00432CFE" w:rsidP="00A4202A">
      <w:pPr>
        <w:pStyle w:val="ListParagraph"/>
        <w:numPr>
          <w:ilvl w:val="0"/>
          <w:numId w:val="88"/>
        </w:numPr>
        <w:spacing w:after="160" w:line="360" w:lineRule="auto"/>
        <w:jc w:val="left"/>
        <w:rPr>
          <w:rFonts w:eastAsia="Times New Roman"/>
          <w:lang w:val="vi-VN"/>
        </w:rPr>
      </w:pPr>
      <w:r>
        <w:rPr>
          <w:rFonts w:eastAsia="Times New Roman"/>
        </w:rPr>
        <w:t>Tiếp xúc với công nghệ mới còn chậm</w:t>
      </w:r>
    </w:p>
    <w:p w:rsidR="00432CFE" w:rsidRPr="00591DD9" w:rsidRDefault="00432CFE" w:rsidP="00A4202A">
      <w:pPr>
        <w:pStyle w:val="ListParagraph"/>
        <w:numPr>
          <w:ilvl w:val="0"/>
          <w:numId w:val="88"/>
        </w:numPr>
        <w:spacing w:after="160" w:line="360" w:lineRule="auto"/>
        <w:jc w:val="left"/>
        <w:rPr>
          <w:rFonts w:eastAsia="Times New Roman"/>
          <w:lang w:val="vi-VN"/>
        </w:rPr>
      </w:pPr>
      <w:r>
        <w:rPr>
          <w:rFonts w:eastAsia="Times New Roman"/>
        </w:rPr>
        <w:t>Giao tiếp với các thành viên trong nhóm hiệu quả chưa cao.</w:t>
      </w:r>
    </w:p>
    <w:p w:rsidR="00432CFE" w:rsidRPr="006E09CF" w:rsidRDefault="00432CFE" w:rsidP="00A4202A">
      <w:pPr>
        <w:pStyle w:val="ListParagraph"/>
        <w:numPr>
          <w:ilvl w:val="0"/>
          <w:numId w:val="86"/>
        </w:numPr>
        <w:spacing w:after="160" w:line="259" w:lineRule="auto"/>
        <w:outlineLvl w:val="0"/>
        <w:rPr>
          <w:b/>
        </w:rPr>
      </w:pPr>
      <w:r w:rsidRPr="006E09CF">
        <w:rPr>
          <w:b/>
        </w:rPr>
        <w:t>TỔNG KẾT</w:t>
      </w:r>
    </w:p>
    <w:p w:rsidR="00432CFE" w:rsidRPr="00390630" w:rsidRDefault="00432CFE" w:rsidP="00A4202A">
      <w:pPr>
        <w:pStyle w:val="ListParagraph"/>
        <w:numPr>
          <w:ilvl w:val="0"/>
          <w:numId w:val="88"/>
        </w:numPr>
        <w:spacing w:after="160" w:line="259" w:lineRule="auto"/>
      </w:pPr>
      <w:r w:rsidRPr="00390630">
        <w:t xml:space="preserve">Sau gần 3 tháng tập trung vào đồ án, nhóm đã hoàn thành tốt được những nhiệm vụ được giao từ khâu nhận nhiệm vụ, lên kế hoạch, phân chia công việc cho từng thành viên đến khi kết thúc nhiệm vụ. Với mong muốn cùng với các nhóm thành viên khác xây dựng một hệ thống chuyên nghiệp với tiêu chuẩn và chất lượng quốc tế dành cho khách hàng là Sacombank – một trong những ngân hàng đầu Việt Nam, nhóm đã làm việc tận tâm, hết mình và đã phối hợp ăn ý với các nhóm khác để hoàn thành được hệ thống tốt hết sức có thể. Và để hoàn thành được tốt như vậy, nhóm đã họp đều đặn cứ mỗi 3 ngày / lần, từng thành viên phối hợp ăn ý với nhau. Cũng từ đó mà mỗi người đã có được những kinh nghiệm quý báu khi làm việc nhóm, đó là cần phải hiểu ý đồng đội, biết cách phản biện, nêu ra ý kiến cá nhân và tôn trọng ý kiến của </w:t>
      </w:r>
      <w:r w:rsidRPr="00390630">
        <w:lastRenderedPageBreak/>
        <w:t xml:space="preserve">nhau và nhiều kinh nghiệm quá báu khác mà trong khuôn khổ báo cáo về phần mềm thì không thể nói chi tiết được tất cả. </w:t>
      </w:r>
    </w:p>
    <w:p w:rsidR="00432CFE" w:rsidRPr="00390630" w:rsidRDefault="00432CFE" w:rsidP="00A4202A">
      <w:pPr>
        <w:pStyle w:val="ListParagraph"/>
        <w:numPr>
          <w:ilvl w:val="0"/>
          <w:numId w:val="88"/>
        </w:numPr>
        <w:spacing w:after="160" w:line="259" w:lineRule="auto"/>
      </w:pPr>
      <w:r w:rsidRPr="00390630">
        <w:t>Vì vậy với lời cuối, nhóm xin chân thành cảm ơn thầy và các bạn đã cho nhóm có những kinh nghiệm quý báu về công việc cũng như những kỹ năng mềm trong cuộc sống.</w:t>
      </w:r>
    </w:p>
    <w:p w:rsidR="001E2D8D" w:rsidRDefault="001E2D8D">
      <w:pPr>
        <w:spacing w:after="200" w:line="276" w:lineRule="auto"/>
        <w:rPr>
          <w:rFonts w:ascii="Arial" w:hAnsi="Arial" w:cs="Arial"/>
          <w:szCs w:val="26"/>
        </w:rPr>
      </w:pPr>
      <w:r>
        <w:rPr>
          <w:rFonts w:ascii="Arial" w:hAnsi="Arial" w:cs="Arial"/>
        </w:rPr>
        <w:br w:type="page"/>
      </w:r>
    </w:p>
    <w:p w:rsidR="00BA1CE7" w:rsidRPr="00C77F4E" w:rsidRDefault="00BA1CE7" w:rsidP="00BA1CE7">
      <w:pPr>
        <w:jc w:val="center"/>
        <w:rPr>
          <w:rFonts w:ascii="Arial" w:hAnsi="Arial" w:cs="Arial"/>
          <w:b/>
          <w:sz w:val="30"/>
          <w:szCs w:val="30"/>
        </w:rPr>
      </w:pPr>
      <w:r w:rsidRPr="00C77F4E">
        <w:rPr>
          <w:rFonts w:ascii="Arial" w:hAnsi="Arial" w:cs="Arial"/>
          <w:b/>
          <w:sz w:val="30"/>
          <w:szCs w:val="30"/>
        </w:rPr>
        <w:lastRenderedPageBreak/>
        <w:t>BÁO CÁO NHÓM 10 – MODULE NHÂN SỰ -THÔNG TIN NHÂN SỰ</w:t>
      </w:r>
    </w:p>
    <w:p w:rsidR="00BA1CE7" w:rsidRPr="00C77F4E" w:rsidRDefault="00BA1CE7" w:rsidP="00A4202A">
      <w:pPr>
        <w:pStyle w:val="ListParagraph"/>
        <w:numPr>
          <w:ilvl w:val="0"/>
          <w:numId w:val="98"/>
        </w:numPr>
        <w:spacing w:after="160" w:line="259" w:lineRule="auto"/>
        <w:jc w:val="left"/>
        <w:rPr>
          <w:rFonts w:ascii="Arial" w:hAnsi="Arial" w:cs="Arial"/>
          <w:b/>
        </w:rPr>
      </w:pPr>
      <w:r w:rsidRPr="00C77F4E">
        <w:rPr>
          <w:rFonts w:ascii="Arial" w:hAnsi="Arial" w:cs="Arial"/>
          <w:b/>
        </w:rPr>
        <w:t>Yêu cầu</w:t>
      </w:r>
    </w:p>
    <w:p w:rsidR="00BA1CE7" w:rsidRPr="00C77F4E" w:rsidRDefault="00BA1CE7" w:rsidP="00A4202A">
      <w:pPr>
        <w:pStyle w:val="ListParagraph"/>
        <w:numPr>
          <w:ilvl w:val="0"/>
          <w:numId w:val="100"/>
        </w:numPr>
        <w:spacing w:after="160" w:line="259" w:lineRule="auto"/>
        <w:jc w:val="left"/>
        <w:rPr>
          <w:rFonts w:ascii="Arial" w:hAnsi="Arial" w:cs="Arial"/>
          <w:b/>
        </w:rPr>
      </w:pPr>
      <w:r w:rsidRPr="00C77F4E">
        <w:rPr>
          <w:rFonts w:ascii="Arial" w:hAnsi="Arial" w:cs="Arial"/>
          <w:b/>
        </w:rPr>
        <w:t>Danh sách thành viên</w:t>
      </w:r>
    </w:p>
    <w:tbl>
      <w:tblPr>
        <w:tblStyle w:val="GridTable5Dark-Accent5"/>
        <w:tblW w:w="9085" w:type="dxa"/>
        <w:tblInd w:w="805" w:type="dxa"/>
        <w:tblLook w:val="04A0" w:firstRow="1" w:lastRow="0" w:firstColumn="1" w:lastColumn="0" w:noHBand="0" w:noVBand="1"/>
      </w:tblPr>
      <w:tblGrid>
        <w:gridCol w:w="720"/>
        <w:gridCol w:w="3960"/>
        <w:gridCol w:w="4405"/>
      </w:tblGrid>
      <w:tr w:rsidR="00BA1CE7" w:rsidRPr="00C77F4E" w:rsidTr="00B41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STT</w:t>
            </w:r>
          </w:p>
        </w:tc>
        <w:tc>
          <w:tcPr>
            <w:tcW w:w="3960" w:type="dxa"/>
          </w:tcPr>
          <w:p w:rsidR="00BA1CE7" w:rsidRPr="00C77F4E" w:rsidRDefault="00BA1CE7" w:rsidP="00B41FA4">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MSSV</w:t>
            </w:r>
          </w:p>
        </w:tc>
        <w:tc>
          <w:tcPr>
            <w:tcW w:w="4405" w:type="dxa"/>
          </w:tcPr>
          <w:p w:rsidR="00BA1CE7" w:rsidRPr="00C77F4E" w:rsidRDefault="00BA1CE7" w:rsidP="00B41FA4">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Họ và tên</w:t>
            </w:r>
          </w:p>
        </w:tc>
      </w:tr>
      <w:tr w:rsidR="00BA1CE7" w:rsidRPr="00C77F4E" w:rsidTr="00B4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1</w:t>
            </w:r>
          </w:p>
        </w:tc>
        <w:tc>
          <w:tcPr>
            <w:tcW w:w="3960" w:type="dxa"/>
          </w:tcPr>
          <w:p w:rsidR="00BA1CE7" w:rsidRPr="00C77F4E" w:rsidRDefault="00BA1CE7" w:rsidP="00B41FA4">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77F4E">
              <w:rPr>
                <w:rFonts w:ascii="Arial" w:hAnsi="Arial" w:cs="Arial"/>
              </w:rPr>
              <w:t>12520170</w:t>
            </w:r>
          </w:p>
        </w:tc>
        <w:tc>
          <w:tcPr>
            <w:tcW w:w="4405" w:type="dxa"/>
          </w:tcPr>
          <w:p w:rsidR="00BA1CE7" w:rsidRPr="00C77F4E" w:rsidRDefault="00BA1CE7" w:rsidP="00B41FA4">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77F4E">
              <w:rPr>
                <w:rFonts w:ascii="Arial" w:hAnsi="Arial" w:cs="Arial"/>
              </w:rPr>
              <w:t>Trương Thị Diễm Hương</w:t>
            </w:r>
          </w:p>
        </w:tc>
      </w:tr>
      <w:tr w:rsidR="00BA1CE7" w:rsidRPr="00C77F4E" w:rsidTr="00B41FA4">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2</w:t>
            </w:r>
          </w:p>
        </w:tc>
        <w:tc>
          <w:tcPr>
            <w:tcW w:w="3960" w:type="dxa"/>
          </w:tcPr>
          <w:p w:rsidR="00BA1CE7" w:rsidRPr="00C77F4E" w:rsidRDefault="00BA1CE7" w:rsidP="00B41FA4">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12520169</w:t>
            </w:r>
          </w:p>
        </w:tc>
        <w:tc>
          <w:tcPr>
            <w:tcW w:w="4405" w:type="dxa"/>
          </w:tcPr>
          <w:p w:rsidR="00BA1CE7" w:rsidRPr="00C77F4E" w:rsidRDefault="00BA1CE7" w:rsidP="00B41FA4">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Nguyễn Thị Hương</w:t>
            </w:r>
          </w:p>
        </w:tc>
      </w:tr>
      <w:tr w:rsidR="00BA1CE7" w:rsidRPr="00C77F4E" w:rsidTr="00B4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3</w:t>
            </w:r>
          </w:p>
        </w:tc>
        <w:tc>
          <w:tcPr>
            <w:tcW w:w="3960" w:type="dxa"/>
          </w:tcPr>
          <w:p w:rsidR="00BA1CE7" w:rsidRPr="00C77F4E" w:rsidRDefault="00BA1CE7" w:rsidP="00B41FA4">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77F4E">
              <w:rPr>
                <w:rFonts w:ascii="Arial" w:hAnsi="Arial" w:cs="Arial"/>
              </w:rPr>
              <w:t>12520386</w:t>
            </w:r>
          </w:p>
        </w:tc>
        <w:tc>
          <w:tcPr>
            <w:tcW w:w="4405" w:type="dxa"/>
          </w:tcPr>
          <w:p w:rsidR="00BA1CE7" w:rsidRPr="00C77F4E" w:rsidRDefault="00BA1CE7" w:rsidP="00B41FA4">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77F4E">
              <w:rPr>
                <w:rFonts w:ascii="Arial" w:hAnsi="Arial" w:cs="Arial"/>
              </w:rPr>
              <w:t>Nguyễn Hoàng Thái</w:t>
            </w:r>
          </w:p>
        </w:tc>
      </w:tr>
      <w:tr w:rsidR="00BA1CE7" w:rsidRPr="00C77F4E" w:rsidTr="00B41FA4">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4</w:t>
            </w:r>
          </w:p>
        </w:tc>
        <w:tc>
          <w:tcPr>
            <w:tcW w:w="3960" w:type="dxa"/>
          </w:tcPr>
          <w:p w:rsidR="00BA1CE7" w:rsidRPr="00C77F4E" w:rsidRDefault="00BA1CE7" w:rsidP="00B41FA4">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12520430</w:t>
            </w:r>
          </w:p>
        </w:tc>
        <w:tc>
          <w:tcPr>
            <w:tcW w:w="4405" w:type="dxa"/>
          </w:tcPr>
          <w:p w:rsidR="00BA1CE7" w:rsidRPr="00C77F4E" w:rsidRDefault="00BA1CE7" w:rsidP="00B41FA4">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Cao Thị Thương</w:t>
            </w:r>
          </w:p>
        </w:tc>
      </w:tr>
      <w:tr w:rsidR="00BA1CE7" w:rsidRPr="00C77F4E" w:rsidTr="00B4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5</w:t>
            </w:r>
          </w:p>
        </w:tc>
        <w:tc>
          <w:tcPr>
            <w:tcW w:w="3960" w:type="dxa"/>
          </w:tcPr>
          <w:p w:rsidR="00BA1CE7" w:rsidRPr="00C77F4E" w:rsidRDefault="00BA1CE7" w:rsidP="00B41FA4">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77F4E">
              <w:rPr>
                <w:rFonts w:ascii="Arial" w:hAnsi="Arial" w:cs="Arial"/>
              </w:rPr>
              <w:t>12520467</w:t>
            </w:r>
          </w:p>
        </w:tc>
        <w:tc>
          <w:tcPr>
            <w:tcW w:w="4405" w:type="dxa"/>
          </w:tcPr>
          <w:p w:rsidR="00BA1CE7" w:rsidRPr="00C77F4E" w:rsidRDefault="00BA1CE7" w:rsidP="00B41FA4">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77F4E">
              <w:rPr>
                <w:rFonts w:ascii="Arial" w:hAnsi="Arial" w:cs="Arial"/>
              </w:rPr>
              <w:t>Lê Minh Trung</w:t>
            </w:r>
          </w:p>
        </w:tc>
      </w:tr>
      <w:tr w:rsidR="00BA1CE7" w:rsidRPr="00C77F4E" w:rsidTr="00B41FA4">
        <w:tc>
          <w:tcPr>
            <w:cnfStyle w:val="001000000000" w:firstRow="0" w:lastRow="0" w:firstColumn="1" w:lastColumn="0" w:oddVBand="0" w:evenVBand="0" w:oddHBand="0" w:evenHBand="0" w:firstRowFirstColumn="0" w:firstRowLastColumn="0" w:lastRowFirstColumn="0" w:lastRowLastColumn="0"/>
            <w:tcW w:w="720" w:type="dxa"/>
          </w:tcPr>
          <w:p w:rsidR="00BA1CE7" w:rsidRPr="00C77F4E" w:rsidRDefault="00BA1CE7" w:rsidP="00B41FA4">
            <w:pPr>
              <w:pStyle w:val="ListParagraph"/>
              <w:ind w:left="0"/>
              <w:rPr>
                <w:rFonts w:ascii="Arial" w:hAnsi="Arial" w:cs="Arial"/>
              </w:rPr>
            </w:pPr>
            <w:r w:rsidRPr="00C77F4E">
              <w:rPr>
                <w:rFonts w:ascii="Arial" w:hAnsi="Arial" w:cs="Arial"/>
              </w:rPr>
              <w:t>6</w:t>
            </w:r>
          </w:p>
        </w:tc>
        <w:tc>
          <w:tcPr>
            <w:tcW w:w="3960" w:type="dxa"/>
          </w:tcPr>
          <w:p w:rsidR="00BA1CE7" w:rsidRPr="00C77F4E" w:rsidRDefault="00BA1CE7" w:rsidP="00B41FA4">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12520486</w:t>
            </w:r>
          </w:p>
        </w:tc>
        <w:tc>
          <w:tcPr>
            <w:tcW w:w="4405" w:type="dxa"/>
          </w:tcPr>
          <w:p w:rsidR="00BA1CE7" w:rsidRPr="00C77F4E" w:rsidRDefault="00BA1CE7" w:rsidP="00B41FA4">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77F4E">
              <w:rPr>
                <w:rFonts w:ascii="Arial" w:hAnsi="Arial" w:cs="Arial"/>
              </w:rPr>
              <w:t>Trần Minh Tuấn</w:t>
            </w:r>
          </w:p>
        </w:tc>
      </w:tr>
    </w:tbl>
    <w:p w:rsidR="00BA1CE7" w:rsidRPr="00C77F4E" w:rsidRDefault="00BA1CE7" w:rsidP="00BA1CE7">
      <w:pPr>
        <w:pStyle w:val="ListParagraph"/>
        <w:ind w:left="1440"/>
        <w:rPr>
          <w:rFonts w:ascii="Arial" w:hAnsi="Arial" w:cs="Arial"/>
        </w:rPr>
      </w:pPr>
    </w:p>
    <w:p w:rsidR="00BA1CE7" w:rsidRPr="00C77F4E" w:rsidRDefault="00BA1CE7" w:rsidP="00A4202A">
      <w:pPr>
        <w:pStyle w:val="ListParagraph"/>
        <w:numPr>
          <w:ilvl w:val="0"/>
          <w:numId w:val="100"/>
        </w:numPr>
        <w:spacing w:after="160" w:line="259" w:lineRule="auto"/>
        <w:jc w:val="left"/>
        <w:rPr>
          <w:rFonts w:ascii="Arial" w:hAnsi="Arial" w:cs="Arial"/>
          <w:b/>
        </w:rPr>
      </w:pPr>
      <w:r w:rsidRPr="00C77F4E">
        <w:rPr>
          <w:rFonts w:ascii="Arial" w:hAnsi="Arial" w:cs="Arial"/>
          <w:b/>
        </w:rPr>
        <w:t>Yêu cầu</w:t>
      </w:r>
    </w:p>
    <w:p w:rsidR="00BA1CE7" w:rsidRPr="00C77F4E" w:rsidRDefault="00BA1CE7" w:rsidP="00A4202A">
      <w:pPr>
        <w:pStyle w:val="ListParagraph"/>
        <w:numPr>
          <w:ilvl w:val="0"/>
          <w:numId w:val="99"/>
        </w:numPr>
        <w:spacing w:after="160" w:line="259" w:lineRule="auto"/>
        <w:jc w:val="left"/>
        <w:rPr>
          <w:rFonts w:ascii="Arial" w:hAnsi="Arial" w:cs="Arial"/>
        </w:rPr>
      </w:pPr>
      <w:r w:rsidRPr="00C77F4E">
        <w:rPr>
          <w:rFonts w:ascii="Arial" w:hAnsi="Arial" w:cs="Arial"/>
          <w:noProof/>
        </w:rPr>
        <w:drawing>
          <wp:anchor distT="0" distB="0" distL="114300" distR="114300" simplePos="0" relativeHeight="251652608" behindDoc="0" locked="0" layoutInCell="1" allowOverlap="1" wp14:anchorId="62F9ADAF" wp14:editId="1F890D29">
            <wp:simplePos x="0" y="0"/>
            <wp:positionH relativeFrom="column">
              <wp:posOffset>1209675</wp:posOffset>
            </wp:positionH>
            <wp:positionV relativeFrom="paragraph">
              <wp:posOffset>546100</wp:posOffset>
            </wp:positionV>
            <wp:extent cx="4067175" cy="48672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67175" cy="4867275"/>
                    </a:xfrm>
                    <a:prstGeom prst="rect">
                      <a:avLst/>
                    </a:prstGeom>
                  </pic:spPr>
                </pic:pic>
              </a:graphicData>
            </a:graphic>
            <wp14:sizeRelH relativeFrom="page">
              <wp14:pctWidth>0</wp14:pctWidth>
            </wp14:sizeRelH>
            <wp14:sizeRelV relativeFrom="page">
              <wp14:pctHeight>0</wp14:pctHeight>
            </wp14:sizeRelV>
          </wp:anchor>
        </w:drawing>
      </w:r>
      <w:r w:rsidRPr="00C77F4E">
        <w:rPr>
          <w:rFonts w:ascii="Arial" w:hAnsi="Arial" w:cs="Arial"/>
        </w:rPr>
        <w:t>Theo phần yêu cầu thầy gửi, nhóm 10 và nhóm 17 làm module thông tin nhân sự. Mô hình nghiệp vụ như sau:</w:t>
      </w:r>
    </w:p>
    <w:p w:rsidR="00BA1CE7" w:rsidRPr="00C77F4E" w:rsidRDefault="00BA1CE7" w:rsidP="00A4202A">
      <w:pPr>
        <w:pStyle w:val="ListParagraph"/>
        <w:numPr>
          <w:ilvl w:val="0"/>
          <w:numId w:val="99"/>
        </w:numPr>
        <w:spacing w:after="160" w:line="259" w:lineRule="auto"/>
        <w:jc w:val="left"/>
        <w:rPr>
          <w:rFonts w:ascii="Arial" w:hAnsi="Arial" w:cs="Arial"/>
        </w:rPr>
      </w:pPr>
      <w:r w:rsidRPr="00C77F4E">
        <w:rPr>
          <w:rFonts w:ascii="Arial" w:hAnsi="Arial" w:cs="Arial"/>
        </w:rPr>
        <w:lastRenderedPageBreak/>
        <w:t>Sau khi họp nhóm và trao đổi với nhóm 17, 2 nhóm đã thống nhất và phân công như sau:</w:t>
      </w:r>
    </w:p>
    <w:p w:rsidR="00BA1CE7" w:rsidRPr="00C77F4E" w:rsidRDefault="00BA1CE7" w:rsidP="00BA1CE7">
      <w:pPr>
        <w:rPr>
          <w:rFonts w:ascii="Arial" w:hAnsi="Arial" w:cs="Arial"/>
          <w:szCs w:val="26"/>
        </w:rPr>
      </w:pPr>
      <w:r w:rsidRPr="00C77F4E">
        <w:rPr>
          <w:rFonts w:ascii="Arial" w:hAnsi="Arial" w:cs="Arial"/>
          <w:noProof/>
          <w:lang w:val="en-US"/>
        </w:rPr>
        <w:drawing>
          <wp:anchor distT="0" distB="0" distL="114300" distR="114300" simplePos="0" relativeHeight="251653632" behindDoc="0" locked="0" layoutInCell="1" allowOverlap="1" wp14:anchorId="67CAA320" wp14:editId="63E0FC88">
            <wp:simplePos x="0" y="0"/>
            <wp:positionH relativeFrom="column">
              <wp:posOffset>114300</wp:posOffset>
            </wp:positionH>
            <wp:positionV relativeFrom="paragraph">
              <wp:posOffset>0</wp:posOffset>
            </wp:positionV>
            <wp:extent cx="5943600" cy="5624718"/>
            <wp:effectExtent l="0" t="0" r="0" b="0"/>
            <wp:wrapTopAndBottom/>
            <wp:docPr id="38" name="Picture 38" descr="E:\Desktop_HK8\CNPMCS\PROJECT\Task\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_HK8\CNPMCS\PROJECT\Task\Task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24718"/>
                    </a:xfrm>
                    <a:prstGeom prst="rect">
                      <a:avLst/>
                    </a:prstGeom>
                    <a:noFill/>
                    <a:ln>
                      <a:noFill/>
                    </a:ln>
                  </pic:spPr>
                </pic:pic>
              </a:graphicData>
            </a:graphic>
          </wp:anchor>
        </w:drawing>
      </w:r>
    </w:p>
    <w:p w:rsidR="00BA1CE7" w:rsidRPr="00C77F4E" w:rsidRDefault="00BA1CE7" w:rsidP="00A4202A">
      <w:pPr>
        <w:pStyle w:val="ListParagraph"/>
        <w:numPr>
          <w:ilvl w:val="0"/>
          <w:numId w:val="99"/>
        </w:numPr>
        <w:spacing w:after="160" w:line="259" w:lineRule="auto"/>
        <w:jc w:val="left"/>
        <w:rPr>
          <w:rFonts w:ascii="Arial" w:hAnsi="Arial" w:cs="Arial"/>
        </w:rPr>
      </w:pPr>
      <w:r w:rsidRPr="00C77F4E">
        <w:rPr>
          <w:rFonts w:ascii="Arial" w:hAnsi="Arial" w:cs="Arial"/>
        </w:rPr>
        <w:t>Phân chia công việc cho cách thành viên trong nhóm</w:t>
      </w:r>
    </w:p>
    <w:p w:rsidR="00BA1CE7" w:rsidRPr="00C77F4E" w:rsidRDefault="00BA1CE7" w:rsidP="00BA1CE7">
      <w:pPr>
        <w:rPr>
          <w:rFonts w:ascii="Arial" w:hAnsi="Arial" w:cs="Arial"/>
          <w:szCs w:val="26"/>
        </w:rPr>
      </w:pPr>
    </w:p>
    <w:p w:rsidR="00BA1CE7" w:rsidRPr="00C77F4E" w:rsidRDefault="00BA1CE7" w:rsidP="00A4202A">
      <w:pPr>
        <w:pStyle w:val="ListParagraph"/>
        <w:numPr>
          <w:ilvl w:val="0"/>
          <w:numId w:val="99"/>
        </w:numPr>
        <w:spacing w:after="160" w:line="259" w:lineRule="auto"/>
        <w:jc w:val="left"/>
        <w:rPr>
          <w:rFonts w:ascii="Arial" w:hAnsi="Arial" w:cs="Arial"/>
        </w:rPr>
      </w:pPr>
      <w:r w:rsidRPr="00C77F4E">
        <w:rPr>
          <w:rFonts w:ascii="Arial" w:hAnsi="Arial" w:cs="Arial"/>
          <w:noProof/>
        </w:rPr>
        <w:lastRenderedPageBreak/>
        <w:drawing>
          <wp:anchor distT="0" distB="0" distL="114300" distR="114300" simplePos="0" relativeHeight="251655680" behindDoc="0" locked="0" layoutInCell="1" allowOverlap="1" wp14:anchorId="4944DB8D" wp14:editId="71A78A82">
            <wp:simplePos x="0" y="0"/>
            <wp:positionH relativeFrom="column">
              <wp:posOffset>-657225</wp:posOffset>
            </wp:positionH>
            <wp:positionV relativeFrom="paragraph">
              <wp:posOffset>4143375</wp:posOffset>
            </wp:positionV>
            <wp:extent cx="7277100" cy="3581400"/>
            <wp:effectExtent l="0" t="0" r="0" b="0"/>
            <wp:wrapTopAndBottom/>
            <wp:docPr id="39" name="Picture 39" descr="E:\Desktop_HK8\CNPMCS\PROJECT\Task\RoadMapPh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_HK8\CNPMCS\PROJECT\Task\RoadMapPhase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7710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7F4E">
        <w:rPr>
          <w:rFonts w:ascii="Arial" w:hAnsi="Arial" w:cs="Arial"/>
          <w:noProof/>
        </w:rPr>
        <w:drawing>
          <wp:anchor distT="0" distB="0" distL="114300" distR="114300" simplePos="0" relativeHeight="251654656" behindDoc="0" locked="0" layoutInCell="1" allowOverlap="1" wp14:anchorId="437998B5" wp14:editId="2AE43EC8">
            <wp:simplePos x="0" y="0"/>
            <wp:positionH relativeFrom="page">
              <wp:posOffset>257175</wp:posOffset>
            </wp:positionH>
            <wp:positionV relativeFrom="paragraph">
              <wp:posOffset>0</wp:posOffset>
            </wp:positionV>
            <wp:extent cx="7390716" cy="3781425"/>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390716" cy="3781425"/>
                    </a:xfrm>
                    <a:prstGeom prst="rect">
                      <a:avLst/>
                    </a:prstGeom>
                  </pic:spPr>
                </pic:pic>
              </a:graphicData>
            </a:graphic>
            <wp14:sizeRelH relativeFrom="margin">
              <wp14:pctWidth>0</wp14:pctWidth>
            </wp14:sizeRelH>
            <wp14:sizeRelV relativeFrom="margin">
              <wp14:pctHeight>0</wp14:pctHeight>
            </wp14:sizeRelV>
          </wp:anchor>
        </w:drawing>
      </w:r>
      <w:r w:rsidRPr="00C77F4E">
        <w:rPr>
          <w:rFonts w:ascii="Arial" w:hAnsi="Arial" w:cs="Arial"/>
        </w:rPr>
        <w:t>Mile stone</w:t>
      </w:r>
    </w:p>
    <w:p w:rsidR="00BA1CE7" w:rsidRPr="00C77F4E" w:rsidRDefault="00BA1CE7" w:rsidP="00BA1CE7">
      <w:pPr>
        <w:pStyle w:val="ListParagraph"/>
        <w:rPr>
          <w:rFonts w:ascii="Arial" w:hAnsi="Arial" w:cs="Arial"/>
        </w:rPr>
      </w:pPr>
    </w:p>
    <w:p w:rsidR="00BA1CE7" w:rsidRPr="00C77F4E" w:rsidRDefault="00BA1CE7" w:rsidP="00A4202A">
      <w:pPr>
        <w:pStyle w:val="ListParagraph"/>
        <w:numPr>
          <w:ilvl w:val="0"/>
          <w:numId w:val="98"/>
        </w:numPr>
        <w:spacing w:after="160" w:line="259" w:lineRule="auto"/>
        <w:jc w:val="left"/>
        <w:rPr>
          <w:rFonts w:ascii="Arial" w:hAnsi="Arial" w:cs="Arial"/>
          <w:b/>
        </w:rPr>
      </w:pPr>
      <w:r w:rsidRPr="00C77F4E">
        <w:rPr>
          <w:rFonts w:ascii="Arial" w:hAnsi="Arial" w:cs="Arial"/>
          <w:b/>
        </w:rPr>
        <w:t>Chi tiết nhiệm vụ từng thành viên</w:t>
      </w:r>
    </w:p>
    <w:p w:rsidR="00BA1CE7" w:rsidRPr="00C77F4E" w:rsidRDefault="00BA1CE7" w:rsidP="00A4202A">
      <w:pPr>
        <w:pStyle w:val="ListParagraph"/>
        <w:numPr>
          <w:ilvl w:val="0"/>
          <w:numId w:val="104"/>
        </w:numPr>
        <w:spacing w:after="160" w:line="259" w:lineRule="auto"/>
        <w:jc w:val="left"/>
        <w:rPr>
          <w:rFonts w:ascii="Arial" w:hAnsi="Arial" w:cs="Arial"/>
          <w:b/>
        </w:rPr>
      </w:pPr>
      <w:r w:rsidRPr="00C77F4E">
        <w:rPr>
          <w:rFonts w:ascii="Arial" w:hAnsi="Arial" w:cs="Arial"/>
          <w:b/>
        </w:rPr>
        <w:t>12520170 – Trương Thị Diễm Hương</w:t>
      </w: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lastRenderedPageBreak/>
        <w:t>Nhiệm vụ được giao</w:t>
      </w:r>
    </w:p>
    <w:p w:rsidR="00BA1CE7" w:rsidRPr="00C77F4E" w:rsidRDefault="00BA1CE7" w:rsidP="00BA1CE7">
      <w:pPr>
        <w:pStyle w:val="ListParagraph"/>
        <w:ind w:left="1080"/>
        <w:rPr>
          <w:rFonts w:ascii="Arial" w:hAnsi="Arial" w:cs="Arial"/>
        </w:rPr>
      </w:pPr>
      <w:r w:rsidRPr="00C77F4E">
        <w:rPr>
          <w:rFonts w:ascii="Arial" w:hAnsi="Arial" w:cs="Arial"/>
        </w:rPr>
        <w:t>Quản lý thông tin nhân viên nước ngoài</w:t>
      </w:r>
    </w:p>
    <w:p w:rsidR="00BA1CE7" w:rsidRPr="00C77F4E" w:rsidRDefault="00BA1CE7" w:rsidP="00BA1CE7">
      <w:pPr>
        <w:pStyle w:val="ListParagraph"/>
        <w:ind w:left="1080"/>
        <w:rPr>
          <w:rFonts w:ascii="Arial" w:hAnsi="Arial" w:cs="Arial"/>
        </w:rPr>
      </w:pPr>
      <w:r w:rsidRPr="00C77F4E">
        <w:rPr>
          <w:rFonts w:ascii="Arial" w:hAnsi="Arial" w:cs="Arial"/>
        </w:rPr>
        <w:t>Mô tả:</w:t>
      </w:r>
    </w:p>
    <w:p w:rsidR="00BA1CE7" w:rsidRPr="00C77F4E" w:rsidRDefault="00BA1CE7" w:rsidP="00A4202A">
      <w:pPr>
        <w:pStyle w:val="ListParagraph"/>
        <w:numPr>
          <w:ilvl w:val="0"/>
          <w:numId w:val="103"/>
        </w:numPr>
        <w:spacing w:after="160" w:line="259" w:lineRule="auto"/>
        <w:jc w:val="left"/>
        <w:rPr>
          <w:rFonts w:ascii="Arial" w:hAnsi="Arial" w:cs="Arial"/>
        </w:rPr>
      </w:pPr>
      <w:r w:rsidRPr="00C77F4E">
        <w:rPr>
          <w:rFonts w:ascii="Arial" w:hAnsi="Arial" w:cs="Arial"/>
          <w:color w:val="000000"/>
        </w:rPr>
        <w:t>Lưu trữ các thông tin về người nước ngoài như giấy phép lao động, visa, passport cho Nhân viên là Người Nước Ngoài của Công ty</w:t>
      </w:r>
    </w:p>
    <w:p w:rsidR="00BA1CE7" w:rsidRPr="00C77F4E" w:rsidRDefault="00BA1CE7" w:rsidP="00A4202A">
      <w:pPr>
        <w:pStyle w:val="ListParagraph"/>
        <w:numPr>
          <w:ilvl w:val="0"/>
          <w:numId w:val="103"/>
        </w:numPr>
        <w:spacing w:after="160" w:line="259" w:lineRule="auto"/>
        <w:jc w:val="left"/>
        <w:rPr>
          <w:rFonts w:ascii="Arial" w:hAnsi="Arial" w:cs="Arial"/>
        </w:rPr>
      </w:pPr>
      <w:r w:rsidRPr="00C77F4E">
        <w:rPr>
          <w:rFonts w:ascii="Arial" w:hAnsi="Arial" w:cs="Arial"/>
          <w:color w:val="000000"/>
        </w:rPr>
        <w:t>Thông báo nhắc nhở người sử dụng ngày gia hạn giấy phép lao động, visa, passport trong 1 tuần tháng hay một khoảng thời gian xác định</w:t>
      </w:r>
    </w:p>
    <w:p w:rsidR="00BA1CE7" w:rsidRPr="00C77F4E" w:rsidRDefault="00BA1CE7" w:rsidP="00A4202A">
      <w:pPr>
        <w:pStyle w:val="ListParagraph"/>
        <w:numPr>
          <w:ilvl w:val="0"/>
          <w:numId w:val="103"/>
        </w:numPr>
        <w:spacing w:after="160" w:line="259" w:lineRule="auto"/>
        <w:jc w:val="left"/>
        <w:rPr>
          <w:rFonts w:ascii="Arial" w:hAnsi="Arial" w:cs="Arial"/>
        </w:rPr>
      </w:pPr>
      <w:r w:rsidRPr="00C77F4E">
        <w:rPr>
          <w:rFonts w:ascii="Arial" w:hAnsi="Arial" w:cs="Arial"/>
          <w:color w:val="000000"/>
        </w:rPr>
        <w:t>Quản lý tất cả các thông tin bắt buộc nhập và được nhập trên trang, gồm:</w:t>
      </w:r>
    </w:p>
    <w:p w:rsidR="00BA1CE7" w:rsidRPr="00C77F4E" w:rsidRDefault="00BA1CE7" w:rsidP="00A4202A">
      <w:pPr>
        <w:pStyle w:val="ListParagraph"/>
        <w:numPr>
          <w:ilvl w:val="0"/>
          <w:numId w:val="103"/>
        </w:numPr>
        <w:spacing w:after="160" w:line="259" w:lineRule="auto"/>
        <w:jc w:val="left"/>
        <w:rPr>
          <w:rFonts w:ascii="Arial" w:hAnsi="Arial" w:cs="Arial"/>
        </w:rPr>
      </w:pPr>
      <w:r w:rsidRPr="00C77F4E">
        <w:rPr>
          <w:rFonts w:ascii="Arial" w:hAnsi="Arial" w:cs="Arial"/>
          <w:color w:val="000000"/>
        </w:rPr>
        <w:t>Giấy phép làm việc (Số, Ngày cấp, Ngày hiệu lực, Ngày hết hạn, Nơi cấp), Passport (Số, Ngày cấp, Ngày hiệu lực, Ngày hết hạn, Nơi cấp), Visa (Số, Ngày cấp, Ngày hiệu lực, Ngày hết hạn, Nơi cấp), Giấy tạm trú, thông tin thuê nhà</w:t>
      </w: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t>Cách thực hiện nhiệm vụ</w:t>
      </w:r>
    </w:p>
    <w:p w:rsidR="00BA1CE7" w:rsidRPr="00C77F4E" w:rsidRDefault="00BA1CE7" w:rsidP="00BA1CE7">
      <w:pPr>
        <w:pStyle w:val="ListParagraph"/>
        <w:ind w:left="1080"/>
        <w:rPr>
          <w:rFonts w:ascii="Arial" w:hAnsi="Arial" w:cs="Arial"/>
        </w:rPr>
      </w:pPr>
      <w:r w:rsidRPr="00C77F4E">
        <w:rPr>
          <w:rFonts w:ascii="Arial" w:hAnsi="Arial" w:cs="Arial"/>
        </w:rPr>
        <w:t>Sprint 1: Thiết kế diagram</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noProof/>
        </w:rPr>
        <w:drawing>
          <wp:anchor distT="0" distB="0" distL="114300" distR="114300" simplePos="0" relativeHeight="251656704" behindDoc="0" locked="0" layoutInCell="1" allowOverlap="1" wp14:anchorId="11494F22" wp14:editId="446D81F9">
            <wp:simplePos x="0" y="0"/>
            <wp:positionH relativeFrom="column">
              <wp:posOffset>257175</wp:posOffset>
            </wp:positionH>
            <wp:positionV relativeFrom="paragraph">
              <wp:posOffset>313055</wp:posOffset>
            </wp:positionV>
            <wp:extent cx="5943600" cy="32689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555"/>
                    <a:stretch/>
                  </pic:blipFill>
                  <pic:spPr bwMode="auto">
                    <a:xfrm>
                      <a:off x="0" y="0"/>
                      <a:ext cx="5943600" cy="3268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77F4E">
        <w:rPr>
          <w:rFonts w:ascii="Arial" w:hAnsi="Arial" w:cs="Arial"/>
        </w:rPr>
        <w:t>Use case diagram</w:t>
      </w:r>
    </w:p>
    <w:p w:rsidR="00BA1CE7" w:rsidRPr="00C77F4E" w:rsidRDefault="00BA1CE7" w:rsidP="00BA1CE7">
      <w:pPr>
        <w:pStyle w:val="ListParagraph"/>
        <w:ind w:left="1440"/>
        <w:rPr>
          <w:rFonts w:ascii="Arial" w:hAnsi="Arial" w:cs="Arial"/>
        </w:rPr>
      </w:pP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Sequence diagram</w:t>
      </w:r>
    </w:p>
    <w:p w:rsidR="00BA1CE7" w:rsidRPr="00C77F4E" w:rsidRDefault="00BA1CE7" w:rsidP="00BA1CE7">
      <w:pPr>
        <w:pStyle w:val="ListParagraph"/>
        <w:rPr>
          <w:rFonts w:ascii="Arial" w:hAnsi="Arial" w:cs="Arial"/>
        </w:rPr>
      </w:pP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Thêm thông tin giấy phép:</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noProof/>
        </w:rPr>
        <w:lastRenderedPageBreak/>
        <w:drawing>
          <wp:anchor distT="0" distB="0" distL="114300" distR="114300" simplePos="0" relativeHeight="251657728" behindDoc="0" locked="0" layoutInCell="1" allowOverlap="1" wp14:anchorId="38201742" wp14:editId="422904BC">
            <wp:simplePos x="0" y="0"/>
            <wp:positionH relativeFrom="margin">
              <wp:posOffset>-590550</wp:posOffset>
            </wp:positionH>
            <wp:positionV relativeFrom="paragraph">
              <wp:posOffset>0</wp:posOffset>
            </wp:positionV>
            <wp:extent cx="7248525" cy="4219575"/>
            <wp:effectExtent l="0" t="0" r="9525"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248525" cy="4219575"/>
                    </a:xfrm>
                    <a:prstGeom prst="rect">
                      <a:avLst/>
                    </a:prstGeom>
                  </pic:spPr>
                </pic:pic>
              </a:graphicData>
            </a:graphic>
            <wp14:sizeRelH relativeFrom="margin">
              <wp14:pctWidth>0</wp14:pctWidth>
            </wp14:sizeRelH>
            <wp14:sizeRelV relativeFrom="margin">
              <wp14:pctHeight>0</wp14:pctHeight>
            </wp14:sizeRelV>
          </wp:anchor>
        </w:drawing>
      </w:r>
      <w:r w:rsidRPr="00C77F4E">
        <w:rPr>
          <w:rFonts w:ascii="Arial" w:hAnsi="Arial" w:cs="Arial"/>
        </w:rPr>
        <w:t>Xóa thông tin giấy phép:</w:t>
      </w:r>
    </w:p>
    <w:p w:rsidR="00BA1CE7" w:rsidRPr="00C77F4E" w:rsidRDefault="00BA1CE7" w:rsidP="00BA1CE7">
      <w:pPr>
        <w:pStyle w:val="ListParagraph"/>
        <w:ind w:left="2160"/>
        <w:rPr>
          <w:rFonts w:ascii="Arial" w:hAnsi="Arial" w:cs="Arial"/>
        </w:rPr>
      </w:pPr>
      <w:r w:rsidRPr="00C77F4E">
        <w:rPr>
          <w:rFonts w:ascii="Arial" w:hAnsi="Arial" w:cs="Arial"/>
          <w:noProof/>
        </w:rPr>
        <w:drawing>
          <wp:anchor distT="0" distB="0" distL="114300" distR="114300" simplePos="0" relativeHeight="251658752" behindDoc="0" locked="0" layoutInCell="1" allowOverlap="1" wp14:anchorId="3AA77E42" wp14:editId="46A37B46">
            <wp:simplePos x="0" y="0"/>
            <wp:positionH relativeFrom="column">
              <wp:posOffset>-314325</wp:posOffset>
            </wp:positionH>
            <wp:positionV relativeFrom="paragraph">
              <wp:posOffset>203835</wp:posOffset>
            </wp:positionV>
            <wp:extent cx="7067550" cy="35718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67550" cy="3571875"/>
                    </a:xfrm>
                    <a:prstGeom prst="rect">
                      <a:avLst/>
                    </a:prstGeom>
                  </pic:spPr>
                </pic:pic>
              </a:graphicData>
            </a:graphic>
            <wp14:sizeRelH relativeFrom="margin">
              <wp14:pctWidth>0</wp14:pctWidth>
            </wp14:sizeRelH>
            <wp14:sizeRelV relativeFrom="margin">
              <wp14:pctHeight>0</wp14:pctHeight>
            </wp14:sizeRelV>
          </wp:anchor>
        </w:drawing>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lastRenderedPageBreak/>
        <w:t>Xem thông tin giấy phép</w:t>
      </w:r>
    </w:p>
    <w:p w:rsidR="00BA1CE7" w:rsidRPr="00C77F4E" w:rsidRDefault="00BA1CE7" w:rsidP="00BA1CE7">
      <w:pPr>
        <w:pStyle w:val="ListParagraph"/>
        <w:rPr>
          <w:rFonts w:ascii="Arial" w:hAnsi="Arial" w:cs="Arial"/>
        </w:rPr>
      </w:pPr>
      <w:r w:rsidRPr="00C77F4E">
        <w:rPr>
          <w:rFonts w:ascii="Arial" w:hAnsi="Arial" w:cs="Arial"/>
          <w:noProof/>
        </w:rPr>
        <w:drawing>
          <wp:anchor distT="0" distB="0" distL="114300" distR="114300" simplePos="0" relativeHeight="251659776" behindDoc="0" locked="0" layoutInCell="1" allowOverlap="1" wp14:anchorId="08BD0958" wp14:editId="571C316F">
            <wp:simplePos x="0" y="0"/>
            <wp:positionH relativeFrom="margin">
              <wp:posOffset>-428625</wp:posOffset>
            </wp:positionH>
            <wp:positionV relativeFrom="paragraph">
              <wp:posOffset>194945</wp:posOffset>
            </wp:positionV>
            <wp:extent cx="7086600" cy="35909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086600" cy="3590925"/>
                    </a:xfrm>
                    <a:prstGeom prst="rect">
                      <a:avLst/>
                    </a:prstGeom>
                  </pic:spPr>
                </pic:pic>
              </a:graphicData>
            </a:graphic>
            <wp14:sizeRelH relativeFrom="margin">
              <wp14:pctWidth>0</wp14:pctWidth>
            </wp14:sizeRelH>
            <wp14:sizeRelV relativeFrom="margin">
              <wp14:pctHeight>0</wp14:pctHeight>
            </wp14:sizeRelV>
          </wp:anchor>
        </w:drawing>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Sửa thông tin</w:t>
      </w:r>
    </w:p>
    <w:p w:rsidR="00BA1CE7" w:rsidRPr="00C77F4E" w:rsidRDefault="00BA1CE7" w:rsidP="00BA1CE7">
      <w:pPr>
        <w:pStyle w:val="ListParagraph"/>
        <w:rPr>
          <w:rFonts w:ascii="Arial" w:hAnsi="Arial" w:cs="Arial"/>
        </w:rPr>
      </w:pPr>
      <w:r w:rsidRPr="00C77F4E">
        <w:rPr>
          <w:rFonts w:ascii="Arial" w:hAnsi="Arial" w:cs="Arial"/>
          <w:noProof/>
        </w:rPr>
        <w:drawing>
          <wp:anchor distT="0" distB="0" distL="114300" distR="114300" simplePos="0" relativeHeight="251660800" behindDoc="0" locked="0" layoutInCell="1" allowOverlap="1" wp14:anchorId="6FA15F90" wp14:editId="1CDC1B44">
            <wp:simplePos x="0" y="0"/>
            <wp:positionH relativeFrom="column">
              <wp:posOffset>-409575</wp:posOffset>
            </wp:positionH>
            <wp:positionV relativeFrom="paragraph">
              <wp:posOffset>262255</wp:posOffset>
            </wp:positionV>
            <wp:extent cx="7077075" cy="33147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077075" cy="3314700"/>
                    </a:xfrm>
                    <a:prstGeom prst="rect">
                      <a:avLst/>
                    </a:prstGeom>
                  </pic:spPr>
                </pic:pic>
              </a:graphicData>
            </a:graphic>
            <wp14:sizeRelH relativeFrom="margin">
              <wp14:pctWidth>0</wp14:pctWidth>
            </wp14:sizeRelH>
            <wp14:sizeRelV relativeFrom="margin">
              <wp14:pctHeight>0</wp14:pctHeight>
            </wp14:sizeRelV>
          </wp:anchor>
        </w:drawing>
      </w:r>
    </w:p>
    <w:p w:rsidR="00BA1CE7" w:rsidRPr="00C77F4E" w:rsidRDefault="00BA1CE7" w:rsidP="00BA1CE7">
      <w:pPr>
        <w:pStyle w:val="ListParagraph"/>
        <w:ind w:left="2160"/>
        <w:rPr>
          <w:rFonts w:ascii="Arial" w:hAnsi="Arial" w:cs="Arial"/>
        </w:rPr>
      </w:pPr>
    </w:p>
    <w:p w:rsidR="00BA1CE7" w:rsidRPr="00C77F4E" w:rsidRDefault="00BA1CE7" w:rsidP="00BA1CE7">
      <w:pPr>
        <w:pStyle w:val="ListParagraph"/>
        <w:ind w:left="1080"/>
        <w:rPr>
          <w:rFonts w:ascii="Arial" w:hAnsi="Arial" w:cs="Arial"/>
        </w:rPr>
      </w:pPr>
    </w:p>
    <w:p w:rsidR="00BA1CE7" w:rsidRPr="00C77F4E" w:rsidRDefault="00BA1CE7" w:rsidP="00BA1CE7">
      <w:pPr>
        <w:pStyle w:val="ListParagraph"/>
        <w:ind w:left="1080"/>
        <w:rPr>
          <w:rFonts w:ascii="Arial" w:hAnsi="Arial" w:cs="Arial"/>
        </w:rPr>
      </w:pPr>
      <w:r w:rsidRPr="00C77F4E">
        <w:rPr>
          <w:rFonts w:ascii="Arial" w:hAnsi="Arial" w:cs="Arial"/>
        </w:rPr>
        <w:lastRenderedPageBreak/>
        <w:t>Sprint 2: Thiết kế database</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noProof/>
        </w:rPr>
        <w:drawing>
          <wp:anchor distT="0" distB="0" distL="114300" distR="114300" simplePos="0" relativeHeight="251661824" behindDoc="0" locked="0" layoutInCell="1" allowOverlap="1" wp14:anchorId="430EAE3C" wp14:editId="253F05EC">
            <wp:simplePos x="0" y="0"/>
            <wp:positionH relativeFrom="column">
              <wp:posOffset>219075</wp:posOffset>
            </wp:positionH>
            <wp:positionV relativeFrom="paragraph">
              <wp:posOffset>318770</wp:posOffset>
            </wp:positionV>
            <wp:extent cx="5810250" cy="38385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810250" cy="3838575"/>
                    </a:xfrm>
                    <a:prstGeom prst="rect">
                      <a:avLst/>
                    </a:prstGeom>
                  </pic:spPr>
                </pic:pic>
              </a:graphicData>
            </a:graphic>
          </wp:anchor>
        </w:drawing>
      </w:r>
      <w:r w:rsidRPr="00C77F4E">
        <w:rPr>
          <w:rFonts w:ascii="Arial" w:hAnsi="Arial" w:cs="Arial"/>
        </w:rPr>
        <w:t>Tạo bảng</w:t>
      </w:r>
    </w:p>
    <w:p w:rsidR="00BA1CE7" w:rsidRPr="00C77F4E" w:rsidRDefault="00BA1CE7" w:rsidP="00BA1CE7">
      <w:pPr>
        <w:pStyle w:val="ListParagraph"/>
        <w:ind w:left="1440"/>
        <w:rPr>
          <w:rFonts w:ascii="Arial" w:hAnsi="Arial" w:cs="Arial"/>
        </w:rPr>
      </w:pP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Tạo store  procedure</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HR_FGN_LICENSE_TYPE_Del</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HR_FGN_LICENSE_TYPE_Ins</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HR_FGN_LICENSES_Del</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HR_FGN_LICENSES_Ins</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HR_FGN_LICENSES_Search_By_Emp_Id</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HR_FGN_LICENSES_Upd</w:t>
      </w:r>
    </w:p>
    <w:p w:rsidR="00BA1CE7" w:rsidRPr="00C77F4E" w:rsidRDefault="00BA1CE7" w:rsidP="00BA1CE7">
      <w:pPr>
        <w:pStyle w:val="ListParagraph"/>
        <w:ind w:left="1080"/>
        <w:rPr>
          <w:rFonts w:ascii="Arial" w:hAnsi="Arial" w:cs="Arial"/>
        </w:rPr>
      </w:pPr>
      <w:r w:rsidRPr="00C77F4E">
        <w:rPr>
          <w:rFonts w:ascii="Arial" w:hAnsi="Arial" w:cs="Arial"/>
        </w:rPr>
        <w:t>Sprint 3: Hiện thực server, client</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Tạo interface trên server</w:t>
      </w:r>
    </w:p>
    <w:p w:rsidR="00BA1CE7" w:rsidRPr="00C77F4E" w:rsidRDefault="00BA1CE7" w:rsidP="00BA1CE7">
      <w:pPr>
        <w:pStyle w:val="ListParagraph"/>
        <w:ind w:left="1440"/>
        <w:rPr>
          <w:rFonts w:ascii="Arial" w:hAnsi="Arial" w:cs="Arial"/>
        </w:rPr>
      </w:pPr>
      <w:r w:rsidRPr="00C77F4E">
        <w:rPr>
          <w:rFonts w:ascii="Arial" w:hAnsi="Arial" w:cs="Arial"/>
          <w:noProof/>
        </w:rPr>
        <w:drawing>
          <wp:anchor distT="0" distB="0" distL="114300" distR="114300" simplePos="0" relativeHeight="251662848" behindDoc="0" locked="0" layoutInCell="1" allowOverlap="1" wp14:anchorId="7DD2E534" wp14:editId="1EAFFE1E">
            <wp:simplePos x="0" y="0"/>
            <wp:positionH relativeFrom="column">
              <wp:posOffset>361950</wp:posOffset>
            </wp:positionH>
            <wp:positionV relativeFrom="paragraph">
              <wp:posOffset>208915</wp:posOffset>
            </wp:positionV>
            <wp:extent cx="5943600" cy="15424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542415"/>
                    </a:xfrm>
                    <a:prstGeom prst="rect">
                      <a:avLst/>
                    </a:prstGeom>
                  </pic:spPr>
                </pic:pic>
              </a:graphicData>
            </a:graphic>
          </wp:anchor>
        </w:drawing>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noProof/>
        </w:rPr>
        <w:lastRenderedPageBreak/>
        <w:drawing>
          <wp:anchor distT="0" distB="0" distL="114300" distR="114300" simplePos="0" relativeHeight="251663872" behindDoc="0" locked="0" layoutInCell="1" allowOverlap="1" wp14:anchorId="60B4930C" wp14:editId="0A7A1E83">
            <wp:simplePos x="0" y="0"/>
            <wp:positionH relativeFrom="column">
              <wp:posOffset>742950</wp:posOffset>
            </wp:positionH>
            <wp:positionV relativeFrom="paragraph">
              <wp:posOffset>247650</wp:posOffset>
            </wp:positionV>
            <wp:extent cx="4724400" cy="3902075"/>
            <wp:effectExtent l="0" t="0" r="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24400" cy="3902075"/>
                    </a:xfrm>
                    <a:prstGeom prst="rect">
                      <a:avLst/>
                    </a:prstGeom>
                  </pic:spPr>
                </pic:pic>
              </a:graphicData>
            </a:graphic>
            <wp14:sizeRelH relativeFrom="margin">
              <wp14:pctWidth>0</wp14:pctWidth>
            </wp14:sizeRelH>
            <wp14:sizeRelV relativeFrom="margin">
              <wp14:pctHeight>0</wp14:pctHeight>
            </wp14:sizeRelV>
          </wp:anchor>
        </w:drawing>
      </w:r>
      <w:r w:rsidRPr="00C77F4E">
        <w:rPr>
          <w:rFonts w:ascii="Arial" w:hAnsi="Arial" w:cs="Arial"/>
        </w:rPr>
        <w:t>Implement interface trên server</w:t>
      </w:r>
    </w:p>
    <w:p w:rsidR="00BA1CE7" w:rsidRPr="00C77F4E" w:rsidRDefault="00BA1CE7" w:rsidP="00BA1CE7">
      <w:pPr>
        <w:pStyle w:val="ListParagraph"/>
        <w:rPr>
          <w:rFonts w:ascii="Arial" w:hAnsi="Arial" w:cs="Arial"/>
        </w:rPr>
      </w:pPr>
    </w:p>
    <w:p w:rsidR="00BA1CE7" w:rsidRPr="00C77F4E" w:rsidRDefault="00BA1CE7" w:rsidP="00BA1CE7">
      <w:pPr>
        <w:pStyle w:val="ListParagraph"/>
        <w:rPr>
          <w:rFonts w:ascii="Arial" w:hAnsi="Arial" w:cs="Arial"/>
        </w:rPr>
      </w:pPr>
      <w:r w:rsidRPr="00C77F4E">
        <w:rPr>
          <w:rFonts w:ascii="Arial" w:hAnsi="Arial" w:cs="Arial"/>
          <w:noProof/>
        </w:rPr>
        <w:drawing>
          <wp:anchor distT="0" distB="0" distL="114300" distR="114300" simplePos="0" relativeHeight="251664896" behindDoc="0" locked="0" layoutInCell="1" allowOverlap="1" wp14:anchorId="09F13154" wp14:editId="04FE1DAA">
            <wp:simplePos x="0" y="0"/>
            <wp:positionH relativeFrom="margin">
              <wp:align>center</wp:align>
            </wp:positionH>
            <wp:positionV relativeFrom="paragraph">
              <wp:posOffset>191770</wp:posOffset>
            </wp:positionV>
            <wp:extent cx="4290060" cy="36766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90060" cy="3676650"/>
                    </a:xfrm>
                    <a:prstGeom prst="rect">
                      <a:avLst/>
                    </a:prstGeom>
                  </pic:spPr>
                </pic:pic>
              </a:graphicData>
            </a:graphic>
            <wp14:sizeRelH relativeFrom="margin">
              <wp14:pctWidth>0</wp14:pctWidth>
            </wp14:sizeRelH>
            <wp14:sizeRelV relativeFrom="margin">
              <wp14:pctHeight>0</wp14:pctHeight>
            </wp14:sizeRelV>
          </wp:anchor>
        </w:drawing>
      </w:r>
    </w:p>
    <w:p w:rsidR="00BA1CE7" w:rsidRPr="00C77F4E" w:rsidRDefault="00BA1CE7" w:rsidP="00BA1CE7">
      <w:pPr>
        <w:pStyle w:val="ListParagraph"/>
        <w:ind w:left="1440"/>
        <w:rPr>
          <w:rFonts w:ascii="Arial" w:hAnsi="Arial" w:cs="Arial"/>
        </w:rPr>
      </w:pPr>
      <w:r w:rsidRPr="00C77F4E">
        <w:rPr>
          <w:rFonts w:ascii="Arial" w:hAnsi="Arial" w:cs="Arial"/>
          <w:noProof/>
        </w:rPr>
        <w:lastRenderedPageBreak/>
        <w:drawing>
          <wp:anchor distT="0" distB="0" distL="114300" distR="114300" simplePos="0" relativeHeight="251666944" behindDoc="0" locked="0" layoutInCell="1" allowOverlap="1" wp14:anchorId="23C4B470" wp14:editId="4C4AF092">
            <wp:simplePos x="0" y="0"/>
            <wp:positionH relativeFrom="column">
              <wp:posOffset>381000</wp:posOffset>
            </wp:positionH>
            <wp:positionV relativeFrom="paragraph">
              <wp:posOffset>2476500</wp:posOffset>
            </wp:positionV>
            <wp:extent cx="5505450" cy="26384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05450" cy="2638425"/>
                    </a:xfrm>
                    <a:prstGeom prst="rect">
                      <a:avLst/>
                    </a:prstGeom>
                  </pic:spPr>
                </pic:pic>
              </a:graphicData>
            </a:graphic>
          </wp:anchor>
        </w:drawing>
      </w:r>
      <w:r w:rsidRPr="00C77F4E">
        <w:rPr>
          <w:rFonts w:ascii="Arial" w:hAnsi="Arial" w:cs="Arial"/>
          <w:noProof/>
        </w:rPr>
        <w:drawing>
          <wp:anchor distT="0" distB="0" distL="114300" distR="114300" simplePos="0" relativeHeight="251665920" behindDoc="0" locked="0" layoutInCell="1" allowOverlap="1" wp14:anchorId="71FC009B" wp14:editId="6BB025E7">
            <wp:simplePos x="0" y="0"/>
            <wp:positionH relativeFrom="column">
              <wp:posOffset>314325</wp:posOffset>
            </wp:positionH>
            <wp:positionV relativeFrom="paragraph">
              <wp:posOffset>0</wp:posOffset>
            </wp:positionV>
            <wp:extent cx="5943600" cy="22301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230120"/>
                    </a:xfrm>
                    <a:prstGeom prst="rect">
                      <a:avLst/>
                    </a:prstGeom>
                  </pic:spPr>
                </pic:pic>
              </a:graphicData>
            </a:graphic>
          </wp:anchor>
        </w:drawing>
      </w:r>
    </w:p>
    <w:p w:rsidR="00BA1CE7" w:rsidRPr="00C77F4E" w:rsidRDefault="00BA1CE7" w:rsidP="00BA1CE7">
      <w:pPr>
        <w:pStyle w:val="ListParagraph"/>
        <w:ind w:left="1440"/>
        <w:rPr>
          <w:rFonts w:ascii="Arial" w:hAnsi="Arial" w:cs="Arial"/>
        </w:rPr>
      </w:pP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Code client: View + View Model</w:t>
      </w: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rPr>
        <w:t>Màn hình view + update</w:t>
      </w:r>
    </w:p>
    <w:p w:rsidR="00BA1CE7" w:rsidRPr="00C77F4E" w:rsidRDefault="00BA1CE7" w:rsidP="00BA1CE7">
      <w:pPr>
        <w:pStyle w:val="ListParagraph"/>
        <w:ind w:left="1440"/>
        <w:rPr>
          <w:rFonts w:ascii="Arial" w:hAnsi="Arial" w:cs="Arial"/>
        </w:rPr>
      </w:pPr>
      <w:r w:rsidRPr="00C77F4E">
        <w:rPr>
          <w:rFonts w:ascii="Arial" w:hAnsi="Arial" w:cs="Arial"/>
          <w:noProof/>
        </w:rPr>
        <w:drawing>
          <wp:anchor distT="0" distB="0" distL="114300" distR="114300" simplePos="0" relativeHeight="251667968" behindDoc="0" locked="0" layoutInCell="1" allowOverlap="1" wp14:anchorId="5FAB08D3" wp14:editId="3F7E74DF">
            <wp:simplePos x="0" y="0"/>
            <wp:positionH relativeFrom="column">
              <wp:posOffset>381000</wp:posOffset>
            </wp:positionH>
            <wp:positionV relativeFrom="paragraph">
              <wp:posOffset>252095</wp:posOffset>
            </wp:positionV>
            <wp:extent cx="6134100" cy="141922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34100" cy="1419225"/>
                    </a:xfrm>
                    <a:prstGeom prst="rect">
                      <a:avLst/>
                    </a:prstGeom>
                  </pic:spPr>
                </pic:pic>
              </a:graphicData>
            </a:graphic>
            <wp14:sizeRelH relativeFrom="page">
              <wp14:pctWidth>0</wp14:pctWidth>
            </wp14:sizeRelH>
            <wp14:sizeRelV relativeFrom="page">
              <wp14:pctHeight>0</wp14:pctHeight>
            </wp14:sizeRelV>
          </wp:anchor>
        </w:drawing>
      </w:r>
    </w:p>
    <w:p w:rsidR="00BA1CE7" w:rsidRPr="00C77F4E" w:rsidRDefault="00BA1CE7" w:rsidP="00BA1CE7">
      <w:pPr>
        <w:pStyle w:val="ListParagraph"/>
        <w:ind w:left="1440"/>
        <w:rPr>
          <w:rFonts w:ascii="Arial" w:hAnsi="Arial" w:cs="Arial"/>
        </w:rPr>
      </w:pPr>
    </w:p>
    <w:p w:rsidR="00BA1CE7" w:rsidRPr="00C77F4E" w:rsidRDefault="00BA1CE7" w:rsidP="00BA1CE7">
      <w:pPr>
        <w:pStyle w:val="ListParagraph"/>
        <w:ind w:left="1440"/>
        <w:rPr>
          <w:rFonts w:ascii="Arial" w:hAnsi="Arial" w:cs="Arial"/>
        </w:rPr>
      </w:pPr>
    </w:p>
    <w:p w:rsidR="00BA1CE7" w:rsidRPr="00C77F4E" w:rsidRDefault="00BA1CE7" w:rsidP="00BA1CE7">
      <w:pPr>
        <w:pStyle w:val="ListParagraph"/>
        <w:ind w:left="1440"/>
        <w:rPr>
          <w:rFonts w:ascii="Arial" w:hAnsi="Arial" w:cs="Arial"/>
        </w:rPr>
      </w:pPr>
    </w:p>
    <w:p w:rsidR="00BA1CE7" w:rsidRPr="00C77F4E" w:rsidRDefault="00BA1CE7" w:rsidP="00BA1CE7">
      <w:pPr>
        <w:pStyle w:val="ListParagraph"/>
        <w:ind w:left="1440"/>
        <w:rPr>
          <w:rFonts w:ascii="Arial" w:hAnsi="Arial" w:cs="Arial"/>
        </w:rPr>
      </w:pPr>
    </w:p>
    <w:p w:rsidR="00BA1CE7" w:rsidRPr="00C77F4E" w:rsidRDefault="00BA1CE7" w:rsidP="00BA1CE7">
      <w:pPr>
        <w:pStyle w:val="ListParagraph"/>
        <w:ind w:left="1440"/>
        <w:rPr>
          <w:rFonts w:ascii="Arial" w:hAnsi="Arial" w:cs="Arial"/>
        </w:rPr>
      </w:pPr>
      <w:r w:rsidRPr="00C77F4E">
        <w:rPr>
          <w:rFonts w:ascii="Arial" w:hAnsi="Arial" w:cs="Arial"/>
          <w:noProof/>
        </w:rPr>
        <w:lastRenderedPageBreak/>
        <w:drawing>
          <wp:anchor distT="0" distB="0" distL="114300" distR="114300" simplePos="0" relativeHeight="251668992" behindDoc="0" locked="0" layoutInCell="1" allowOverlap="1" wp14:anchorId="71567044" wp14:editId="1C1DD811">
            <wp:simplePos x="0" y="0"/>
            <wp:positionH relativeFrom="column">
              <wp:posOffset>0</wp:posOffset>
            </wp:positionH>
            <wp:positionV relativeFrom="paragraph">
              <wp:posOffset>209550</wp:posOffset>
            </wp:positionV>
            <wp:extent cx="5943600" cy="316738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p>
    <w:p w:rsidR="00BA1CE7" w:rsidRPr="00C77F4E" w:rsidRDefault="00BA1CE7" w:rsidP="00BA1CE7">
      <w:pPr>
        <w:pStyle w:val="ListParagraph"/>
        <w:ind w:left="1440"/>
        <w:rPr>
          <w:rFonts w:ascii="Arial" w:hAnsi="Arial" w:cs="Arial"/>
        </w:rPr>
      </w:pPr>
    </w:p>
    <w:p w:rsidR="00BA1CE7" w:rsidRPr="00C77F4E" w:rsidRDefault="00BA1CE7" w:rsidP="00A4202A">
      <w:pPr>
        <w:pStyle w:val="ListParagraph"/>
        <w:numPr>
          <w:ilvl w:val="1"/>
          <w:numId w:val="102"/>
        </w:numPr>
        <w:spacing w:after="160" w:line="259" w:lineRule="auto"/>
        <w:jc w:val="left"/>
        <w:rPr>
          <w:rFonts w:ascii="Arial" w:hAnsi="Arial" w:cs="Arial"/>
        </w:rPr>
      </w:pPr>
      <w:r w:rsidRPr="00C77F4E">
        <w:rPr>
          <w:rFonts w:ascii="Arial" w:hAnsi="Arial" w:cs="Arial"/>
          <w:noProof/>
        </w:rPr>
        <w:drawing>
          <wp:anchor distT="0" distB="0" distL="114300" distR="114300" simplePos="0" relativeHeight="251670016" behindDoc="0" locked="0" layoutInCell="1" allowOverlap="1" wp14:anchorId="3FF6C54A" wp14:editId="78FB7BCD">
            <wp:simplePos x="0" y="0"/>
            <wp:positionH relativeFrom="column">
              <wp:posOffset>238125</wp:posOffset>
            </wp:positionH>
            <wp:positionV relativeFrom="paragraph">
              <wp:posOffset>389890</wp:posOffset>
            </wp:positionV>
            <wp:extent cx="5943600" cy="114617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146175"/>
                    </a:xfrm>
                    <a:prstGeom prst="rect">
                      <a:avLst/>
                    </a:prstGeom>
                  </pic:spPr>
                </pic:pic>
              </a:graphicData>
            </a:graphic>
            <wp14:sizeRelH relativeFrom="page">
              <wp14:pctWidth>0</wp14:pctWidth>
            </wp14:sizeRelH>
            <wp14:sizeRelV relativeFrom="page">
              <wp14:pctHeight>0</wp14:pctHeight>
            </wp14:sizeRelV>
          </wp:anchor>
        </w:drawing>
      </w:r>
      <w:r w:rsidRPr="00C77F4E">
        <w:rPr>
          <w:rFonts w:ascii="Arial" w:hAnsi="Arial" w:cs="Arial"/>
        </w:rPr>
        <w:t>Màn hình thêm mới</w:t>
      </w:r>
    </w:p>
    <w:p w:rsidR="00BA1CE7" w:rsidRPr="00C77F4E" w:rsidRDefault="00BA1CE7" w:rsidP="00BA1CE7">
      <w:pPr>
        <w:pStyle w:val="ListParagraph"/>
        <w:ind w:left="2160"/>
        <w:rPr>
          <w:rFonts w:ascii="Arial" w:hAnsi="Arial" w:cs="Arial"/>
        </w:rPr>
      </w:pP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t>Những vấn đề gặp phải</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Quá trình trao đổi và liên hệ với các nhóm liên quan module nhân sự gặp nhiều khó khăn</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Sử dụng chung database server cho cả lớp nên khó khăn trong việc kiểm soát</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Quá trình set up môi trường và merge code trên git giai đoạn đầu gặp nhiều khó khăn do không tương thích</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Việc tạo task trên redmine và bitrix được thông báo khá trễ.</w:t>
      </w: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t>Cách khắc phục</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Gặp lớp trưởng và trao đổi với nhóm 17 (nhóm cùng làm module nhân sự). Liên hệ thầy Phan Trung Hiếu để hiểu rõ hơn về yêu cầu thiết kế giao diện.</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Đưa database trên server về thực hiện trên local sau đó merge code database để nhằm hạn chế xung đột database với các nhóm khác</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lastRenderedPageBreak/>
        <w:t>Tìm hiểu về git, liên hệ nhóm quản lý server để có support.</w:t>
      </w: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t>Những điều làm được</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Phân công công việc cho các thành viên trong nhóm dựa trên yêu cầu high – level thầy gửi và thống nhất với nhóm 17 về việc chia chức năng trong module nhân sự.</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Hiểu được cách xây dựng 1 project dựa trẹn mô hình MVVM</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Cách xây dựng database theo chuẩn doanh nghiệp để phục vụ cho quá trình fix bug, maintain,…</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Hiểu cơ chế của git, làm việc với git</w:t>
      </w: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t>Những điều chưa làm được</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Chưa support được nhiều phần nghiệp vụ cho các thành viên trong nhóm</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Kỹ năng giải quyết xung đột chưa thực sự thành thạo</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Chưa hiện thực được chức năng thông báo hết hạn giấy phép</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Thiết kế giao diện còn sơ sài</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Giao diện chưa thực sự linh hoạt</w:t>
      </w:r>
    </w:p>
    <w:p w:rsidR="00BA1CE7" w:rsidRPr="00C77F4E" w:rsidRDefault="00BA1CE7" w:rsidP="00A4202A">
      <w:pPr>
        <w:pStyle w:val="ListParagraph"/>
        <w:numPr>
          <w:ilvl w:val="0"/>
          <w:numId w:val="101"/>
        </w:numPr>
        <w:spacing w:after="160" w:line="259" w:lineRule="auto"/>
        <w:jc w:val="left"/>
        <w:rPr>
          <w:rFonts w:ascii="Arial" w:hAnsi="Arial" w:cs="Arial"/>
          <w:b/>
        </w:rPr>
      </w:pPr>
      <w:r w:rsidRPr="00C77F4E">
        <w:rPr>
          <w:rFonts w:ascii="Arial" w:hAnsi="Arial" w:cs="Arial"/>
          <w:b/>
        </w:rPr>
        <w:t>Bài học kinh nghiệm</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Cần có tinh thần trách nhiệm cao trong quá trình làm việc nhóm</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Việc liên hệ, làm việc và học hỏi từ những người có hiểu biết về lĩnh vực mình đang gặp rắc rồi giúp giải quyết vấn đề nhanh hơn và chính xác hơn.</w:t>
      </w:r>
    </w:p>
    <w:p w:rsidR="00BA1CE7" w:rsidRPr="00C77F4E" w:rsidRDefault="00BA1CE7" w:rsidP="00A4202A">
      <w:pPr>
        <w:pStyle w:val="ListParagraph"/>
        <w:numPr>
          <w:ilvl w:val="0"/>
          <w:numId w:val="102"/>
        </w:numPr>
        <w:spacing w:after="160" w:line="259" w:lineRule="auto"/>
        <w:jc w:val="left"/>
        <w:rPr>
          <w:rFonts w:ascii="Arial" w:hAnsi="Arial" w:cs="Arial"/>
        </w:rPr>
      </w:pPr>
      <w:r w:rsidRPr="00C77F4E">
        <w:rPr>
          <w:rFonts w:ascii="Arial" w:hAnsi="Arial" w:cs="Arial"/>
        </w:rPr>
        <w:t>Quy trình quản lý project theo mô hình scrum</w:t>
      </w:r>
    </w:p>
    <w:p w:rsidR="00BA1CE7" w:rsidRPr="00C77F4E" w:rsidRDefault="00BA1CE7" w:rsidP="00BA1CE7">
      <w:pPr>
        <w:pStyle w:val="ListParagraph"/>
        <w:ind w:left="1440"/>
        <w:rPr>
          <w:rFonts w:ascii="Arial" w:hAnsi="Arial" w:cs="Arial"/>
        </w:rPr>
      </w:pPr>
    </w:p>
    <w:p w:rsidR="00BA1CE7" w:rsidRPr="00C77F4E" w:rsidRDefault="00BA1CE7" w:rsidP="00A4202A">
      <w:pPr>
        <w:pStyle w:val="ListParagraph"/>
        <w:numPr>
          <w:ilvl w:val="0"/>
          <w:numId w:val="104"/>
        </w:numPr>
        <w:spacing w:after="160" w:line="259" w:lineRule="auto"/>
        <w:jc w:val="left"/>
        <w:rPr>
          <w:rFonts w:ascii="Arial" w:hAnsi="Arial" w:cs="Arial"/>
          <w:b/>
        </w:rPr>
      </w:pPr>
      <w:r w:rsidRPr="00C77F4E">
        <w:rPr>
          <w:rFonts w:ascii="Arial" w:hAnsi="Arial" w:cs="Arial"/>
          <w:b/>
        </w:rPr>
        <w:t>12520169 – Nguyễn Thị Hương</w:t>
      </w:r>
    </w:p>
    <w:p w:rsidR="00BA1CE7" w:rsidRPr="00C77F4E" w:rsidRDefault="00BA1CE7" w:rsidP="00A4202A">
      <w:pPr>
        <w:pStyle w:val="ListParagraph"/>
        <w:numPr>
          <w:ilvl w:val="0"/>
          <w:numId w:val="113"/>
        </w:numPr>
        <w:spacing w:after="160" w:line="259" w:lineRule="auto"/>
        <w:jc w:val="left"/>
        <w:rPr>
          <w:rFonts w:ascii="Arial" w:hAnsi="Arial" w:cs="Arial"/>
          <w:b/>
        </w:rPr>
      </w:pPr>
      <w:r w:rsidRPr="00C77F4E">
        <w:rPr>
          <w:rFonts w:ascii="Arial" w:hAnsi="Arial" w:cs="Arial"/>
          <w:b/>
        </w:rPr>
        <w:t xml:space="preserve">Nhiệm vụ được giao </w:t>
      </w:r>
    </w:p>
    <w:p w:rsidR="00BA1CE7" w:rsidRPr="00C77F4E" w:rsidRDefault="00BA1CE7" w:rsidP="00BA1CE7">
      <w:pPr>
        <w:pStyle w:val="ListParagraph"/>
        <w:rPr>
          <w:rFonts w:ascii="Arial" w:hAnsi="Arial" w:cs="Arial"/>
        </w:rPr>
      </w:pPr>
      <w:r w:rsidRPr="00C77F4E">
        <w:rPr>
          <w:rFonts w:ascii="Arial" w:hAnsi="Arial" w:cs="Arial"/>
        </w:rPr>
        <w:t>Quản lý hợp đồng lao động cho nhân viên.:</w:t>
      </w:r>
    </w:p>
    <w:p w:rsidR="00BA1CE7" w:rsidRPr="00C77F4E" w:rsidRDefault="00BA1CE7" w:rsidP="00A4202A">
      <w:pPr>
        <w:pStyle w:val="ListParagraph"/>
        <w:numPr>
          <w:ilvl w:val="0"/>
          <w:numId w:val="108"/>
        </w:numPr>
        <w:spacing w:after="160" w:line="259" w:lineRule="auto"/>
        <w:jc w:val="left"/>
        <w:rPr>
          <w:rFonts w:ascii="Arial" w:hAnsi="Arial" w:cs="Arial"/>
        </w:rPr>
      </w:pPr>
      <w:r w:rsidRPr="00C77F4E">
        <w:rPr>
          <w:rFonts w:ascii="Arial" w:hAnsi="Arial" w:cs="Arial"/>
        </w:rPr>
        <w:t>Thiết kế database cho quản lí hợp đồng</w:t>
      </w:r>
    </w:p>
    <w:p w:rsidR="00BA1CE7" w:rsidRPr="00C77F4E" w:rsidRDefault="00BA1CE7" w:rsidP="00A4202A">
      <w:pPr>
        <w:pStyle w:val="ListParagraph"/>
        <w:numPr>
          <w:ilvl w:val="0"/>
          <w:numId w:val="108"/>
        </w:numPr>
        <w:spacing w:after="160" w:line="259" w:lineRule="auto"/>
        <w:jc w:val="left"/>
        <w:rPr>
          <w:rFonts w:ascii="Arial" w:hAnsi="Arial" w:cs="Arial"/>
        </w:rPr>
      </w:pPr>
      <w:r w:rsidRPr="00C77F4E">
        <w:rPr>
          <w:rFonts w:ascii="Arial" w:hAnsi="Arial" w:cs="Arial"/>
        </w:rPr>
        <w:t>Thiết kế UI cho quản lí hợp đồng</w:t>
      </w:r>
    </w:p>
    <w:p w:rsidR="00BA1CE7" w:rsidRPr="00C77F4E" w:rsidRDefault="00BA1CE7" w:rsidP="00A4202A">
      <w:pPr>
        <w:pStyle w:val="ListParagraph"/>
        <w:numPr>
          <w:ilvl w:val="0"/>
          <w:numId w:val="108"/>
        </w:numPr>
        <w:spacing w:after="160" w:line="259" w:lineRule="auto"/>
        <w:jc w:val="left"/>
        <w:rPr>
          <w:rFonts w:ascii="Arial" w:hAnsi="Arial" w:cs="Arial"/>
        </w:rPr>
      </w:pPr>
      <w:r w:rsidRPr="00C77F4E">
        <w:rPr>
          <w:rFonts w:ascii="Arial" w:hAnsi="Arial" w:cs="Arial"/>
        </w:rPr>
        <w:t>Code client- submodule cho quản lí hợp đồng</w:t>
      </w:r>
    </w:p>
    <w:p w:rsidR="00BA1CE7" w:rsidRPr="00C77F4E" w:rsidRDefault="00BA1CE7" w:rsidP="00A4202A">
      <w:pPr>
        <w:pStyle w:val="ListParagraph"/>
        <w:numPr>
          <w:ilvl w:val="0"/>
          <w:numId w:val="113"/>
        </w:numPr>
        <w:spacing w:after="160" w:line="259" w:lineRule="auto"/>
        <w:jc w:val="left"/>
        <w:rPr>
          <w:rFonts w:ascii="Arial" w:hAnsi="Arial" w:cs="Arial"/>
        </w:rPr>
      </w:pPr>
      <w:r w:rsidRPr="00C77F4E">
        <w:rPr>
          <w:rFonts w:ascii="Arial" w:hAnsi="Arial" w:cs="Arial"/>
          <w:b/>
        </w:rPr>
        <w:t>Những điều làm được</w:t>
      </w:r>
    </w:p>
    <w:p w:rsidR="00BA1CE7" w:rsidRPr="00C77F4E" w:rsidRDefault="00BA1CE7" w:rsidP="00BA1CE7">
      <w:pPr>
        <w:pStyle w:val="ListParagraph"/>
        <w:rPr>
          <w:rFonts w:ascii="Arial" w:hAnsi="Arial" w:cs="Arial"/>
          <w:b/>
        </w:rPr>
      </w:pPr>
      <w:r w:rsidRPr="00C77F4E">
        <w:rPr>
          <w:rFonts w:ascii="Arial" w:hAnsi="Arial" w:cs="Arial"/>
          <w:b/>
        </w:rPr>
        <w:t>Qúa trình thực hiện</w:t>
      </w:r>
    </w:p>
    <w:p w:rsidR="00BA1CE7" w:rsidRPr="00C77F4E" w:rsidRDefault="00BA1CE7" w:rsidP="00BA1CE7">
      <w:pPr>
        <w:rPr>
          <w:rFonts w:ascii="Arial" w:hAnsi="Arial" w:cs="Arial"/>
          <w:b/>
          <w:szCs w:val="26"/>
        </w:rPr>
      </w:pPr>
      <w:r w:rsidRPr="00C77F4E">
        <w:rPr>
          <w:rFonts w:ascii="Arial" w:hAnsi="Arial" w:cs="Arial"/>
          <w:szCs w:val="26"/>
        </w:rPr>
        <w:t>Sprint 1(3/4/2016-24/4/2016):</w:t>
      </w:r>
    </w:p>
    <w:p w:rsidR="00BA1CE7" w:rsidRPr="00C77F4E" w:rsidRDefault="00BA1CE7" w:rsidP="00A4202A">
      <w:pPr>
        <w:pStyle w:val="ListParagraph"/>
        <w:numPr>
          <w:ilvl w:val="0"/>
          <w:numId w:val="110"/>
        </w:numPr>
        <w:spacing w:after="160" w:line="259" w:lineRule="auto"/>
        <w:jc w:val="left"/>
        <w:rPr>
          <w:rFonts w:ascii="Arial" w:hAnsi="Arial" w:cs="Arial"/>
        </w:rPr>
      </w:pPr>
      <w:r w:rsidRPr="00C77F4E">
        <w:rPr>
          <w:rFonts w:ascii="Arial" w:hAnsi="Arial" w:cs="Arial"/>
        </w:rPr>
        <w:t>Tìm hiểu về công nghệ được sử dụng trong framework do thầy cung cấp: ngôn ngữ C#, ASP.NET, Siverlight 5, cấu trúc mô hình MVVM source tree, git, SQL server, WCF Services, LINQ và tiến hành setup environment để run framework chung của lớp.</w:t>
      </w:r>
    </w:p>
    <w:p w:rsidR="00BA1CE7" w:rsidRPr="00C77F4E" w:rsidRDefault="00BA1CE7" w:rsidP="00A4202A">
      <w:pPr>
        <w:pStyle w:val="ListParagraph"/>
        <w:numPr>
          <w:ilvl w:val="0"/>
          <w:numId w:val="110"/>
        </w:numPr>
        <w:spacing w:after="160" w:line="259" w:lineRule="auto"/>
        <w:jc w:val="left"/>
        <w:rPr>
          <w:rFonts w:ascii="Arial" w:hAnsi="Arial" w:cs="Arial"/>
        </w:rPr>
      </w:pPr>
      <w:r w:rsidRPr="00C77F4E">
        <w:rPr>
          <w:rFonts w:ascii="Arial" w:hAnsi="Arial" w:cs="Arial"/>
        </w:rPr>
        <w:t>Tiến hành đăng ký tài khoản remine để clone source code từ địa chỉ web 10.80.13.138:8080 của lớp.</w:t>
      </w:r>
    </w:p>
    <w:p w:rsidR="00BA1CE7" w:rsidRPr="00C77F4E" w:rsidRDefault="00BA1CE7" w:rsidP="00A4202A">
      <w:pPr>
        <w:pStyle w:val="ListParagraph"/>
        <w:numPr>
          <w:ilvl w:val="0"/>
          <w:numId w:val="109"/>
        </w:numPr>
        <w:spacing w:after="160" w:line="259" w:lineRule="auto"/>
        <w:jc w:val="left"/>
        <w:rPr>
          <w:rFonts w:ascii="Arial" w:hAnsi="Arial" w:cs="Arial"/>
        </w:rPr>
      </w:pPr>
      <w:r w:rsidRPr="00C77F4E">
        <w:rPr>
          <w:rFonts w:ascii="Arial" w:hAnsi="Arial" w:cs="Arial"/>
        </w:rPr>
        <w:lastRenderedPageBreak/>
        <w:t>Tìm tài liệu và phân tích nghiệp vụ cho module quản lý hợp đồng lạo động bao gồm việc cập nhật thông tin hợp đồng lao động và quản lý thông tin hợp đồng:</w:t>
      </w:r>
    </w:p>
    <w:p w:rsidR="00BA1CE7" w:rsidRPr="00C77F4E" w:rsidRDefault="00BA1CE7" w:rsidP="00A4202A">
      <w:pPr>
        <w:pStyle w:val="ListParagraph"/>
        <w:numPr>
          <w:ilvl w:val="0"/>
          <w:numId w:val="111"/>
        </w:numPr>
        <w:spacing w:after="160" w:line="259" w:lineRule="auto"/>
        <w:jc w:val="left"/>
        <w:rPr>
          <w:rFonts w:ascii="Arial" w:hAnsi="Arial" w:cs="Arial"/>
        </w:rPr>
      </w:pPr>
      <w:r w:rsidRPr="00C77F4E">
        <w:rPr>
          <w:rFonts w:ascii="Arial" w:hAnsi="Arial" w:cs="Arial"/>
        </w:rPr>
        <w:t>Thông tin hợp đồng được quản lí: Ngày hiệu lực, ngày kí kết, ngày kết thúc,chức vụ/chức danh,lương, phụ cấp, mô tả công việc, file đính kèm, nơi làm việc.</w:t>
      </w:r>
    </w:p>
    <w:p w:rsidR="00BA1CE7" w:rsidRPr="00C77F4E" w:rsidRDefault="00BA1CE7" w:rsidP="00A4202A">
      <w:pPr>
        <w:pStyle w:val="ListParagraph"/>
        <w:numPr>
          <w:ilvl w:val="0"/>
          <w:numId w:val="111"/>
        </w:numPr>
        <w:spacing w:after="160" w:line="259" w:lineRule="auto"/>
        <w:jc w:val="left"/>
        <w:rPr>
          <w:rFonts w:ascii="Arial" w:hAnsi="Arial" w:cs="Arial"/>
        </w:rPr>
      </w:pPr>
      <w:r w:rsidRPr="00C77F4E">
        <w:rPr>
          <w:rFonts w:ascii="Arial" w:hAnsi="Arial" w:cs="Arial"/>
        </w:rPr>
        <w:t>Một nhân viên có thể có nhiều hợp đồng, nhưng hợp đồng hiện tại phải hết kì hạn thì hợp đồng tiếp theo mới bắt đầu có hiệu lực</w:t>
      </w:r>
    </w:p>
    <w:p w:rsidR="00BA1CE7" w:rsidRPr="00C77F4E" w:rsidRDefault="00BA1CE7" w:rsidP="00A4202A">
      <w:pPr>
        <w:pStyle w:val="ListParagraph"/>
        <w:numPr>
          <w:ilvl w:val="0"/>
          <w:numId w:val="109"/>
        </w:numPr>
        <w:spacing w:after="160" w:line="259" w:lineRule="auto"/>
        <w:jc w:val="left"/>
        <w:rPr>
          <w:rFonts w:ascii="Arial" w:hAnsi="Arial" w:cs="Arial"/>
        </w:rPr>
      </w:pPr>
      <w:r w:rsidRPr="00C77F4E">
        <w:rPr>
          <w:rFonts w:ascii="Arial" w:hAnsi="Arial" w:cs="Arial"/>
        </w:rPr>
        <w:t>Từ tài liệu nghiệp vụ được tìm hiểu ở trên, em phác thảo ra mô hình database cần thiết kế. Phần hợp đồng lao động cần được thiết kế với các bảng: HR_CONTRACT, HR_CONTRACT_TYPE, HR_EMPLOYEE</w:t>
      </w:r>
    </w:p>
    <w:p w:rsidR="00BA1CE7" w:rsidRPr="00C77F4E" w:rsidRDefault="00BA1CE7" w:rsidP="00BA1CE7">
      <w:pPr>
        <w:rPr>
          <w:rFonts w:ascii="Arial" w:hAnsi="Arial" w:cs="Arial"/>
          <w:szCs w:val="26"/>
        </w:rPr>
      </w:pPr>
      <w:r w:rsidRPr="00C77F4E">
        <w:rPr>
          <w:rFonts w:ascii="Arial" w:hAnsi="Arial" w:cs="Arial"/>
          <w:szCs w:val="26"/>
        </w:rPr>
        <w:t>Sprint 2(24/42016-15/5/2016):</w:t>
      </w:r>
    </w:p>
    <w:p w:rsidR="00BA1CE7" w:rsidRPr="00C77F4E" w:rsidRDefault="00BA1CE7" w:rsidP="00BA1CE7">
      <w:pPr>
        <w:pStyle w:val="ListParagraph"/>
        <w:rPr>
          <w:rFonts w:ascii="Arial" w:hAnsi="Arial" w:cs="Arial"/>
        </w:rPr>
      </w:pPr>
      <w:r w:rsidRPr="00C77F4E">
        <w:rPr>
          <w:rFonts w:ascii="Arial" w:hAnsi="Arial" w:cs="Arial"/>
        </w:rPr>
        <w:tab/>
        <w:t>- Thiết kế chi tiết database từ bản mô tả nghiệp vụ đã tìm hiểu được.</w:t>
      </w:r>
    </w:p>
    <w:p w:rsidR="00BA1CE7" w:rsidRPr="00C77F4E" w:rsidRDefault="00BA1CE7" w:rsidP="00BA1CE7">
      <w:pPr>
        <w:rPr>
          <w:rFonts w:ascii="Arial" w:hAnsi="Arial" w:cs="Arial"/>
          <w:szCs w:val="26"/>
        </w:rPr>
      </w:pPr>
      <w:r w:rsidRPr="00C77F4E">
        <w:rPr>
          <w:rFonts w:ascii="Arial" w:hAnsi="Arial" w:cs="Arial"/>
          <w:szCs w:val="26"/>
        </w:rPr>
        <w:tab/>
      </w:r>
      <w:r w:rsidRPr="00C77F4E">
        <w:rPr>
          <w:rFonts w:ascii="Arial" w:hAnsi="Arial" w:cs="Arial"/>
          <w:szCs w:val="26"/>
        </w:rPr>
        <w:tab/>
      </w:r>
      <w:r w:rsidRPr="00C77F4E">
        <w:rPr>
          <w:rFonts w:ascii="Arial" w:hAnsi="Arial" w:cs="Arial"/>
          <w:noProof/>
          <w:lang w:val="en-US"/>
        </w:rPr>
        <w:drawing>
          <wp:inline distT="0" distB="0" distL="0" distR="0" wp14:anchorId="62C95218" wp14:editId="605F4ED7">
            <wp:extent cx="4582200" cy="2874645"/>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9787" cy="2879405"/>
                    </a:xfrm>
                    <a:prstGeom prst="rect">
                      <a:avLst/>
                    </a:prstGeom>
                  </pic:spPr>
                </pic:pic>
              </a:graphicData>
            </a:graphic>
          </wp:inline>
        </w:drawing>
      </w:r>
      <w:r w:rsidRPr="00C77F4E">
        <w:rPr>
          <w:rFonts w:ascii="Arial" w:hAnsi="Arial" w:cs="Arial"/>
          <w:szCs w:val="26"/>
        </w:rPr>
        <w:tab/>
      </w:r>
    </w:p>
    <w:p w:rsidR="00BA1CE7" w:rsidRPr="00C77F4E" w:rsidRDefault="00BA1CE7" w:rsidP="00BA1CE7">
      <w:pPr>
        <w:ind w:firstLine="720"/>
        <w:rPr>
          <w:rFonts w:ascii="Arial" w:hAnsi="Arial" w:cs="Arial"/>
          <w:szCs w:val="26"/>
        </w:rPr>
      </w:pPr>
      <w:r w:rsidRPr="00C77F4E">
        <w:rPr>
          <w:rFonts w:ascii="Arial" w:hAnsi="Arial" w:cs="Arial"/>
          <w:szCs w:val="26"/>
        </w:rPr>
        <w:t>Chi tiết bảng HR_CONTRACT:</w:t>
      </w:r>
    </w:p>
    <w:p w:rsidR="00BA1CE7" w:rsidRPr="00C77F4E" w:rsidRDefault="00BA1CE7" w:rsidP="00BA1CE7">
      <w:pPr>
        <w:ind w:left="1440"/>
        <w:rPr>
          <w:rFonts w:ascii="Arial" w:hAnsi="Arial" w:cs="Arial"/>
          <w:szCs w:val="26"/>
        </w:rPr>
      </w:pPr>
      <w:r w:rsidRPr="00C77F4E">
        <w:rPr>
          <w:rFonts w:ascii="Arial" w:hAnsi="Arial" w:cs="Arial"/>
          <w:noProof/>
          <w:lang w:val="en-US"/>
        </w:rPr>
        <w:lastRenderedPageBreak/>
        <w:drawing>
          <wp:inline distT="0" distB="0" distL="0" distR="0" wp14:anchorId="43606C11" wp14:editId="651E9979">
            <wp:extent cx="4369142" cy="45929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0765" cy="4605206"/>
                    </a:xfrm>
                    <a:prstGeom prst="rect">
                      <a:avLst/>
                    </a:prstGeom>
                  </pic:spPr>
                </pic:pic>
              </a:graphicData>
            </a:graphic>
          </wp:inline>
        </w:drawing>
      </w:r>
    </w:p>
    <w:p w:rsidR="00BA1CE7" w:rsidRPr="00C77F4E" w:rsidRDefault="00BA1CE7" w:rsidP="00BA1CE7">
      <w:pPr>
        <w:ind w:left="1440"/>
        <w:rPr>
          <w:rFonts w:ascii="Arial" w:hAnsi="Arial" w:cs="Arial"/>
          <w:szCs w:val="26"/>
        </w:rPr>
      </w:pPr>
    </w:p>
    <w:p w:rsidR="00BA1CE7" w:rsidRPr="00C77F4E" w:rsidRDefault="00BA1CE7" w:rsidP="00BA1CE7">
      <w:pPr>
        <w:ind w:left="1440"/>
        <w:rPr>
          <w:rFonts w:ascii="Arial" w:hAnsi="Arial" w:cs="Arial"/>
          <w:szCs w:val="26"/>
        </w:rPr>
      </w:pPr>
      <w:r w:rsidRPr="00C77F4E">
        <w:rPr>
          <w:rFonts w:ascii="Arial" w:hAnsi="Arial" w:cs="Arial"/>
          <w:szCs w:val="26"/>
        </w:rPr>
        <w:t>HR_CONTRACT_TYPE:</w:t>
      </w:r>
    </w:p>
    <w:p w:rsidR="00BA1CE7" w:rsidRPr="00C77F4E" w:rsidRDefault="00BA1CE7" w:rsidP="00BA1CE7">
      <w:pPr>
        <w:ind w:left="1440"/>
        <w:rPr>
          <w:rFonts w:ascii="Arial" w:hAnsi="Arial" w:cs="Arial"/>
          <w:szCs w:val="26"/>
        </w:rPr>
      </w:pPr>
      <w:r w:rsidRPr="00C77F4E">
        <w:rPr>
          <w:rFonts w:ascii="Arial" w:hAnsi="Arial" w:cs="Arial"/>
          <w:noProof/>
          <w:lang w:val="en-US"/>
        </w:rPr>
        <w:drawing>
          <wp:inline distT="0" distB="0" distL="0" distR="0" wp14:anchorId="61F293DE" wp14:editId="321F8E7B">
            <wp:extent cx="3800475" cy="2743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0475" cy="2743200"/>
                    </a:xfrm>
                    <a:prstGeom prst="rect">
                      <a:avLst/>
                    </a:prstGeom>
                  </pic:spPr>
                </pic:pic>
              </a:graphicData>
            </a:graphic>
          </wp:inline>
        </w:drawing>
      </w:r>
    </w:p>
    <w:p w:rsidR="00BA1CE7" w:rsidRPr="00C77F4E" w:rsidRDefault="00BA1CE7" w:rsidP="00BA1CE7">
      <w:pPr>
        <w:pStyle w:val="ListParagraph"/>
        <w:rPr>
          <w:rFonts w:ascii="Arial" w:hAnsi="Arial" w:cs="Arial"/>
        </w:rPr>
      </w:pPr>
      <w:r w:rsidRPr="00C77F4E">
        <w:rPr>
          <w:rFonts w:ascii="Arial" w:hAnsi="Arial" w:cs="Arial"/>
        </w:rPr>
        <w:lastRenderedPageBreak/>
        <w:tab/>
        <w:t>-Tiến hành thống nhất database với các tính năng khác trong nhóm và thống nhất databse với nhóm quản lý nhân sự.</w:t>
      </w:r>
    </w:p>
    <w:p w:rsidR="00BA1CE7" w:rsidRPr="00C77F4E" w:rsidRDefault="00BA1CE7" w:rsidP="00BA1CE7">
      <w:pPr>
        <w:pStyle w:val="ListParagraph"/>
        <w:rPr>
          <w:rFonts w:ascii="Arial" w:hAnsi="Arial" w:cs="Arial"/>
        </w:rPr>
      </w:pPr>
      <w:r w:rsidRPr="00C77F4E">
        <w:rPr>
          <w:rFonts w:ascii="Arial" w:hAnsi="Arial" w:cs="Arial"/>
        </w:rPr>
        <w:tab/>
        <w:t xml:space="preserve">- Tạo Stored Procedures cho các các function: </w:t>
      </w:r>
    </w:p>
    <w:p w:rsidR="00BA1CE7" w:rsidRPr="00C77F4E" w:rsidRDefault="00BA1CE7" w:rsidP="00BA1CE7">
      <w:pPr>
        <w:pStyle w:val="ListParagraph"/>
        <w:rPr>
          <w:rFonts w:ascii="Arial" w:hAnsi="Arial" w:cs="Arial"/>
        </w:rPr>
      </w:pPr>
      <w:r w:rsidRPr="00C77F4E">
        <w:rPr>
          <w:rFonts w:ascii="Arial" w:hAnsi="Arial" w:cs="Arial"/>
        </w:rPr>
        <w:tab/>
      </w:r>
    </w:p>
    <w:p w:rsidR="00BA1CE7" w:rsidRPr="00C77F4E" w:rsidRDefault="00BA1CE7" w:rsidP="00BA1CE7">
      <w:pPr>
        <w:pStyle w:val="ListParagraph"/>
        <w:rPr>
          <w:rFonts w:ascii="Arial" w:hAnsi="Arial" w:cs="Arial"/>
        </w:rPr>
      </w:pPr>
      <w:r w:rsidRPr="00C77F4E">
        <w:rPr>
          <w:rFonts w:ascii="Arial" w:hAnsi="Arial" w:cs="Arial"/>
        </w:rPr>
        <w:tab/>
      </w:r>
      <w:r w:rsidRPr="00C77F4E">
        <w:rPr>
          <w:rFonts w:ascii="Arial" w:hAnsi="Arial" w:cs="Arial"/>
        </w:rPr>
        <w:tab/>
      </w:r>
      <w:r w:rsidRPr="00C77F4E">
        <w:rPr>
          <w:rFonts w:ascii="Arial" w:hAnsi="Arial" w:cs="Arial"/>
          <w:noProof/>
        </w:rPr>
        <w:drawing>
          <wp:inline distT="0" distB="0" distL="0" distR="0" wp14:anchorId="7FA9CE8F" wp14:editId="306647E6">
            <wp:extent cx="2390775" cy="11906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0775" cy="1190625"/>
                    </a:xfrm>
                    <a:prstGeom prst="rect">
                      <a:avLst/>
                    </a:prstGeom>
                  </pic:spPr>
                </pic:pic>
              </a:graphicData>
            </a:graphic>
          </wp:inline>
        </w:drawing>
      </w:r>
    </w:p>
    <w:p w:rsidR="00BA1CE7" w:rsidRPr="00C77F4E" w:rsidRDefault="00BA1CE7" w:rsidP="00BA1CE7">
      <w:pPr>
        <w:pStyle w:val="ListParagraph"/>
        <w:rPr>
          <w:rFonts w:ascii="Arial" w:hAnsi="Arial" w:cs="Arial"/>
        </w:rPr>
      </w:pPr>
      <w:r w:rsidRPr="00C77F4E">
        <w:rPr>
          <w:rFonts w:ascii="Arial" w:hAnsi="Arial" w:cs="Arial"/>
        </w:rPr>
        <w:tab/>
      </w:r>
      <w:r w:rsidRPr="00C77F4E">
        <w:rPr>
          <w:rFonts w:ascii="Arial" w:hAnsi="Arial" w:cs="Arial"/>
        </w:rPr>
        <w:tab/>
      </w:r>
      <w:r w:rsidRPr="00C77F4E">
        <w:rPr>
          <w:rFonts w:ascii="Arial" w:hAnsi="Arial" w:cs="Arial"/>
          <w:noProof/>
        </w:rPr>
        <w:drawing>
          <wp:inline distT="0" distB="0" distL="0" distR="0" wp14:anchorId="5EE11772" wp14:editId="7C4D68E5">
            <wp:extent cx="2609850" cy="381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9850" cy="381000"/>
                    </a:xfrm>
                    <a:prstGeom prst="rect">
                      <a:avLst/>
                    </a:prstGeom>
                  </pic:spPr>
                </pic:pic>
              </a:graphicData>
            </a:graphic>
          </wp:inline>
        </w:drawing>
      </w:r>
    </w:p>
    <w:p w:rsidR="00BA1CE7" w:rsidRPr="00C77F4E" w:rsidRDefault="00BA1CE7" w:rsidP="00BA1CE7">
      <w:pPr>
        <w:ind w:left="1440"/>
        <w:rPr>
          <w:rFonts w:ascii="Arial" w:hAnsi="Arial" w:cs="Arial"/>
          <w:szCs w:val="26"/>
        </w:rPr>
      </w:pPr>
      <w:r w:rsidRPr="00C77F4E">
        <w:rPr>
          <w:rFonts w:ascii="Arial" w:hAnsi="Arial" w:cs="Arial"/>
          <w:szCs w:val="26"/>
        </w:rPr>
        <w:t>•</w:t>
      </w:r>
      <w:r w:rsidRPr="00C77F4E">
        <w:rPr>
          <w:rFonts w:ascii="Arial" w:hAnsi="Arial" w:cs="Arial"/>
          <w:szCs w:val="26"/>
        </w:rPr>
        <w:tab/>
        <w:t>HR_CONTRACT_Top</w:t>
      </w:r>
    </w:p>
    <w:p w:rsidR="00BA1CE7" w:rsidRPr="00C77F4E" w:rsidRDefault="00BA1CE7" w:rsidP="00BA1CE7">
      <w:pPr>
        <w:rPr>
          <w:rFonts w:ascii="Arial" w:hAnsi="Arial" w:cs="Arial"/>
          <w:szCs w:val="26"/>
        </w:rPr>
      </w:pPr>
      <w:r w:rsidRPr="00C77F4E">
        <w:rPr>
          <w:rFonts w:ascii="Arial" w:hAnsi="Arial" w:cs="Arial"/>
          <w:szCs w:val="26"/>
        </w:rPr>
        <w:tab/>
      </w:r>
      <w:r w:rsidRPr="00C77F4E">
        <w:rPr>
          <w:rFonts w:ascii="Arial" w:hAnsi="Arial" w:cs="Arial"/>
          <w:szCs w:val="26"/>
        </w:rPr>
        <w:tab/>
      </w:r>
      <w:r w:rsidRPr="00C77F4E">
        <w:rPr>
          <w:rFonts w:ascii="Arial" w:hAnsi="Arial" w:cs="Arial"/>
          <w:szCs w:val="26"/>
        </w:rPr>
        <w:tab/>
      </w:r>
      <w:r w:rsidRPr="00C77F4E">
        <w:rPr>
          <w:rFonts w:ascii="Arial" w:hAnsi="Arial" w:cs="Arial"/>
          <w:noProof/>
          <w:lang w:val="en-US"/>
        </w:rPr>
        <w:drawing>
          <wp:inline distT="0" distB="0" distL="0" distR="0" wp14:anchorId="40BE1C64" wp14:editId="58540444">
            <wp:extent cx="4276725" cy="3819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6725" cy="3819525"/>
                    </a:xfrm>
                    <a:prstGeom prst="rect">
                      <a:avLst/>
                    </a:prstGeom>
                  </pic:spPr>
                </pic:pic>
              </a:graphicData>
            </a:graphic>
          </wp:inline>
        </w:drawing>
      </w:r>
    </w:p>
    <w:p w:rsidR="00BA1CE7" w:rsidRPr="00C77F4E" w:rsidRDefault="00BA1CE7" w:rsidP="00BA1CE7">
      <w:pPr>
        <w:ind w:left="1440"/>
        <w:rPr>
          <w:rFonts w:ascii="Arial" w:hAnsi="Arial" w:cs="Arial"/>
          <w:szCs w:val="26"/>
        </w:rPr>
      </w:pPr>
      <w:r w:rsidRPr="00C77F4E">
        <w:rPr>
          <w:rFonts w:ascii="Arial" w:hAnsi="Arial" w:cs="Arial"/>
          <w:szCs w:val="26"/>
        </w:rPr>
        <w:t>•</w:t>
      </w:r>
      <w:r w:rsidRPr="00C77F4E">
        <w:rPr>
          <w:rFonts w:ascii="Arial" w:hAnsi="Arial" w:cs="Arial"/>
          <w:szCs w:val="26"/>
        </w:rPr>
        <w:tab/>
        <w:t xml:space="preserve">HR_CONTRACT_App </w:t>
      </w:r>
    </w:p>
    <w:p w:rsidR="00BA1CE7" w:rsidRPr="00C77F4E" w:rsidRDefault="00BA1CE7" w:rsidP="00BA1CE7">
      <w:pPr>
        <w:ind w:left="2160"/>
        <w:rPr>
          <w:rFonts w:ascii="Arial" w:hAnsi="Arial" w:cs="Arial"/>
          <w:szCs w:val="26"/>
        </w:rPr>
      </w:pPr>
      <w:r w:rsidRPr="00C77F4E">
        <w:rPr>
          <w:rFonts w:ascii="Arial" w:hAnsi="Arial" w:cs="Arial"/>
          <w:szCs w:val="26"/>
        </w:rPr>
        <w:tab/>
      </w:r>
      <w:r w:rsidRPr="00C77F4E">
        <w:rPr>
          <w:rFonts w:ascii="Arial" w:hAnsi="Arial" w:cs="Arial"/>
          <w:szCs w:val="26"/>
        </w:rPr>
        <w:tab/>
      </w:r>
      <w:r w:rsidRPr="00C77F4E">
        <w:rPr>
          <w:rFonts w:ascii="Arial" w:hAnsi="Arial" w:cs="Arial"/>
          <w:szCs w:val="26"/>
        </w:rPr>
        <w:tab/>
      </w:r>
    </w:p>
    <w:p w:rsidR="00BA1CE7" w:rsidRPr="00C77F4E" w:rsidRDefault="00BA1CE7" w:rsidP="00BA1CE7">
      <w:pPr>
        <w:ind w:left="1440"/>
        <w:rPr>
          <w:rFonts w:ascii="Arial" w:hAnsi="Arial" w:cs="Arial"/>
          <w:szCs w:val="26"/>
        </w:rPr>
      </w:pPr>
      <w:r w:rsidRPr="00C77F4E">
        <w:rPr>
          <w:rFonts w:ascii="Arial" w:hAnsi="Arial" w:cs="Arial"/>
          <w:szCs w:val="26"/>
        </w:rPr>
        <w:t>•</w:t>
      </w:r>
      <w:r w:rsidRPr="00C77F4E">
        <w:rPr>
          <w:rFonts w:ascii="Arial" w:hAnsi="Arial" w:cs="Arial"/>
          <w:szCs w:val="26"/>
        </w:rPr>
        <w:tab/>
        <w:t>HR_CONTRACT_By_Employee_Id : Lấy thông tin chi tiết những hợp đồng từ một ID nhân viên</w:t>
      </w:r>
    </w:p>
    <w:p w:rsidR="00BA1CE7" w:rsidRPr="00C77F4E" w:rsidRDefault="00BA1CE7" w:rsidP="00BA1CE7">
      <w:pPr>
        <w:ind w:left="2160"/>
        <w:rPr>
          <w:rFonts w:ascii="Arial" w:hAnsi="Arial" w:cs="Arial"/>
          <w:szCs w:val="26"/>
        </w:rPr>
      </w:pPr>
      <w:r w:rsidRPr="00C77F4E">
        <w:rPr>
          <w:rFonts w:ascii="Arial" w:hAnsi="Arial" w:cs="Arial"/>
          <w:szCs w:val="26"/>
        </w:rPr>
        <w:lastRenderedPageBreak/>
        <w:tab/>
      </w:r>
      <w:r w:rsidRPr="00C77F4E">
        <w:rPr>
          <w:rFonts w:ascii="Arial" w:hAnsi="Arial" w:cs="Arial"/>
          <w:noProof/>
          <w:lang w:val="en-US"/>
        </w:rPr>
        <w:drawing>
          <wp:inline distT="0" distB="0" distL="0" distR="0" wp14:anchorId="2A3479AC" wp14:editId="3A2C9493">
            <wp:extent cx="4616450" cy="3577256"/>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6381" cy="3584952"/>
                    </a:xfrm>
                    <a:prstGeom prst="rect">
                      <a:avLst/>
                    </a:prstGeom>
                  </pic:spPr>
                </pic:pic>
              </a:graphicData>
            </a:graphic>
          </wp:inline>
        </w:drawing>
      </w:r>
    </w:p>
    <w:p w:rsidR="00BA1CE7" w:rsidRPr="00C77F4E" w:rsidRDefault="00BA1CE7" w:rsidP="00BA1CE7">
      <w:pPr>
        <w:ind w:left="2160"/>
        <w:rPr>
          <w:rFonts w:ascii="Arial" w:hAnsi="Arial" w:cs="Arial"/>
          <w:szCs w:val="26"/>
        </w:rPr>
      </w:pPr>
    </w:p>
    <w:p w:rsidR="00BA1CE7" w:rsidRPr="00C77F4E" w:rsidRDefault="00BA1CE7" w:rsidP="00BA1CE7">
      <w:pPr>
        <w:ind w:left="1440"/>
        <w:rPr>
          <w:rFonts w:ascii="Arial" w:hAnsi="Arial" w:cs="Arial"/>
          <w:szCs w:val="26"/>
        </w:rPr>
      </w:pPr>
      <w:r w:rsidRPr="00C77F4E">
        <w:rPr>
          <w:rFonts w:ascii="Arial" w:hAnsi="Arial" w:cs="Arial"/>
          <w:szCs w:val="26"/>
        </w:rPr>
        <w:t>•</w:t>
      </w:r>
      <w:r w:rsidRPr="00C77F4E">
        <w:rPr>
          <w:rFonts w:ascii="Arial" w:hAnsi="Arial" w:cs="Arial"/>
          <w:szCs w:val="26"/>
        </w:rPr>
        <w:tab/>
        <w:t>HR_CONTRACT_By_Contract _Id : Lấy thông tin chi tiết những hợp đồng khi truyền vào một ID hợp đông</w:t>
      </w:r>
    </w:p>
    <w:p w:rsidR="00BA1CE7" w:rsidRPr="00C77F4E" w:rsidRDefault="00BA1CE7" w:rsidP="00BA1CE7">
      <w:pPr>
        <w:ind w:left="2160"/>
        <w:rPr>
          <w:rFonts w:ascii="Arial" w:hAnsi="Arial" w:cs="Arial"/>
          <w:szCs w:val="26"/>
        </w:rPr>
      </w:pPr>
      <w:r w:rsidRPr="00C77F4E">
        <w:rPr>
          <w:rFonts w:ascii="Arial" w:hAnsi="Arial" w:cs="Arial"/>
          <w:noProof/>
          <w:lang w:val="en-US"/>
        </w:rPr>
        <w:drawing>
          <wp:inline distT="0" distB="0" distL="0" distR="0" wp14:anchorId="5B4CA41E" wp14:editId="2640EF23">
            <wp:extent cx="4505325" cy="1679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1438" cy="1682149"/>
                    </a:xfrm>
                    <a:prstGeom prst="rect">
                      <a:avLst/>
                    </a:prstGeom>
                  </pic:spPr>
                </pic:pic>
              </a:graphicData>
            </a:graphic>
          </wp:inline>
        </w:drawing>
      </w:r>
    </w:p>
    <w:p w:rsidR="00BA1CE7" w:rsidRPr="00C77F4E" w:rsidRDefault="00BA1CE7" w:rsidP="00BA1CE7">
      <w:pPr>
        <w:ind w:left="1440"/>
        <w:rPr>
          <w:rFonts w:ascii="Arial" w:hAnsi="Arial" w:cs="Arial"/>
          <w:szCs w:val="26"/>
        </w:rPr>
      </w:pPr>
      <w:r w:rsidRPr="00C77F4E">
        <w:rPr>
          <w:rFonts w:ascii="Arial" w:hAnsi="Arial" w:cs="Arial"/>
          <w:szCs w:val="26"/>
        </w:rPr>
        <w:t>•</w:t>
      </w:r>
      <w:r w:rsidRPr="00C77F4E">
        <w:rPr>
          <w:rFonts w:ascii="Arial" w:hAnsi="Arial" w:cs="Arial"/>
          <w:szCs w:val="26"/>
        </w:rPr>
        <w:tab/>
        <w:t>HR_CONTRACT_By_Type_Id : Lấy thông tin chi tiết hợp đồng theo một loại hợp đồng</w:t>
      </w:r>
    </w:p>
    <w:p w:rsidR="00BA1CE7" w:rsidRPr="00C77F4E" w:rsidRDefault="00BA1CE7" w:rsidP="00BA1CE7">
      <w:pPr>
        <w:ind w:left="1440"/>
        <w:rPr>
          <w:rFonts w:ascii="Arial" w:hAnsi="Arial" w:cs="Arial"/>
          <w:szCs w:val="26"/>
        </w:rPr>
      </w:pPr>
      <w:r w:rsidRPr="00C77F4E">
        <w:rPr>
          <w:rFonts w:ascii="Arial" w:hAnsi="Arial" w:cs="Arial"/>
          <w:szCs w:val="26"/>
        </w:rPr>
        <w:t>-Tạo giao diện từ database để tích hợp module quản lý hợp đồng cho nhân viên.</w:t>
      </w:r>
    </w:p>
    <w:p w:rsidR="00BA1CE7" w:rsidRPr="00C77F4E" w:rsidRDefault="00BA1CE7" w:rsidP="00BA1CE7">
      <w:pPr>
        <w:ind w:left="1440"/>
        <w:rPr>
          <w:rFonts w:ascii="Arial" w:hAnsi="Arial" w:cs="Arial"/>
          <w:szCs w:val="26"/>
        </w:rPr>
      </w:pPr>
    </w:p>
    <w:p w:rsidR="00BA1CE7" w:rsidRPr="00C77F4E" w:rsidRDefault="00BA1CE7" w:rsidP="00BA1CE7">
      <w:pPr>
        <w:ind w:left="1440"/>
        <w:rPr>
          <w:rFonts w:ascii="Arial" w:hAnsi="Arial" w:cs="Arial"/>
          <w:szCs w:val="26"/>
        </w:rPr>
      </w:pPr>
    </w:p>
    <w:p w:rsidR="00BA1CE7" w:rsidRPr="00C77F4E" w:rsidRDefault="00BA1CE7" w:rsidP="00A4202A">
      <w:pPr>
        <w:pStyle w:val="ListParagraph"/>
        <w:numPr>
          <w:ilvl w:val="0"/>
          <w:numId w:val="112"/>
        </w:numPr>
        <w:spacing w:after="160" w:line="259" w:lineRule="auto"/>
        <w:jc w:val="left"/>
        <w:rPr>
          <w:rFonts w:ascii="Arial" w:hAnsi="Arial" w:cs="Arial"/>
        </w:rPr>
      </w:pPr>
      <w:r w:rsidRPr="00C77F4E">
        <w:rPr>
          <w:rFonts w:ascii="Arial" w:hAnsi="Arial" w:cs="Arial"/>
        </w:rPr>
        <w:t>Thêm hợp đồng:</w:t>
      </w:r>
    </w:p>
    <w:p w:rsidR="00BA1CE7" w:rsidRPr="00C77F4E" w:rsidRDefault="00BA1CE7" w:rsidP="00BA1CE7">
      <w:pPr>
        <w:pStyle w:val="ListParagraph"/>
        <w:ind w:left="2160"/>
        <w:rPr>
          <w:rFonts w:ascii="Arial" w:hAnsi="Arial" w:cs="Arial"/>
        </w:rPr>
      </w:pPr>
      <w:r w:rsidRPr="00C77F4E">
        <w:rPr>
          <w:rFonts w:ascii="Arial" w:hAnsi="Arial" w:cs="Arial"/>
          <w:noProof/>
        </w:rPr>
        <w:drawing>
          <wp:inline distT="0" distB="0" distL="0" distR="0" wp14:anchorId="2422DC32" wp14:editId="686632C4">
            <wp:extent cx="4638499" cy="2472055"/>
            <wp:effectExtent l="0" t="0" r="0" b="4445"/>
            <wp:docPr id="56" name="Picture 56" descr="C:\Users\Huong_Nho_UIT\Desktop\thêm mớ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ong_Nho_UIT\Desktop\thêm mớ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50408" cy="2478402"/>
                    </a:xfrm>
                    <a:prstGeom prst="rect">
                      <a:avLst/>
                    </a:prstGeom>
                    <a:noFill/>
                    <a:ln>
                      <a:noFill/>
                    </a:ln>
                  </pic:spPr>
                </pic:pic>
              </a:graphicData>
            </a:graphic>
          </wp:inline>
        </w:drawing>
      </w:r>
    </w:p>
    <w:p w:rsidR="00BA1CE7" w:rsidRPr="00C77F4E" w:rsidRDefault="00BA1CE7" w:rsidP="00A4202A">
      <w:pPr>
        <w:pStyle w:val="ListParagraph"/>
        <w:numPr>
          <w:ilvl w:val="0"/>
          <w:numId w:val="112"/>
        </w:numPr>
        <w:spacing w:after="160" w:line="259" w:lineRule="auto"/>
        <w:jc w:val="left"/>
        <w:rPr>
          <w:rFonts w:ascii="Arial" w:hAnsi="Arial" w:cs="Arial"/>
        </w:rPr>
      </w:pPr>
      <w:r w:rsidRPr="00C77F4E">
        <w:rPr>
          <w:rFonts w:ascii="Arial" w:hAnsi="Arial" w:cs="Arial"/>
        </w:rPr>
        <w:t>View và update hợp đồng:</w:t>
      </w:r>
    </w:p>
    <w:p w:rsidR="00BA1CE7" w:rsidRPr="00C77F4E" w:rsidRDefault="00BA1CE7" w:rsidP="00BA1CE7">
      <w:pPr>
        <w:pStyle w:val="ListParagraph"/>
        <w:ind w:left="2160"/>
        <w:rPr>
          <w:rFonts w:ascii="Arial" w:hAnsi="Arial" w:cs="Arial"/>
        </w:rPr>
      </w:pPr>
      <w:r w:rsidRPr="00C77F4E">
        <w:rPr>
          <w:rFonts w:ascii="Arial" w:hAnsi="Arial" w:cs="Arial"/>
          <w:noProof/>
        </w:rPr>
        <w:drawing>
          <wp:inline distT="0" distB="0" distL="0" distR="0" wp14:anchorId="33B689C8" wp14:editId="7CD08BCE">
            <wp:extent cx="4646840" cy="2476500"/>
            <wp:effectExtent l="0" t="0" r="1905" b="0"/>
            <wp:docPr id="57" name="Picture 57" descr="C:\Users\Huong_Nho_UIT\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_Nho_UIT\Desktop\updat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52883" cy="2479720"/>
                    </a:xfrm>
                    <a:prstGeom prst="rect">
                      <a:avLst/>
                    </a:prstGeom>
                    <a:noFill/>
                    <a:ln>
                      <a:noFill/>
                    </a:ln>
                  </pic:spPr>
                </pic:pic>
              </a:graphicData>
            </a:graphic>
          </wp:inline>
        </w:drawing>
      </w:r>
    </w:p>
    <w:p w:rsidR="00BA1CE7" w:rsidRPr="00C77F4E" w:rsidRDefault="00BA1CE7" w:rsidP="00BA1CE7">
      <w:pPr>
        <w:rPr>
          <w:rFonts w:ascii="Arial" w:hAnsi="Arial" w:cs="Arial"/>
          <w:szCs w:val="26"/>
        </w:rPr>
      </w:pPr>
      <w:r w:rsidRPr="00C77F4E">
        <w:rPr>
          <w:rFonts w:ascii="Arial" w:hAnsi="Arial" w:cs="Arial"/>
          <w:szCs w:val="26"/>
        </w:rPr>
        <w:t>Sprint 3(15/5/2016-10/6/21016)</w:t>
      </w:r>
    </w:p>
    <w:p w:rsidR="00BA1CE7" w:rsidRPr="00C77F4E" w:rsidRDefault="00BA1CE7" w:rsidP="00BA1CE7">
      <w:pPr>
        <w:ind w:left="1440"/>
        <w:rPr>
          <w:rFonts w:ascii="Arial" w:hAnsi="Arial" w:cs="Arial"/>
          <w:szCs w:val="26"/>
        </w:rPr>
      </w:pPr>
      <w:r w:rsidRPr="00C77F4E">
        <w:rPr>
          <w:rFonts w:ascii="Arial" w:hAnsi="Arial" w:cs="Arial"/>
          <w:szCs w:val="26"/>
        </w:rPr>
        <w:t>-Code client cho tính năng load hợp đồng theo nhân viên  lên giao diện.</w:t>
      </w:r>
    </w:p>
    <w:p w:rsidR="00BA1CE7" w:rsidRPr="00C77F4E" w:rsidRDefault="00BA1CE7" w:rsidP="00BA1CE7">
      <w:pPr>
        <w:ind w:left="1440"/>
        <w:rPr>
          <w:rFonts w:ascii="Arial" w:hAnsi="Arial" w:cs="Arial"/>
          <w:szCs w:val="26"/>
        </w:rPr>
      </w:pPr>
      <w:r w:rsidRPr="00C77F4E">
        <w:rPr>
          <w:rFonts w:ascii="Arial" w:hAnsi="Arial" w:cs="Arial"/>
          <w:szCs w:val="26"/>
        </w:rPr>
        <w:t>- Kiểm thử chức năng cập nhật hợp đồng theo nhân viên hợp đồng.</w:t>
      </w:r>
    </w:p>
    <w:p w:rsidR="00BA1CE7" w:rsidRPr="00C77F4E" w:rsidRDefault="00BA1CE7" w:rsidP="00BA1CE7">
      <w:pPr>
        <w:ind w:left="1440"/>
        <w:rPr>
          <w:rFonts w:ascii="Arial" w:hAnsi="Arial" w:cs="Arial"/>
          <w:szCs w:val="26"/>
        </w:rPr>
      </w:pPr>
      <w:r w:rsidRPr="00C77F4E">
        <w:rPr>
          <w:rFonts w:ascii="Arial" w:hAnsi="Arial" w:cs="Arial"/>
          <w:szCs w:val="26"/>
        </w:rPr>
        <w:t>- Kiểm thử chức năng delete hợp đồng theo nhân viên</w:t>
      </w:r>
    </w:p>
    <w:p w:rsidR="00BA1CE7" w:rsidRPr="00C77F4E" w:rsidRDefault="00BA1CE7" w:rsidP="00BA1CE7">
      <w:pPr>
        <w:rPr>
          <w:rFonts w:ascii="Arial" w:hAnsi="Arial" w:cs="Arial"/>
          <w:szCs w:val="26"/>
        </w:rPr>
      </w:pPr>
    </w:p>
    <w:p w:rsidR="00BA1CE7" w:rsidRPr="00C77F4E" w:rsidRDefault="00BA1CE7" w:rsidP="00A4202A">
      <w:pPr>
        <w:pStyle w:val="ListParagraph"/>
        <w:numPr>
          <w:ilvl w:val="0"/>
          <w:numId w:val="113"/>
        </w:numPr>
        <w:spacing w:after="160" w:line="259" w:lineRule="auto"/>
        <w:jc w:val="left"/>
        <w:rPr>
          <w:rFonts w:ascii="Arial" w:hAnsi="Arial" w:cs="Arial"/>
          <w:b/>
        </w:rPr>
      </w:pPr>
      <w:r w:rsidRPr="00C77F4E">
        <w:rPr>
          <w:rFonts w:ascii="Arial" w:hAnsi="Arial" w:cs="Arial"/>
          <w:b/>
        </w:rPr>
        <w:lastRenderedPageBreak/>
        <w:t>Vấn đề gặp phải – Cách giải quyết</w:t>
      </w:r>
    </w:p>
    <w:p w:rsidR="00BA1CE7" w:rsidRPr="00C77F4E" w:rsidRDefault="00BA1CE7" w:rsidP="00A4202A">
      <w:pPr>
        <w:pStyle w:val="ListParagraph"/>
        <w:numPr>
          <w:ilvl w:val="0"/>
          <w:numId w:val="109"/>
        </w:numPr>
        <w:spacing w:after="160" w:line="259" w:lineRule="auto"/>
        <w:jc w:val="left"/>
        <w:rPr>
          <w:rFonts w:ascii="Arial" w:hAnsi="Arial" w:cs="Arial"/>
          <w:b/>
        </w:rPr>
      </w:pPr>
      <w:r w:rsidRPr="00C77F4E">
        <w:rPr>
          <w:rFonts w:ascii="Arial" w:hAnsi="Arial" w:cs="Arial"/>
        </w:rPr>
        <w:t xml:space="preserve">Tài liệu nghiệp vụ: Ban đầu chưa có tài liệu chi tiết về quản lí hợp đồng và cũng không hiểu rõ nghiệp vụ nên khá khó khăn trong việc thiết kế database và giao diện </w:t>
      </w:r>
      <w:r w:rsidRPr="00C77F4E">
        <w:rPr>
          <w:rFonts w:ascii="Arial" w:hAnsi="Arial" w:cs="Arial"/>
        </w:rPr>
        <w:sym w:font="Wingdings" w:char="F0E0"/>
      </w:r>
      <w:r w:rsidRPr="00C77F4E">
        <w:rPr>
          <w:rFonts w:ascii="Arial" w:hAnsi="Arial" w:cs="Arial"/>
        </w:rPr>
        <w:t xml:space="preserve"> Cố gắng tìm hiểu lại và làm theo tài liệu thầy đưa</w:t>
      </w:r>
    </w:p>
    <w:p w:rsidR="00BA1CE7" w:rsidRPr="00C77F4E" w:rsidRDefault="00BA1CE7" w:rsidP="00A4202A">
      <w:pPr>
        <w:pStyle w:val="ListParagraph"/>
        <w:numPr>
          <w:ilvl w:val="0"/>
          <w:numId w:val="109"/>
        </w:numPr>
        <w:spacing w:after="160" w:line="259" w:lineRule="auto"/>
        <w:jc w:val="left"/>
        <w:rPr>
          <w:rFonts w:ascii="Arial" w:hAnsi="Arial" w:cs="Arial"/>
          <w:b/>
        </w:rPr>
      </w:pPr>
      <w:r w:rsidRPr="00C77F4E">
        <w:rPr>
          <w:rFonts w:ascii="Arial" w:hAnsi="Arial" w:cs="Arial"/>
        </w:rPr>
        <w:t>Do hiểu nhầm sơ đồ giao diện của thầy nên khi thiết kế và implement xong thì thấy có nhiều vấn đề xảy ra( Nhưng do thời gian khá gấp rút nên không thể phá bỏ hoàn toàn mà chỉ cố gắng làm dễ dàng hơn trong việc thao tác với giao diện)</w:t>
      </w:r>
    </w:p>
    <w:p w:rsidR="00BA1CE7" w:rsidRPr="00C77F4E" w:rsidRDefault="00BA1CE7" w:rsidP="00A4202A">
      <w:pPr>
        <w:pStyle w:val="ListParagraph"/>
        <w:numPr>
          <w:ilvl w:val="0"/>
          <w:numId w:val="109"/>
        </w:numPr>
        <w:spacing w:after="160" w:line="259" w:lineRule="auto"/>
        <w:jc w:val="left"/>
        <w:rPr>
          <w:rFonts w:ascii="Arial" w:hAnsi="Arial" w:cs="Arial"/>
          <w:b/>
        </w:rPr>
      </w:pPr>
      <w:r w:rsidRPr="00C77F4E">
        <w:rPr>
          <w:rFonts w:ascii="Arial" w:hAnsi="Arial" w:cs="Arial"/>
        </w:rPr>
        <w:t xml:space="preserve">Về thiết kế database, ban đầu thiết kế trực tiếp trên server nhưng gây ra nhiều xung đột và khó khăn nên mất thời gian khá nhiều để hợp nhóm và thiết kế lại từ đầu </w:t>
      </w:r>
      <w:r w:rsidRPr="00C77F4E">
        <w:rPr>
          <w:rFonts w:ascii="Arial" w:hAnsi="Arial" w:cs="Arial"/>
        </w:rPr>
        <w:sym w:font="Wingdings" w:char="F0E0"/>
      </w:r>
      <w:r w:rsidRPr="00C77F4E">
        <w:rPr>
          <w:rFonts w:ascii="Arial" w:hAnsi="Arial" w:cs="Arial"/>
        </w:rPr>
        <w:t xml:space="preserve"> Họp nhóm, cùng nhau thiết kế lại và thống nhất ra sơ đồ database tổng thể</w:t>
      </w:r>
    </w:p>
    <w:p w:rsidR="00BA1CE7" w:rsidRPr="00C77F4E" w:rsidRDefault="00BA1CE7" w:rsidP="00A4202A">
      <w:pPr>
        <w:pStyle w:val="ListParagraph"/>
        <w:numPr>
          <w:ilvl w:val="0"/>
          <w:numId w:val="109"/>
        </w:numPr>
        <w:spacing w:after="160" w:line="259" w:lineRule="auto"/>
        <w:jc w:val="left"/>
        <w:rPr>
          <w:rFonts w:ascii="Arial" w:hAnsi="Arial" w:cs="Arial"/>
          <w:b/>
        </w:rPr>
      </w:pPr>
      <w:r w:rsidRPr="00C77F4E">
        <w:rPr>
          <w:rFonts w:ascii="Arial" w:hAnsi="Arial" w:cs="Arial"/>
        </w:rPr>
        <w:t>Trong việc quản lí thời gian : Chưa tốt</w:t>
      </w:r>
    </w:p>
    <w:p w:rsidR="00BA1CE7" w:rsidRPr="00C77F4E" w:rsidRDefault="00BA1CE7" w:rsidP="00A4202A">
      <w:pPr>
        <w:pStyle w:val="ListParagraph"/>
        <w:numPr>
          <w:ilvl w:val="0"/>
          <w:numId w:val="109"/>
        </w:numPr>
        <w:spacing w:after="160" w:line="259" w:lineRule="auto"/>
        <w:jc w:val="left"/>
        <w:rPr>
          <w:rFonts w:ascii="Arial" w:hAnsi="Arial" w:cs="Arial"/>
          <w:b/>
        </w:rPr>
      </w:pPr>
      <w:r w:rsidRPr="00C77F4E">
        <w:rPr>
          <w:rFonts w:ascii="Arial" w:hAnsi="Arial" w:cs="Arial"/>
        </w:rPr>
        <w:t xml:space="preserve">Sử dụng các công cụ chưa thành thạo nên gặp khá nhiều khó khắn </w:t>
      </w:r>
      <w:r w:rsidRPr="00C77F4E">
        <w:rPr>
          <w:rFonts w:ascii="Arial" w:hAnsi="Arial" w:cs="Arial"/>
        </w:rPr>
        <w:sym w:font="Wingdings" w:char="F0E0"/>
      </w:r>
      <w:r w:rsidRPr="00C77F4E">
        <w:rPr>
          <w:rFonts w:ascii="Arial" w:hAnsi="Arial" w:cs="Arial"/>
        </w:rPr>
        <w:t xml:space="preserve"> được support từ các thành viên trong team</w:t>
      </w:r>
    </w:p>
    <w:p w:rsidR="00BA1CE7" w:rsidRPr="00C77F4E" w:rsidRDefault="00BA1CE7" w:rsidP="00BA1CE7">
      <w:pPr>
        <w:pStyle w:val="ListParagraph"/>
        <w:rPr>
          <w:rFonts w:ascii="Arial" w:hAnsi="Arial" w:cs="Arial"/>
          <w:b/>
        </w:rPr>
      </w:pPr>
      <w:r w:rsidRPr="00C77F4E">
        <w:rPr>
          <w:rFonts w:ascii="Arial" w:hAnsi="Arial" w:cs="Arial"/>
          <w:b/>
        </w:rPr>
        <w:t>4. Những điều học được</w:t>
      </w:r>
    </w:p>
    <w:p w:rsidR="00BA1CE7" w:rsidRPr="00C77F4E" w:rsidRDefault="00BA1CE7" w:rsidP="00BA1CE7">
      <w:pPr>
        <w:pStyle w:val="ListParagraph"/>
        <w:rPr>
          <w:rFonts w:ascii="Arial" w:hAnsi="Arial" w:cs="Arial"/>
        </w:rPr>
      </w:pPr>
      <w:r w:rsidRPr="00C77F4E">
        <w:rPr>
          <w:rFonts w:ascii="Arial" w:hAnsi="Arial" w:cs="Arial"/>
          <w:b/>
        </w:rPr>
        <w:tab/>
        <w:t xml:space="preserve">-  </w:t>
      </w:r>
      <w:r w:rsidRPr="00C77F4E">
        <w:rPr>
          <w:rFonts w:ascii="Arial" w:hAnsi="Arial" w:cs="Arial"/>
        </w:rPr>
        <w:t>Hiểu được quy trình Scrum – Agile thông qua từng sprint( Mặc dù không được chia một cách rõ ràng và hoàn toàn chính xác theo quy trình về mặt thực hiện và thời gian</w:t>
      </w:r>
    </w:p>
    <w:p w:rsidR="00BA1CE7" w:rsidRPr="00C77F4E" w:rsidRDefault="00BA1CE7" w:rsidP="00BA1CE7">
      <w:pPr>
        <w:ind w:left="1440"/>
        <w:rPr>
          <w:rFonts w:ascii="Arial" w:hAnsi="Arial" w:cs="Arial"/>
          <w:szCs w:val="26"/>
        </w:rPr>
      </w:pPr>
      <w:r w:rsidRPr="00C77F4E">
        <w:rPr>
          <w:rFonts w:ascii="Arial" w:hAnsi="Arial" w:cs="Arial"/>
          <w:szCs w:val="26"/>
        </w:rPr>
        <w:t>-Học được các sử dụng git, source tree để quản lý code dễ dàng hơn.</w:t>
      </w:r>
    </w:p>
    <w:p w:rsidR="00BA1CE7" w:rsidRPr="00C77F4E" w:rsidRDefault="00BA1CE7" w:rsidP="00BA1CE7">
      <w:pPr>
        <w:ind w:left="1440"/>
        <w:rPr>
          <w:rFonts w:ascii="Arial" w:hAnsi="Arial" w:cs="Arial"/>
          <w:szCs w:val="26"/>
        </w:rPr>
      </w:pPr>
      <w:r w:rsidRPr="00C77F4E">
        <w:rPr>
          <w:rFonts w:ascii="Arial" w:hAnsi="Arial" w:cs="Arial"/>
          <w:szCs w:val="26"/>
        </w:rPr>
        <w:t>-Hiểu sâu hơn về ngôn ngữ C#, ASP.NET, Siverlight 5, LINQ và mô hình MVVM hỗ trợ cho việc xây dựng một ứng dụng. Sử dụng thành thạo công cụ Visual Studio và SQL server.</w:t>
      </w:r>
    </w:p>
    <w:p w:rsidR="00BA1CE7" w:rsidRPr="00C77F4E" w:rsidRDefault="00BA1CE7" w:rsidP="00BA1CE7">
      <w:pPr>
        <w:ind w:left="1440"/>
        <w:rPr>
          <w:rFonts w:ascii="Arial" w:hAnsi="Arial" w:cs="Arial"/>
          <w:szCs w:val="26"/>
        </w:rPr>
      </w:pPr>
      <w:r w:rsidRPr="00C77F4E">
        <w:rPr>
          <w:rFonts w:ascii="Arial" w:hAnsi="Arial" w:cs="Arial"/>
          <w:szCs w:val="26"/>
        </w:rPr>
        <w:t>-Khi làm việc nhóm phải tuân thủ mọi quy định khi nhóm đưa ra ban đầu để tránh gây ảnh hưởng đến hiệu quả công việc của nhóm.</w:t>
      </w:r>
    </w:p>
    <w:p w:rsidR="00BA1CE7" w:rsidRPr="00C77F4E" w:rsidRDefault="00BA1CE7" w:rsidP="00BA1CE7">
      <w:pPr>
        <w:ind w:left="1440"/>
        <w:rPr>
          <w:rFonts w:ascii="Arial" w:hAnsi="Arial" w:cs="Arial"/>
          <w:szCs w:val="26"/>
        </w:rPr>
      </w:pPr>
      <w:r w:rsidRPr="00C77F4E">
        <w:rPr>
          <w:rFonts w:ascii="Arial" w:hAnsi="Arial" w:cs="Arial"/>
          <w:szCs w:val="26"/>
        </w:rPr>
        <w:t>-Khi gặp khó khăn gì phải thông báo sớm cho các thành viên khác trong nhóm để cùng nhau khắc phục sẽ nhanh hơn.</w:t>
      </w:r>
    </w:p>
    <w:p w:rsidR="00BA1CE7" w:rsidRPr="00C77F4E" w:rsidRDefault="00BA1CE7" w:rsidP="00BA1CE7">
      <w:pPr>
        <w:ind w:left="1440"/>
        <w:rPr>
          <w:rFonts w:ascii="Arial" w:hAnsi="Arial" w:cs="Arial"/>
          <w:szCs w:val="26"/>
        </w:rPr>
      </w:pPr>
      <w:r w:rsidRPr="00C77F4E">
        <w:rPr>
          <w:rFonts w:ascii="Arial" w:hAnsi="Arial" w:cs="Arial"/>
          <w:szCs w:val="26"/>
        </w:rPr>
        <w:t>-Hiểu được quy trình điều hành một số lượng lớn con người cùng nhau xây dựng một ứng dụng.</w:t>
      </w:r>
    </w:p>
    <w:p w:rsidR="00BA1CE7" w:rsidRPr="00C77F4E" w:rsidRDefault="00BA1CE7" w:rsidP="00BA1CE7">
      <w:pPr>
        <w:ind w:left="1440"/>
        <w:rPr>
          <w:rFonts w:ascii="Arial" w:hAnsi="Arial" w:cs="Arial"/>
          <w:szCs w:val="26"/>
        </w:rPr>
      </w:pPr>
      <w:r w:rsidRPr="00C77F4E">
        <w:rPr>
          <w:rFonts w:ascii="Arial" w:hAnsi="Arial" w:cs="Arial"/>
          <w:szCs w:val="26"/>
        </w:rPr>
        <w:lastRenderedPageBreak/>
        <w:t>-Biết thêm những kỹ năng để quản lý code, trình bày code thế nào để dễ quản lý hơn và được biết thêm những kỹ năng mới từ những thành viên khác trong nhóm.</w:t>
      </w:r>
    </w:p>
    <w:p w:rsidR="00BA1CE7" w:rsidRPr="00C77F4E" w:rsidRDefault="00BA1CE7" w:rsidP="00BA1CE7">
      <w:pPr>
        <w:ind w:left="1440"/>
        <w:rPr>
          <w:rFonts w:ascii="Arial" w:hAnsi="Arial" w:cs="Arial"/>
          <w:szCs w:val="26"/>
        </w:rPr>
      </w:pPr>
      <w:r w:rsidRPr="00C77F4E">
        <w:rPr>
          <w:rFonts w:ascii="Arial" w:hAnsi="Arial" w:cs="Arial"/>
          <w:szCs w:val="26"/>
        </w:rPr>
        <w:t>-Được biết thêm về hệ thống ERP là gì.</w:t>
      </w:r>
    </w:p>
    <w:p w:rsidR="00BA1CE7" w:rsidRPr="00C77F4E" w:rsidRDefault="00BA1CE7" w:rsidP="00BA1CE7">
      <w:pPr>
        <w:ind w:left="1440"/>
        <w:rPr>
          <w:rFonts w:ascii="Arial" w:hAnsi="Arial" w:cs="Arial"/>
          <w:b/>
          <w:szCs w:val="26"/>
        </w:rPr>
      </w:pPr>
      <w:r w:rsidRPr="00C77F4E">
        <w:rPr>
          <w:rFonts w:ascii="Arial" w:hAnsi="Arial" w:cs="Arial"/>
          <w:b/>
          <w:szCs w:val="26"/>
        </w:rPr>
        <w:t xml:space="preserve">5. Hạn chế: </w:t>
      </w:r>
    </w:p>
    <w:p w:rsidR="00BA1CE7" w:rsidRPr="00C77F4E" w:rsidRDefault="00BA1CE7" w:rsidP="00BA1CE7">
      <w:pPr>
        <w:ind w:left="1440"/>
        <w:rPr>
          <w:rFonts w:ascii="Arial" w:hAnsi="Arial" w:cs="Arial"/>
          <w:szCs w:val="26"/>
        </w:rPr>
      </w:pPr>
      <w:r w:rsidRPr="00C77F4E">
        <w:rPr>
          <w:rFonts w:ascii="Arial" w:hAnsi="Arial" w:cs="Arial"/>
          <w:szCs w:val="26"/>
        </w:rPr>
        <w:t>Code chưa tối ưu và rõ ràng.</w:t>
      </w:r>
    </w:p>
    <w:p w:rsidR="00BA1CE7" w:rsidRPr="00C77F4E" w:rsidRDefault="00BA1CE7" w:rsidP="00BA1CE7">
      <w:pPr>
        <w:ind w:left="1440"/>
        <w:rPr>
          <w:rFonts w:ascii="Arial" w:hAnsi="Arial" w:cs="Arial"/>
          <w:szCs w:val="26"/>
        </w:rPr>
      </w:pPr>
      <w:r w:rsidRPr="00C77F4E">
        <w:rPr>
          <w:rFonts w:ascii="Arial" w:hAnsi="Arial" w:cs="Arial"/>
          <w:szCs w:val="26"/>
        </w:rPr>
        <w:t>Chưa thực hiện được những chức năng hoàn toàn chính xác và một cách tổng thể nhất</w:t>
      </w:r>
      <w:r w:rsidRPr="00C77F4E">
        <w:rPr>
          <w:rFonts w:ascii="Arial" w:hAnsi="Arial" w:cs="Arial"/>
          <w:szCs w:val="26"/>
        </w:rPr>
        <w:br/>
        <w:t>Chưa thiết kế tối ưu giao diện và những chức năng cần thiết</w:t>
      </w:r>
    </w:p>
    <w:p w:rsidR="00BA1CE7" w:rsidRPr="00C77F4E" w:rsidRDefault="00BA1CE7" w:rsidP="00A4202A">
      <w:pPr>
        <w:pStyle w:val="ListParagraph"/>
        <w:numPr>
          <w:ilvl w:val="0"/>
          <w:numId w:val="104"/>
        </w:numPr>
        <w:spacing w:after="160" w:line="259" w:lineRule="auto"/>
        <w:jc w:val="left"/>
        <w:rPr>
          <w:rFonts w:ascii="Arial" w:hAnsi="Arial" w:cs="Arial"/>
          <w:b/>
        </w:rPr>
      </w:pPr>
      <w:r w:rsidRPr="00C77F4E">
        <w:rPr>
          <w:rFonts w:ascii="Arial" w:hAnsi="Arial" w:cs="Arial"/>
          <w:b/>
        </w:rPr>
        <w:t>12520386 – Nguyễn Hoàng Thái</w:t>
      </w:r>
    </w:p>
    <w:p w:rsidR="00BA1CE7" w:rsidRPr="00C77F4E" w:rsidRDefault="00BA1CE7" w:rsidP="00A4202A">
      <w:pPr>
        <w:pStyle w:val="ListParagraph"/>
        <w:numPr>
          <w:ilvl w:val="0"/>
          <w:numId w:val="107"/>
        </w:numPr>
        <w:spacing w:after="160" w:line="259" w:lineRule="auto"/>
        <w:jc w:val="left"/>
        <w:rPr>
          <w:rFonts w:ascii="Arial" w:hAnsi="Arial" w:cs="Arial"/>
        </w:rPr>
      </w:pPr>
      <w:r w:rsidRPr="00C77F4E">
        <w:rPr>
          <w:rFonts w:ascii="Arial" w:hAnsi="Arial" w:cs="Arial"/>
        </w:rPr>
        <w:t>Nhiệm vụ được giao:</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Use-Case cho quản lí danh sách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Sequence Diagrams cho quản lí danh sách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DataBase cho quản lí danh sách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Code client - submodule quản lí danh sách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Code server - submodule quản lí danh sách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Merge code.</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 xml:space="preserve"> Support.</w:t>
      </w:r>
    </w:p>
    <w:p w:rsidR="00BA1CE7" w:rsidRPr="00C77F4E" w:rsidRDefault="00BA1CE7" w:rsidP="00BA1CE7">
      <w:pPr>
        <w:rPr>
          <w:rFonts w:ascii="Arial" w:eastAsiaTheme="majorEastAsia" w:hAnsi="Arial" w:cs="Arial"/>
          <w:color w:val="365F91" w:themeColor="accent1" w:themeShade="BF"/>
          <w:szCs w:val="26"/>
        </w:rPr>
      </w:pPr>
      <w:r w:rsidRPr="00C77F4E">
        <w:rPr>
          <w:rFonts w:ascii="Arial" w:hAnsi="Arial" w:cs="Arial"/>
          <w:szCs w:val="26"/>
        </w:rPr>
        <w:br w:type="page"/>
      </w:r>
    </w:p>
    <w:p w:rsidR="00BA1CE7" w:rsidRPr="00C77F4E" w:rsidRDefault="00BA1CE7" w:rsidP="00A4202A">
      <w:pPr>
        <w:pStyle w:val="ListParagraph"/>
        <w:numPr>
          <w:ilvl w:val="0"/>
          <w:numId w:val="100"/>
        </w:numPr>
        <w:spacing w:after="160" w:line="259" w:lineRule="auto"/>
        <w:jc w:val="left"/>
        <w:rPr>
          <w:rFonts w:ascii="Arial" w:hAnsi="Arial" w:cs="Arial"/>
        </w:rPr>
      </w:pPr>
      <w:r w:rsidRPr="00C77F4E">
        <w:rPr>
          <w:rFonts w:ascii="Arial" w:hAnsi="Arial" w:cs="Arial"/>
        </w:rPr>
        <w:lastRenderedPageBreak/>
        <w:t>Kết quả:</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Sprint 1:</w:t>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t>Thiết kế Use-Case:</w:t>
      </w:r>
    </w:p>
    <w:p w:rsidR="00BA1CE7" w:rsidRPr="00C77F4E" w:rsidRDefault="00BA1CE7" w:rsidP="00BA1CE7">
      <w:pPr>
        <w:rPr>
          <w:rFonts w:ascii="Arial" w:hAnsi="Arial" w:cs="Arial"/>
          <w:szCs w:val="26"/>
        </w:rPr>
      </w:pPr>
      <w:r w:rsidRPr="00C77F4E">
        <w:rPr>
          <w:rFonts w:ascii="Arial" w:hAnsi="Arial" w:cs="Arial"/>
          <w:szCs w:val="26"/>
        </w:rPr>
        <w:object w:dxaOrig="17017" w:dyaOrig="9888">
          <v:shape id="_x0000_i1025" type="#_x0000_t75" style="width:468pt;height:272.25pt" o:ole="">
            <v:imagedata r:id="rId82" o:title=""/>
          </v:shape>
          <o:OLEObject Type="Embed" ProgID="Visio.Drawing.15" ShapeID="_x0000_i1025" DrawAspect="Content" ObjectID="_1527939945" r:id="rId83"/>
        </w:object>
      </w:r>
    </w:p>
    <w:p w:rsidR="00BA1CE7" w:rsidRPr="00C77F4E" w:rsidRDefault="00BA1CE7" w:rsidP="00BA1CE7">
      <w:pPr>
        <w:rPr>
          <w:rFonts w:ascii="Arial" w:hAnsi="Arial" w:cs="Arial"/>
          <w:szCs w:val="26"/>
        </w:rPr>
      </w:pPr>
      <w:r w:rsidRPr="00C77F4E">
        <w:rPr>
          <w:rFonts w:ascii="Arial" w:hAnsi="Arial" w:cs="Arial"/>
          <w:szCs w:val="26"/>
        </w:rPr>
        <w:br w:type="page"/>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lastRenderedPageBreak/>
        <w:t>Thiết kế Sequene:</w:t>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t>Thêm nhân viên:</w:t>
      </w:r>
    </w:p>
    <w:p w:rsidR="00BA1CE7" w:rsidRPr="00C77F4E" w:rsidRDefault="00BA1CE7" w:rsidP="00BA1CE7">
      <w:pPr>
        <w:rPr>
          <w:rFonts w:ascii="Arial" w:hAnsi="Arial" w:cs="Arial"/>
          <w:szCs w:val="26"/>
        </w:rPr>
      </w:pPr>
      <w:r w:rsidRPr="00C77F4E">
        <w:rPr>
          <w:rFonts w:ascii="Arial" w:hAnsi="Arial" w:cs="Arial"/>
          <w:szCs w:val="26"/>
        </w:rPr>
        <w:object w:dxaOrig="12433" w:dyaOrig="7849">
          <v:shape id="_x0000_i1026" type="#_x0000_t75" style="width:467.25pt;height:294.75pt" o:ole="">
            <v:imagedata r:id="rId84" o:title=""/>
          </v:shape>
          <o:OLEObject Type="Embed" ProgID="Visio.Drawing.15" ShapeID="_x0000_i1026" DrawAspect="Content" ObjectID="_1527939946" r:id="rId85"/>
        </w:object>
      </w:r>
    </w:p>
    <w:p w:rsidR="00BA1CE7" w:rsidRPr="00C77F4E" w:rsidRDefault="00BA1CE7" w:rsidP="00BA1CE7">
      <w:pPr>
        <w:rPr>
          <w:rFonts w:ascii="Arial" w:hAnsi="Arial" w:cs="Arial"/>
          <w:szCs w:val="26"/>
        </w:rPr>
      </w:pPr>
      <w:r w:rsidRPr="00C77F4E">
        <w:rPr>
          <w:rFonts w:ascii="Arial" w:hAnsi="Arial" w:cs="Arial"/>
          <w:szCs w:val="26"/>
        </w:rPr>
        <w:br w:type="page"/>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lastRenderedPageBreak/>
        <w:t>Cập nhật thông tin nhân viên:</w:t>
      </w:r>
    </w:p>
    <w:p w:rsidR="00BA1CE7" w:rsidRPr="00C77F4E" w:rsidRDefault="00BA1CE7" w:rsidP="00BA1CE7">
      <w:pPr>
        <w:rPr>
          <w:rFonts w:ascii="Arial" w:hAnsi="Arial" w:cs="Arial"/>
          <w:szCs w:val="26"/>
        </w:rPr>
      </w:pPr>
      <w:r w:rsidRPr="00C77F4E">
        <w:rPr>
          <w:rFonts w:ascii="Arial" w:hAnsi="Arial" w:cs="Arial"/>
          <w:szCs w:val="26"/>
        </w:rPr>
        <w:object w:dxaOrig="12361" w:dyaOrig="7849">
          <v:shape id="_x0000_i1027" type="#_x0000_t75" style="width:468pt;height:297pt" o:ole="">
            <v:imagedata r:id="rId86" o:title=""/>
          </v:shape>
          <o:OLEObject Type="Embed" ProgID="Visio.Drawing.15" ShapeID="_x0000_i1027" DrawAspect="Content" ObjectID="_1527939947" r:id="rId87"/>
        </w:object>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t>Xóa nhân viên:</w:t>
      </w:r>
    </w:p>
    <w:p w:rsidR="00BA1CE7" w:rsidRPr="00C77F4E" w:rsidRDefault="00BA1CE7" w:rsidP="00BA1CE7">
      <w:pPr>
        <w:rPr>
          <w:rFonts w:ascii="Arial" w:hAnsi="Arial" w:cs="Arial"/>
          <w:szCs w:val="26"/>
        </w:rPr>
      </w:pPr>
      <w:r w:rsidRPr="00C77F4E">
        <w:rPr>
          <w:rFonts w:ascii="Arial" w:hAnsi="Arial" w:cs="Arial"/>
          <w:szCs w:val="26"/>
        </w:rPr>
        <w:object w:dxaOrig="12505" w:dyaOrig="7849">
          <v:shape id="_x0000_i1028" type="#_x0000_t75" style="width:468pt;height:293.25pt" o:ole="">
            <v:imagedata r:id="rId88" o:title=""/>
          </v:shape>
          <o:OLEObject Type="Embed" ProgID="Visio.Drawing.15" ShapeID="_x0000_i1028" DrawAspect="Content" ObjectID="_1527939948" r:id="rId89"/>
        </w:object>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t>Tìm kiếm nhân viên:</w:t>
      </w:r>
    </w:p>
    <w:p w:rsidR="00BA1CE7" w:rsidRPr="00C77F4E" w:rsidRDefault="00BA1CE7" w:rsidP="00BA1CE7">
      <w:pPr>
        <w:rPr>
          <w:rFonts w:ascii="Arial" w:hAnsi="Arial" w:cs="Arial"/>
          <w:szCs w:val="26"/>
        </w:rPr>
      </w:pPr>
      <w:r w:rsidRPr="00C77F4E">
        <w:rPr>
          <w:rFonts w:ascii="Arial" w:hAnsi="Arial" w:cs="Arial"/>
          <w:szCs w:val="26"/>
        </w:rPr>
        <w:object w:dxaOrig="10657" w:dyaOrig="7849">
          <v:shape id="_x0000_i1029" type="#_x0000_t75" style="width:468pt;height:344.25pt" o:ole="">
            <v:imagedata r:id="rId90" o:title=""/>
          </v:shape>
          <o:OLEObject Type="Embed" ProgID="Visio.Drawing.15" ShapeID="_x0000_i1029" DrawAspect="Content" ObjectID="_1527939949" r:id="rId91"/>
        </w:object>
      </w:r>
    </w:p>
    <w:p w:rsidR="00BA1CE7" w:rsidRPr="00C77F4E" w:rsidRDefault="00BA1CE7" w:rsidP="00BA1CE7">
      <w:pPr>
        <w:rPr>
          <w:rFonts w:ascii="Arial" w:eastAsiaTheme="majorEastAsia" w:hAnsi="Arial" w:cs="Arial"/>
          <w:color w:val="365F91" w:themeColor="accent1" w:themeShade="BF"/>
          <w:szCs w:val="26"/>
        </w:rPr>
      </w:pPr>
      <w:r w:rsidRPr="00C77F4E">
        <w:rPr>
          <w:rFonts w:ascii="Arial" w:hAnsi="Arial" w:cs="Arial"/>
          <w:szCs w:val="26"/>
        </w:rPr>
        <w:br w:type="page"/>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lastRenderedPageBreak/>
        <w:t>Sprint 2:</w:t>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t>Thiết kế prototype UI và implement code:</w:t>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679048FB" wp14:editId="254CBBCC">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0BCD4932" wp14:editId="5D7DAC99">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BA1CE7" w:rsidRPr="00C77F4E" w:rsidRDefault="00BA1CE7" w:rsidP="00BA1CE7">
      <w:pPr>
        <w:rPr>
          <w:rFonts w:ascii="Arial" w:eastAsiaTheme="majorEastAsia" w:hAnsi="Arial" w:cs="Arial"/>
          <w:color w:val="365F91" w:themeColor="accent1" w:themeShade="BF"/>
          <w:szCs w:val="26"/>
        </w:rPr>
      </w:pPr>
      <w:r w:rsidRPr="00C77F4E">
        <w:rPr>
          <w:rFonts w:ascii="Arial" w:hAnsi="Arial" w:cs="Arial"/>
          <w:szCs w:val="26"/>
        </w:rPr>
        <w:br w:type="page"/>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lastRenderedPageBreak/>
        <w:t>Sprint 3:</w:t>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t>Desgin new UI and implement code:</w:t>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39535495" wp14:editId="4CE09A4A">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5F8BF1A2" wp14:editId="16C1AB25">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BA1CE7" w:rsidRPr="00C77F4E" w:rsidRDefault="00BA1CE7" w:rsidP="00BA1CE7">
      <w:pPr>
        <w:rPr>
          <w:rFonts w:ascii="Arial" w:eastAsiaTheme="majorEastAsia" w:hAnsi="Arial" w:cs="Arial"/>
          <w:color w:val="365F91" w:themeColor="accent1" w:themeShade="BF"/>
          <w:szCs w:val="26"/>
        </w:rPr>
      </w:pPr>
      <w:r w:rsidRPr="00C77F4E">
        <w:rPr>
          <w:rFonts w:ascii="Arial" w:hAnsi="Arial" w:cs="Arial"/>
          <w:szCs w:val="26"/>
        </w:rPr>
        <w:br w:type="page"/>
      </w:r>
    </w:p>
    <w:p w:rsidR="00BA1CE7" w:rsidRPr="00C77F4E" w:rsidRDefault="00BA1CE7" w:rsidP="00A4202A">
      <w:pPr>
        <w:pStyle w:val="ListParagraph"/>
        <w:numPr>
          <w:ilvl w:val="0"/>
          <w:numId w:val="100"/>
        </w:numPr>
        <w:spacing w:after="160" w:line="259" w:lineRule="auto"/>
        <w:ind w:left="360"/>
        <w:jc w:val="left"/>
        <w:rPr>
          <w:rFonts w:ascii="Arial" w:hAnsi="Arial" w:cs="Arial"/>
        </w:rPr>
      </w:pPr>
      <w:r w:rsidRPr="00C77F4E">
        <w:rPr>
          <w:rFonts w:ascii="Arial" w:hAnsi="Arial" w:cs="Arial"/>
        </w:rPr>
        <w:lastRenderedPageBreak/>
        <w:t>Các vấn đề gặp phải:</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Chưa xác định được yêu cầu cụ thể.</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Quá trình tìm hiểu Framework gặp nhiều khó nhăn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Gặp rắc rối trong quá trình hợp tác với nhóm khác.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Các thành viên trong nhóm không hoàn thành nhiệm vụ đúng thời gian.</w:t>
      </w:r>
    </w:p>
    <w:p w:rsidR="00BA1CE7" w:rsidRPr="00C77F4E" w:rsidRDefault="00BA1CE7" w:rsidP="00A4202A">
      <w:pPr>
        <w:pStyle w:val="ListParagraph"/>
        <w:numPr>
          <w:ilvl w:val="0"/>
          <w:numId w:val="100"/>
        </w:numPr>
        <w:spacing w:after="160" w:line="259" w:lineRule="auto"/>
        <w:ind w:left="270"/>
        <w:jc w:val="left"/>
        <w:rPr>
          <w:rFonts w:ascii="Arial" w:hAnsi="Arial" w:cs="Arial"/>
        </w:rPr>
      </w:pPr>
      <w:r w:rsidRPr="00C77F4E">
        <w:rPr>
          <w:rFonts w:ascii="Arial" w:hAnsi="Arial" w:cs="Arial"/>
        </w:rPr>
        <w:t>Cách khắc phục: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Nhờ sự hướng dẫn của nhóm trường, lớp trường, hoặc thầy giáo</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Hợp tác với các nhóm khác để cùng tìm hiểu</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Nhờ sự giúp đỡ của nhóm trưởng hoặc lớp trưởng.</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Tìm hiểu vấn đề và cùng đưa ra cách giải quyết</w:t>
      </w:r>
    </w:p>
    <w:p w:rsidR="00BA1CE7" w:rsidRPr="00C77F4E" w:rsidRDefault="00BA1CE7" w:rsidP="00A4202A">
      <w:pPr>
        <w:pStyle w:val="ListParagraph"/>
        <w:numPr>
          <w:ilvl w:val="0"/>
          <w:numId w:val="100"/>
        </w:numPr>
        <w:spacing w:after="160" w:line="259" w:lineRule="auto"/>
        <w:ind w:left="270"/>
        <w:jc w:val="left"/>
        <w:rPr>
          <w:rFonts w:ascii="Arial" w:hAnsi="Arial" w:cs="Arial"/>
        </w:rPr>
      </w:pPr>
      <w:r w:rsidRPr="00C77F4E">
        <w:rPr>
          <w:rFonts w:ascii="Arial" w:hAnsi="Arial" w:cs="Arial"/>
        </w:rPr>
        <w:t>Những điều làm được: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Hoàn thành tốt công việc được giao.</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Hỗ trợ các thành viên trong nhóm hoàn thành công việc.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Hỗ trợ nhóm khác khi gặp rắc rối trong quá trình làm việc.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Merge code từ nhánh lên master.</w:t>
      </w:r>
    </w:p>
    <w:p w:rsidR="00BA1CE7" w:rsidRPr="00C77F4E" w:rsidRDefault="00BA1CE7" w:rsidP="00A4202A">
      <w:pPr>
        <w:pStyle w:val="ListParagraph"/>
        <w:numPr>
          <w:ilvl w:val="0"/>
          <w:numId w:val="100"/>
        </w:numPr>
        <w:spacing w:after="160" w:line="259" w:lineRule="auto"/>
        <w:ind w:left="360"/>
        <w:jc w:val="left"/>
        <w:rPr>
          <w:rFonts w:ascii="Arial" w:hAnsi="Arial" w:cs="Arial"/>
        </w:rPr>
      </w:pPr>
      <w:r w:rsidRPr="00C77F4E">
        <w:rPr>
          <w:rFonts w:ascii="Arial" w:hAnsi="Arial" w:cs="Arial"/>
        </w:rPr>
        <w:t>Những điều chưa làm được: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Chưa tối ưu trong quá trình lập trình.</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giao diện còn sơ sài.</w:t>
      </w:r>
    </w:p>
    <w:p w:rsidR="00BA1CE7" w:rsidRPr="00C77F4E" w:rsidRDefault="00BA1CE7" w:rsidP="00A4202A">
      <w:pPr>
        <w:pStyle w:val="ListParagraph"/>
        <w:numPr>
          <w:ilvl w:val="0"/>
          <w:numId w:val="100"/>
        </w:numPr>
        <w:spacing w:after="160" w:line="259" w:lineRule="auto"/>
        <w:ind w:left="450" w:hanging="450"/>
        <w:jc w:val="left"/>
        <w:rPr>
          <w:rFonts w:ascii="Arial" w:hAnsi="Arial" w:cs="Arial"/>
        </w:rPr>
      </w:pPr>
      <w:r w:rsidRPr="00C77F4E">
        <w:rPr>
          <w:rFonts w:ascii="Arial" w:hAnsi="Arial" w:cs="Arial"/>
        </w:rPr>
        <w:t>Bài học kinh nghiệm:</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Hoàn thành đúng công việc đúng thời gian quy định</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Có tinh thần trách nhiệm với những việc mình đã, đang và sẽ làm.</w:t>
      </w:r>
    </w:p>
    <w:p w:rsidR="00BA1CE7" w:rsidRPr="00C77F4E" w:rsidRDefault="00BA1CE7" w:rsidP="00BA1CE7">
      <w:pPr>
        <w:pStyle w:val="ListParagraph"/>
        <w:rPr>
          <w:rFonts w:ascii="Arial" w:hAnsi="Arial" w:cs="Arial"/>
        </w:rPr>
      </w:pPr>
    </w:p>
    <w:p w:rsidR="00BA1CE7" w:rsidRPr="00C77F4E" w:rsidRDefault="00BA1CE7" w:rsidP="00A4202A">
      <w:pPr>
        <w:pStyle w:val="ListParagraph"/>
        <w:numPr>
          <w:ilvl w:val="0"/>
          <w:numId w:val="104"/>
        </w:numPr>
        <w:spacing w:after="160" w:line="259" w:lineRule="auto"/>
        <w:jc w:val="left"/>
        <w:rPr>
          <w:rFonts w:ascii="Arial" w:hAnsi="Arial" w:cs="Arial"/>
          <w:b/>
        </w:rPr>
      </w:pPr>
      <w:r w:rsidRPr="00C77F4E">
        <w:rPr>
          <w:rFonts w:ascii="Arial" w:hAnsi="Arial" w:cs="Arial"/>
          <w:b/>
        </w:rPr>
        <w:t>12520430 – Cao Thị Thương</w:t>
      </w:r>
    </w:p>
    <w:p w:rsidR="00BA1CE7" w:rsidRPr="00C77F4E" w:rsidRDefault="00BA1CE7" w:rsidP="00A4202A">
      <w:pPr>
        <w:pStyle w:val="ListParagraph"/>
        <w:numPr>
          <w:ilvl w:val="0"/>
          <w:numId w:val="116"/>
        </w:numPr>
        <w:spacing w:after="160" w:line="259" w:lineRule="auto"/>
        <w:jc w:val="left"/>
        <w:rPr>
          <w:rFonts w:ascii="Arial" w:hAnsi="Arial" w:cs="Arial"/>
          <w:b/>
        </w:rPr>
      </w:pPr>
      <w:r w:rsidRPr="00C77F4E">
        <w:rPr>
          <w:rFonts w:ascii="Arial" w:hAnsi="Arial" w:cs="Arial"/>
          <w:b/>
        </w:rPr>
        <w:t xml:space="preserve">Nhiệm vụ được giao </w:t>
      </w:r>
    </w:p>
    <w:p w:rsidR="00BA1CE7" w:rsidRPr="00C77F4E" w:rsidRDefault="00BA1CE7" w:rsidP="00BA1CE7">
      <w:pPr>
        <w:pStyle w:val="ListParagraph"/>
        <w:rPr>
          <w:rFonts w:ascii="Arial" w:hAnsi="Arial" w:cs="Arial"/>
        </w:rPr>
      </w:pPr>
      <w:r w:rsidRPr="00C77F4E">
        <w:rPr>
          <w:rFonts w:ascii="Arial" w:hAnsi="Arial" w:cs="Arial"/>
        </w:rPr>
        <w:t xml:space="preserve">Quản lý hợp đồng lao động cho nhân viên. </w:t>
      </w:r>
    </w:p>
    <w:p w:rsidR="00BA1CE7" w:rsidRPr="00C77F4E" w:rsidRDefault="00BA1CE7" w:rsidP="00A4202A">
      <w:pPr>
        <w:pStyle w:val="ListParagraph"/>
        <w:numPr>
          <w:ilvl w:val="0"/>
          <w:numId w:val="116"/>
        </w:numPr>
        <w:spacing w:after="160" w:line="259" w:lineRule="auto"/>
        <w:jc w:val="left"/>
        <w:rPr>
          <w:rFonts w:ascii="Arial" w:hAnsi="Arial" w:cs="Arial"/>
          <w:b/>
        </w:rPr>
      </w:pPr>
      <w:r w:rsidRPr="00C77F4E">
        <w:rPr>
          <w:rFonts w:ascii="Arial" w:hAnsi="Arial" w:cs="Arial"/>
          <w:b/>
        </w:rPr>
        <w:t>Vấn đề gặp phải:</w:t>
      </w:r>
    </w:p>
    <w:p w:rsidR="00BA1CE7" w:rsidRPr="00C77F4E" w:rsidRDefault="00BA1CE7" w:rsidP="00A4202A">
      <w:pPr>
        <w:pStyle w:val="ListParagraph"/>
        <w:numPr>
          <w:ilvl w:val="0"/>
          <w:numId w:val="114"/>
        </w:numPr>
        <w:spacing w:after="160" w:line="259" w:lineRule="auto"/>
        <w:jc w:val="left"/>
        <w:rPr>
          <w:rFonts w:ascii="Arial" w:hAnsi="Arial" w:cs="Arial"/>
        </w:rPr>
      </w:pPr>
      <w:r w:rsidRPr="00C77F4E">
        <w:rPr>
          <w:rFonts w:ascii="Arial" w:hAnsi="Arial" w:cs="Arial"/>
        </w:rPr>
        <w:t>Lúc bắt đầu chia nhiệm vụ về không thống nhất giữa nhóm 17, nhóm 10 và nhóm 21 làm tiêu tốn thời gian trong việc phân công lại module.</w:t>
      </w:r>
    </w:p>
    <w:p w:rsidR="00BA1CE7" w:rsidRPr="00C77F4E" w:rsidRDefault="00BA1CE7" w:rsidP="00A4202A">
      <w:pPr>
        <w:pStyle w:val="ListParagraph"/>
        <w:numPr>
          <w:ilvl w:val="0"/>
          <w:numId w:val="114"/>
        </w:numPr>
        <w:spacing w:after="160" w:line="259" w:lineRule="auto"/>
        <w:jc w:val="left"/>
        <w:rPr>
          <w:rFonts w:ascii="Arial" w:hAnsi="Arial" w:cs="Arial"/>
        </w:rPr>
      </w:pPr>
      <w:r w:rsidRPr="00C77F4E">
        <w:rPr>
          <w:rFonts w:ascii="Arial" w:hAnsi="Arial" w:cs="Arial"/>
        </w:rPr>
        <w:t>Không có tài liệu chi tiết mô tả về danh sách các tính năng, các yêu cầu cho các tính năng như giao diện, font, check value cho input…cho module của nhóm.</w:t>
      </w:r>
    </w:p>
    <w:p w:rsidR="00BA1CE7" w:rsidRPr="00C77F4E" w:rsidRDefault="00BA1CE7" w:rsidP="00A4202A">
      <w:pPr>
        <w:pStyle w:val="ListParagraph"/>
        <w:numPr>
          <w:ilvl w:val="0"/>
          <w:numId w:val="114"/>
        </w:numPr>
        <w:spacing w:after="160" w:line="259" w:lineRule="auto"/>
        <w:jc w:val="left"/>
        <w:rPr>
          <w:rFonts w:ascii="Arial" w:hAnsi="Arial" w:cs="Arial"/>
        </w:rPr>
      </w:pPr>
      <w:r w:rsidRPr="00C77F4E">
        <w:rPr>
          <w:rFonts w:ascii="Arial" w:hAnsi="Arial" w:cs="Arial"/>
        </w:rPr>
        <w:t>Các tính năng trong module có liên quan đến module của nhóm quản lý nhân sự nên khó khăn trong việc thống nhất database và liên kết giao diện.</w:t>
      </w:r>
    </w:p>
    <w:p w:rsidR="00BA1CE7" w:rsidRPr="00C77F4E" w:rsidRDefault="00BA1CE7" w:rsidP="00A4202A">
      <w:pPr>
        <w:pStyle w:val="ListParagraph"/>
        <w:numPr>
          <w:ilvl w:val="0"/>
          <w:numId w:val="114"/>
        </w:numPr>
        <w:spacing w:after="160" w:line="259" w:lineRule="auto"/>
        <w:jc w:val="left"/>
        <w:rPr>
          <w:rFonts w:ascii="Arial" w:hAnsi="Arial" w:cs="Arial"/>
        </w:rPr>
      </w:pPr>
      <w:r w:rsidRPr="00C77F4E">
        <w:rPr>
          <w:rFonts w:ascii="Arial" w:hAnsi="Arial" w:cs="Arial"/>
        </w:rPr>
        <w:t>Có nhiều kênh liên lạc nên khó trong việc tiếp nhân thông tin và quản lý thông tin.</w:t>
      </w:r>
    </w:p>
    <w:p w:rsidR="00BA1CE7" w:rsidRPr="00C77F4E" w:rsidRDefault="00BA1CE7" w:rsidP="00A4202A">
      <w:pPr>
        <w:pStyle w:val="ListParagraph"/>
        <w:numPr>
          <w:ilvl w:val="0"/>
          <w:numId w:val="114"/>
        </w:numPr>
        <w:spacing w:after="160" w:line="259" w:lineRule="auto"/>
        <w:jc w:val="left"/>
        <w:rPr>
          <w:rFonts w:ascii="Arial" w:hAnsi="Arial" w:cs="Arial"/>
        </w:rPr>
      </w:pPr>
      <w:r w:rsidRPr="00C77F4E">
        <w:rPr>
          <w:rFonts w:ascii="Arial" w:hAnsi="Arial" w:cs="Arial"/>
        </w:rPr>
        <w:t>Tìm hiểu về công nghệ và framework để xậy dựng ứng dụng còn khó khăn.</w:t>
      </w:r>
    </w:p>
    <w:p w:rsidR="00BA1CE7" w:rsidRPr="00C77F4E" w:rsidRDefault="00BA1CE7" w:rsidP="00BA1CE7">
      <w:pPr>
        <w:pStyle w:val="ListParagraph"/>
        <w:rPr>
          <w:rFonts w:ascii="Arial" w:hAnsi="Arial" w:cs="Arial"/>
          <w:b/>
        </w:rPr>
      </w:pPr>
      <w:r w:rsidRPr="00C77F4E">
        <w:rPr>
          <w:rFonts w:ascii="Arial" w:hAnsi="Arial" w:cs="Arial"/>
          <w:b/>
        </w:rPr>
        <w:lastRenderedPageBreak/>
        <w:t>3. Cách khắc phục</w:t>
      </w:r>
    </w:p>
    <w:p w:rsidR="00BA1CE7" w:rsidRPr="00C77F4E" w:rsidRDefault="00BA1CE7" w:rsidP="00BA1CE7">
      <w:pPr>
        <w:pStyle w:val="ListParagraph"/>
        <w:rPr>
          <w:rFonts w:ascii="Arial" w:hAnsi="Arial" w:cs="Arial"/>
        </w:rPr>
      </w:pPr>
      <w:r w:rsidRPr="00C77F4E">
        <w:rPr>
          <w:rFonts w:ascii="Arial" w:hAnsi="Arial" w:cs="Arial"/>
        </w:rPr>
        <w:t>-Các nhóm trưởng trong các nhóm đã trao đổi với nhau và hỏi ý kiến các thành viên trong nhóm của mình để chia lại module cho nhóm mình.</w:t>
      </w:r>
    </w:p>
    <w:p w:rsidR="00BA1CE7" w:rsidRPr="00C77F4E" w:rsidRDefault="00BA1CE7" w:rsidP="00BA1CE7">
      <w:pPr>
        <w:pStyle w:val="ListParagraph"/>
        <w:rPr>
          <w:rFonts w:ascii="Arial" w:hAnsi="Arial" w:cs="Arial"/>
        </w:rPr>
      </w:pPr>
      <w:r w:rsidRPr="00C77F4E">
        <w:rPr>
          <w:rFonts w:ascii="Arial" w:hAnsi="Arial" w:cs="Arial"/>
        </w:rPr>
        <w:t>- Nhóm dựa theo hướng dẫn là sử dụng các tính năng của phần mềm quản lý nhân sự mà ngân hàng Sacombank đã mua của FPT và đang xây dựng để xây dựng các tính năng tương tự cho module quản lý hợp đồng lao động.</w:t>
      </w:r>
    </w:p>
    <w:p w:rsidR="00BA1CE7" w:rsidRPr="00C77F4E" w:rsidRDefault="00BA1CE7" w:rsidP="00BA1CE7">
      <w:pPr>
        <w:pStyle w:val="ListParagraph"/>
        <w:rPr>
          <w:rFonts w:ascii="Arial" w:hAnsi="Arial" w:cs="Arial"/>
        </w:rPr>
      </w:pPr>
      <w:r w:rsidRPr="00C77F4E">
        <w:rPr>
          <w:rFonts w:ascii="Arial" w:hAnsi="Arial" w:cs="Arial"/>
        </w:rPr>
        <w:t>- Nhóm xây dựng database chung cho cả nhóm rồi liên hệ với nhóm trưởng của nhóm quản lý module nhân viên để thống nhất database.</w:t>
      </w:r>
    </w:p>
    <w:p w:rsidR="00BA1CE7" w:rsidRPr="00C77F4E" w:rsidRDefault="00BA1CE7" w:rsidP="00BA1CE7">
      <w:pPr>
        <w:pStyle w:val="ListParagraph"/>
        <w:rPr>
          <w:rFonts w:ascii="Arial" w:hAnsi="Arial" w:cs="Arial"/>
        </w:rPr>
      </w:pPr>
      <w:r w:rsidRPr="00C77F4E">
        <w:rPr>
          <w:rFonts w:ascii="Arial" w:hAnsi="Arial" w:cs="Arial"/>
        </w:rPr>
        <w:t>-Thường xuyên cập nhật viber để làm nguồn thông tin chính thống, trao đổi và nộp báo cáo hàng tuần cho nhóm trưởng trên bitrix.</w:t>
      </w:r>
    </w:p>
    <w:p w:rsidR="00BA1CE7" w:rsidRPr="00C77F4E" w:rsidRDefault="00BA1CE7" w:rsidP="00BA1CE7">
      <w:pPr>
        <w:pStyle w:val="ListParagraph"/>
        <w:rPr>
          <w:rFonts w:ascii="Arial" w:hAnsi="Arial" w:cs="Arial"/>
        </w:rPr>
      </w:pPr>
      <w:r w:rsidRPr="00C77F4E">
        <w:rPr>
          <w:rFonts w:ascii="Arial" w:hAnsi="Arial" w:cs="Arial"/>
        </w:rPr>
        <w:t>-Upload code lên git vào nhánh 2-10 nhân sự khi có sự thay đổi.</w:t>
      </w:r>
    </w:p>
    <w:p w:rsidR="00BA1CE7" w:rsidRPr="00C77F4E" w:rsidRDefault="00BA1CE7" w:rsidP="00BA1CE7">
      <w:pPr>
        <w:rPr>
          <w:rFonts w:ascii="Arial" w:hAnsi="Arial" w:cs="Arial"/>
          <w:b/>
          <w:szCs w:val="26"/>
        </w:rPr>
      </w:pPr>
      <w:r w:rsidRPr="00C77F4E">
        <w:rPr>
          <w:rFonts w:ascii="Arial" w:hAnsi="Arial" w:cs="Arial"/>
          <w:szCs w:val="26"/>
        </w:rPr>
        <w:t xml:space="preserve"> 4. </w:t>
      </w:r>
      <w:r w:rsidRPr="00C77F4E">
        <w:rPr>
          <w:rFonts w:ascii="Arial" w:hAnsi="Arial" w:cs="Arial"/>
          <w:b/>
          <w:szCs w:val="26"/>
        </w:rPr>
        <w:t>Những điều làm được</w:t>
      </w:r>
    </w:p>
    <w:p w:rsidR="00BA1CE7" w:rsidRPr="00C77F4E" w:rsidRDefault="00BA1CE7" w:rsidP="00BA1CE7">
      <w:pPr>
        <w:pStyle w:val="ListParagraph"/>
        <w:rPr>
          <w:rFonts w:ascii="Arial" w:hAnsi="Arial" w:cs="Arial"/>
          <w:b/>
        </w:rPr>
      </w:pPr>
      <w:r w:rsidRPr="00C77F4E">
        <w:rPr>
          <w:rFonts w:ascii="Arial" w:hAnsi="Arial" w:cs="Arial"/>
          <w:b/>
        </w:rPr>
        <w:t>Qúa trình thực hiện</w:t>
      </w:r>
    </w:p>
    <w:p w:rsidR="00BA1CE7" w:rsidRPr="00C77F4E" w:rsidRDefault="00BA1CE7" w:rsidP="00BA1CE7">
      <w:pPr>
        <w:rPr>
          <w:rFonts w:ascii="Arial" w:hAnsi="Arial" w:cs="Arial"/>
          <w:szCs w:val="26"/>
        </w:rPr>
      </w:pPr>
      <w:r w:rsidRPr="00C77F4E">
        <w:rPr>
          <w:rFonts w:ascii="Arial" w:hAnsi="Arial" w:cs="Arial"/>
          <w:szCs w:val="26"/>
        </w:rPr>
        <w:t xml:space="preserve"> Sprint 1(3/4/2016-24/4/2016):</w:t>
      </w:r>
    </w:p>
    <w:p w:rsidR="00BA1CE7" w:rsidRPr="00C77F4E" w:rsidRDefault="00BA1CE7" w:rsidP="00BA1CE7">
      <w:pPr>
        <w:pStyle w:val="ListParagraph"/>
        <w:rPr>
          <w:rFonts w:ascii="Arial" w:hAnsi="Arial" w:cs="Arial"/>
        </w:rPr>
      </w:pPr>
      <w:r w:rsidRPr="00C77F4E">
        <w:rPr>
          <w:rFonts w:ascii="Arial" w:hAnsi="Arial" w:cs="Arial"/>
        </w:rPr>
        <w:tab/>
        <w:t>-Tìm hiểu về công nghệ được sử dụng trong framework do thầy cung cấp: ngôn ngữ C#, ASP.NET, Siverlight 5, cấu trúc mô hình MVVM source tree, git, SQL server, WCF Services, LINQ và tiến hành setup environment để run framework chung của lớp.</w:t>
      </w:r>
    </w:p>
    <w:p w:rsidR="00BA1CE7" w:rsidRPr="00C77F4E" w:rsidRDefault="00BA1CE7" w:rsidP="00BA1CE7">
      <w:pPr>
        <w:pStyle w:val="ListParagraph"/>
        <w:rPr>
          <w:rFonts w:ascii="Arial" w:hAnsi="Arial" w:cs="Arial"/>
        </w:rPr>
      </w:pPr>
      <w:r w:rsidRPr="00C77F4E">
        <w:rPr>
          <w:rFonts w:ascii="Arial" w:hAnsi="Arial" w:cs="Arial"/>
        </w:rPr>
        <w:tab/>
        <w:t>-Tiến hành đăng ký tài khoản remine để get và merge source code từ địa chỉ web 10.80.13.138:8000 của lớp.</w:t>
      </w:r>
    </w:p>
    <w:p w:rsidR="00BA1CE7" w:rsidRPr="00C77F4E" w:rsidRDefault="00BA1CE7" w:rsidP="00BA1CE7">
      <w:pPr>
        <w:pStyle w:val="ListParagraph"/>
        <w:rPr>
          <w:rFonts w:ascii="Arial" w:hAnsi="Arial" w:cs="Arial"/>
        </w:rPr>
      </w:pPr>
      <w:r w:rsidRPr="00C77F4E">
        <w:rPr>
          <w:rFonts w:ascii="Arial" w:hAnsi="Arial" w:cs="Arial"/>
        </w:rPr>
        <w:tab/>
        <w:t>- Tìm tài liệu và phân tích nghiệp vụ cho module quản lý hợp đồng lạo động bao gồm việc cập nhật thông tin hợp đồng lao động và quản lý thông tin hợp đồng.</w:t>
      </w:r>
    </w:p>
    <w:p w:rsidR="00BA1CE7" w:rsidRPr="00C77F4E" w:rsidRDefault="00BA1CE7" w:rsidP="00BA1CE7">
      <w:pPr>
        <w:pStyle w:val="ListParagraph"/>
        <w:rPr>
          <w:rFonts w:ascii="Arial" w:hAnsi="Arial" w:cs="Arial"/>
        </w:rPr>
      </w:pPr>
      <w:r w:rsidRPr="00C77F4E">
        <w:rPr>
          <w:rFonts w:ascii="Arial" w:hAnsi="Arial" w:cs="Arial"/>
        </w:rPr>
        <w:tab/>
        <w:t>- Vẽ user case tổng quát cho module quản lý hợp đồng và phân tích quy trình nghiệp vụ cho user case: tra cứu hợp đồng, thêm hợp đồng và xóa hợp đồng.</w:t>
      </w:r>
    </w:p>
    <w:p w:rsidR="00BA1CE7" w:rsidRPr="00C77F4E" w:rsidRDefault="00BA1CE7" w:rsidP="00BA1CE7">
      <w:pPr>
        <w:pStyle w:val="ListParagraph"/>
        <w:rPr>
          <w:rFonts w:ascii="Arial" w:hAnsi="Arial" w:cs="Arial"/>
        </w:rPr>
      </w:pPr>
      <w:r w:rsidRPr="00C77F4E">
        <w:rPr>
          <w:rFonts w:ascii="Arial" w:hAnsi="Arial" w:cs="Arial"/>
        </w:rPr>
        <w:lastRenderedPageBreak/>
        <w:t>.</w:t>
      </w:r>
      <w:r w:rsidRPr="00C77F4E">
        <w:rPr>
          <w:rFonts w:ascii="Arial" w:hAnsi="Arial" w:cs="Arial"/>
          <w:noProof/>
        </w:rPr>
        <w:t>User case quản lý hợp đồng</w:t>
      </w:r>
      <w:r w:rsidRPr="00C77F4E">
        <w:rPr>
          <w:rFonts w:ascii="Arial" w:hAnsi="Arial" w:cs="Arial"/>
          <w:noProof/>
        </w:rPr>
        <w:drawing>
          <wp:inline distT="0" distB="0" distL="0" distR="0" wp14:anchorId="1ECF755F" wp14:editId="17D68991">
            <wp:extent cx="5753100" cy="4876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3100" cy="4876800"/>
                    </a:xfrm>
                    <a:prstGeom prst="rect">
                      <a:avLst/>
                    </a:prstGeom>
                  </pic:spPr>
                </pic:pic>
              </a:graphicData>
            </a:graphic>
          </wp:inline>
        </w:drawing>
      </w:r>
    </w:p>
    <w:p w:rsidR="00BA1CE7" w:rsidRPr="00C77F4E" w:rsidRDefault="00BA1CE7" w:rsidP="00BA1CE7">
      <w:pPr>
        <w:rPr>
          <w:rFonts w:ascii="Arial" w:hAnsi="Arial" w:cs="Arial"/>
          <w:szCs w:val="26"/>
        </w:rPr>
      </w:pPr>
      <w:r w:rsidRPr="00C77F4E">
        <w:rPr>
          <w:rFonts w:ascii="Arial" w:hAnsi="Arial" w:cs="Arial"/>
          <w:szCs w:val="26"/>
        </w:rPr>
        <w:t>Sprint 2(24/42016-15/5/2016):</w:t>
      </w:r>
    </w:p>
    <w:p w:rsidR="00BA1CE7" w:rsidRPr="00C77F4E" w:rsidRDefault="00BA1CE7" w:rsidP="00BA1CE7">
      <w:pPr>
        <w:pStyle w:val="ListParagraph"/>
        <w:ind w:firstLine="720"/>
        <w:rPr>
          <w:rFonts w:ascii="Arial" w:hAnsi="Arial" w:cs="Arial"/>
        </w:rPr>
      </w:pPr>
      <w:r w:rsidRPr="00C77F4E">
        <w:rPr>
          <w:rFonts w:ascii="Arial" w:hAnsi="Arial" w:cs="Arial"/>
        </w:rPr>
        <w:t>- Vẽ sequence diagrams cho tính năng tìm kiếm, thêm và xóa hợp đồng lao động.</w:t>
      </w:r>
    </w:p>
    <w:p w:rsidR="00BA1CE7" w:rsidRPr="00C77F4E" w:rsidRDefault="00BA1CE7" w:rsidP="00BA1CE7">
      <w:pPr>
        <w:pStyle w:val="ListParagraph"/>
        <w:ind w:firstLine="720"/>
        <w:rPr>
          <w:rFonts w:ascii="Arial" w:hAnsi="Arial" w:cs="Arial"/>
        </w:rPr>
      </w:pPr>
      <w:r w:rsidRPr="00C77F4E">
        <w:rPr>
          <w:rFonts w:ascii="Arial" w:hAnsi="Arial" w:cs="Arial"/>
        </w:rPr>
        <w:t>Xóa hợp đồng:</w:t>
      </w:r>
    </w:p>
    <w:p w:rsidR="00BA1CE7" w:rsidRPr="00C77F4E" w:rsidRDefault="00BA1CE7" w:rsidP="00BA1CE7">
      <w:pPr>
        <w:pStyle w:val="ListParagraph"/>
        <w:ind w:left="0" w:firstLine="720"/>
        <w:rPr>
          <w:rFonts w:ascii="Arial" w:hAnsi="Arial" w:cs="Arial"/>
        </w:rPr>
      </w:pPr>
      <w:r w:rsidRPr="00C77F4E">
        <w:rPr>
          <w:rFonts w:ascii="Arial" w:hAnsi="Arial" w:cs="Arial"/>
          <w:noProof/>
        </w:rPr>
        <w:lastRenderedPageBreak/>
        <w:drawing>
          <wp:inline distT="0" distB="0" distL="0" distR="0" wp14:anchorId="1C68412A" wp14:editId="6698B8A7">
            <wp:extent cx="5934075" cy="3286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BA1CE7" w:rsidRPr="00C77F4E" w:rsidRDefault="00BA1CE7" w:rsidP="00BA1CE7">
      <w:pPr>
        <w:ind w:firstLine="720"/>
        <w:rPr>
          <w:rFonts w:ascii="Arial" w:hAnsi="Arial" w:cs="Arial"/>
          <w:szCs w:val="26"/>
        </w:rPr>
      </w:pPr>
      <w:r w:rsidRPr="00C77F4E">
        <w:rPr>
          <w:rFonts w:ascii="Arial" w:hAnsi="Arial" w:cs="Arial"/>
          <w:szCs w:val="26"/>
        </w:rPr>
        <w:t>Xem hợp đồng:</w:t>
      </w:r>
    </w:p>
    <w:p w:rsidR="00BA1CE7" w:rsidRPr="00C77F4E" w:rsidRDefault="00BA1CE7" w:rsidP="00BA1CE7">
      <w:pPr>
        <w:pStyle w:val="ListParagraph"/>
        <w:ind w:left="0" w:firstLine="720"/>
        <w:rPr>
          <w:rFonts w:ascii="Arial" w:hAnsi="Arial" w:cs="Arial"/>
        </w:rPr>
      </w:pPr>
      <w:r w:rsidRPr="00C77F4E">
        <w:rPr>
          <w:rFonts w:ascii="Arial" w:hAnsi="Arial" w:cs="Arial"/>
          <w:noProof/>
        </w:rPr>
        <w:drawing>
          <wp:inline distT="0" distB="0" distL="0" distR="0" wp14:anchorId="0BF0DB0D" wp14:editId="32104948">
            <wp:extent cx="5943600" cy="4057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rsidR="00BA1CE7" w:rsidRPr="00C77F4E" w:rsidRDefault="00BA1CE7" w:rsidP="00BA1CE7">
      <w:pPr>
        <w:pStyle w:val="ListParagraph"/>
        <w:ind w:left="0" w:firstLine="720"/>
        <w:rPr>
          <w:rFonts w:ascii="Arial" w:hAnsi="Arial" w:cs="Arial"/>
        </w:rPr>
      </w:pPr>
      <w:r w:rsidRPr="00C77F4E">
        <w:rPr>
          <w:rFonts w:ascii="Arial" w:hAnsi="Arial" w:cs="Arial"/>
        </w:rPr>
        <w:t>Tìm kiếm hợp đồng</w:t>
      </w:r>
    </w:p>
    <w:p w:rsidR="00BA1CE7" w:rsidRPr="00C77F4E" w:rsidRDefault="00BA1CE7" w:rsidP="00BA1CE7">
      <w:pPr>
        <w:pStyle w:val="ListParagraph"/>
        <w:ind w:left="0" w:firstLine="720"/>
        <w:rPr>
          <w:rFonts w:ascii="Arial" w:hAnsi="Arial" w:cs="Arial"/>
        </w:rPr>
      </w:pPr>
      <w:r w:rsidRPr="00C77F4E">
        <w:rPr>
          <w:rFonts w:ascii="Arial" w:hAnsi="Arial" w:cs="Arial"/>
          <w:noProof/>
        </w:rPr>
        <w:lastRenderedPageBreak/>
        <w:drawing>
          <wp:inline distT="0" distB="0" distL="0" distR="0" wp14:anchorId="35D8148A" wp14:editId="3D98D39D">
            <wp:extent cx="5943600" cy="37623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rsidR="00BA1CE7" w:rsidRPr="00C77F4E" w:rsidRDefault="00BA1CE7" w:rsidP="00BA1CE7">
      <w:pPr>
        <w:pStyle w:val="ListParagraph"/>
        <w:ind w:left="0" w:firstLine="720"/>
        <w:rPr>
          <w:rFonts w:ascii="Arial" w:hAnsi="Arial" w:cs="Arial"/>
        </w:rPr>
      </w:pPr>
      <w:r w:rsidRPr="00C77F4E">
        <w:rPr>
          <w:rFonts w:ascii="Arial" w:hAnsi="Arial" w:cs="Arial"/>
        </w:rPr>
        <w:t>Thêm hợp đồng</w:t>
      </w:r>
    </w:p>
    <w:p w:rsidR="00BA1CE7" w:rsidRPr="00C77F4E" w:rsidRDefault="00BA1CE7" w:rsidP="00BA1CE7">
      <w:pPr>
        <w:pStyle w:val="ListParagraph"/>
        <w:ind w:left="0" w:firstLine="720"/>
        <w:rPr>
          <w:rFonts w:ascii="Arial" w:hAnsi="Arial" w:cs="Arial"/>
        </w:rPr>
      </w:pPr>
      <w:r w:rsidRPr="00C77F4E">
        <w:rPr>
          <w:rFonts w:ascii="Arial" w:hAnsi="Arial" w:cs="Arial"/>
          <w:noProof/>
        </w:rPr>
        <w:drawing>
          <wp:inline distT="0" distB="0" distL="0" distR="0" wp14:anchorId="2AFB13F0" wp14:editId="7D38B939">
            <wp:extent cx="5934075" cy="3086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BA1CE7" w:rsidRPr="00C77F4E" w:rsidRDefault="00BA1CE7" w:rsidP="00BA1CE7">
      <w:pPr>
        <w:pStyle w:val="ListParagraph"/>
        <w:rPr>
          <w:rFonts w:ascii="Arial" w:hAnsi="Arial" w:cs="Arial"/>
        </w:rPr>
      </w:pPr>
      <w:r w:rsidRPr="00C77F4E">
        <w:rPr>
          <w:rFonts w:ascii="Arial" w:hAnsi="Arial" w:cs="Arial"/>
        </w:rPr>
        <w:tab/>
        <w:t>- Thiết kế database từ bản mô tả nghiệp vụ đã tìm hiểu được.</w:t>
      </w:r>
    </w:p>
    <w:p w:rsidR="00BA1CE7" w:rsidRPr="00C77F4E" w:rsidRDefault="00BA1CE7" w:rsidP="00BA1CE7">
      <w:pPr>
        <w:pStyle w:val="ListParagraph"/>
        <w:rPr>
          <w:rFonts w:ascii="Arial" w:hAnsi="Arial" w:cs="Arial"/>
        </w:rPr>
      </w:pPr>
      <w:r w:rsidRPr="00C77F4E">
        <w:rPr>
          <w:rFonts w:ascii="Arial" w:hAnsi="Arial" w:cs="Arial"/>
        </w:rPr>
        <w:tab/>
        <w:t>-Tiến hành thống nhất database với các tính năng khác trong nhóm và thống nhất databse với nhóm quản lý nhân sự.</w:t>
      </w:r>
    </w:p>
    <w:p w:rsidR="00BA1CE7" w:rsidRPr="00C77F4E" w:rsidRDefault="00BA1CE7" w:rsidP="00BA1CE7">
      <w:pPr>
        <w:pStyle w:val="ListParagraph"/>
        <w:rPr>
          <w:rFonts w:ascii="Arial" w:hAnsi="Arial" w:cs="Arial"/>
        </w:rPr>
      </w:pPr>
      <w:r w:rsidRPr="00C77F4E">
        <w:rPr>
          <w:rFonts w:ascii="Arial" w:hAnsi="Arial" w:cs="Arial"/>
        </w:rPr>
        <w:tab/>
        <w:t xml:space="preserve">- Tạo Stored Procedures cho các các function: </w:t>
      </w:r>
    </w:p>
    <w:p w:rsidR="00BA1CE7" w:rsidRPr="00C77F4E" w:rsidRDefault="00BA1CE7" w:rsidP="00A4202A">
      <w:pPr>
        <w:pStyle w:val="ListParagraph"/>
        <w:numPr>
          <w:ilvl w:val="0"/>
          <w:numId w:val="115"/>
        </w:numPr>
        <w:spacing w:after="160" w:line="259" w:lineRule="auto"/>
        <w:jc w:val="left"/>
        <w:rPr>
          <w:rFonts w:ascii="Arial" w:hAnsi="Arial" w:cs="Arial"/>
        </w:rPr>
      </w:pPr>
      <w:r w:rsidRPr="00C77F4E">
        <w:rPr>
          <w:rFonts w:ascii="Arial" w:hAnsi="Arial" w:cs="Arial"/>
        </w:rPr>
        <w:t>HR_CONTRACT_ById</w:t>
      </w:r>
    </w:p>
    <w:p w:rsidR="00BA1CE7" w:rsidRPr="00C77F4E" w:rsidRDefault="00BA1CE7" w:rsidP="00A4202A">
      <w:pPr>
        <w:pStyle w:val="ListParagraph"/>
        <w:numPr>
          <w:ilvl w:val="0"/>
          <w:numId w:val="115"/>
        </w:numPr>
        <w:spacing w:after="160" w:line="259" w:lineRule="auto"/>
        <w:jc w:val="left"/>
        <w:rPr>
          <w:rFonts w:ascii="Arial" w:hAnsi="Arial" w:cs="Arial"/>
        </w:rPr>
      </w:pPr>
      <w:r w:rsidRPr="00C77F4E">
        <w:rPr>
          <w:rFonts w:ascii="Arial" w:hAnsi="Arial" w:cs="Arial"/>
        </w:rPr>
        <w:t>HR_CONTRACT_Del</w:t>
      </w:r>
    </w:p>
    <w:p w:rsidR="00BA1CE7" w:rsidRPr="00C77F4E" w:rsidRDefault="00BA1CE7" w:rsidP="00A4202A">
      <w:pPr>
        <w:pStyle w:val="ListParagraph"/>
        <w:numPr>
          <w:ilvl w:val="0"/>
          <w:numId w:val="115"/>
        </w:numPr>
        <w:spacing w:after="160" w:line="259" w:lineRule="auto"/>
        <w:jc w:val="left"/>
        <w:rPr>
          <w:rFonts w:ascii="Arial" w:hAnsi="Arial" w:cs="Arial"/>
        </w:rPr>
      </w:pPr>
      <w:r w:rsidRPr="00C77F4E">
        <w:rPr>
          <w:rFonts w:ascii="Arial" w:hAnsi="Arial" w:cs="Arial"/>
        </w:rPr>
        <w:lastRenderedPageBreak/>
        <w:t>HR_CONTRACT_Ins</w:t>
      </w:r>
    </w:p>
    <w:p w:rsidR="00BA1CE7" w:rsidRPr="00C77F4E" w:rsidRDefault="00BA1CE7" w:rsidP="00A4202A">
      <w:pPr>
        <w:pStyle w:val="ListParagraph"/>
        <w:numPr>
          <w:ilvl w:val="0"/>
          <w:numId w:val="115"/>
        </w:numPr>
        <w:spacing w:after="160" w:line="259" w:lineRule="auto"/>
        <w:jc w:val="left"/>
        <w:rPr>
          <w:rFonts w:ascii="Arial" w:hAnsi="Arial" w:cs="Arial"/>
        </w:rPr>
      </w:pPr>
      <w:r w:rsidRPr="00C77F4E">
        <w:rPr>
          <w:rFonts w:ascii="Arial" w:hAnsi="Arial" w:cs="Arial"/>
        </w:rPr>
        <w:t>HR_CONTRACT_List</w:t>
      </w:r>
    </w:p>
    <w:p w:rsidR="00BA1CE7" w:rsidRPr="00C77F4E" w:rsidRDefault="00BA1CE7" w:rsidP="00A4202A">
      <w:pPr>
        <w:pStyle w:val="ListParagraph"/>
        <w:numPr>
          <w:ilvl w:val="0"/>
          <w:numId w:val="115"/>
        </w:numPr>
        <w:spacing w:after="160" w:line="259" w:lineRule="auto"/>
        <w:jc w:val="left"/>
        <w:rPr>
          <w:rFonts w:ascii="Arial" w:hAnsi="Arial" w:cs="Arial"/>
        </w:rPr>
      </w:pPr>
      <w:r w:rsidRPr="00C77F4E">
        <w:rPr>
          <w:rFonts w:ascii="Arial" w:hAnsi="Arial" w:cs="Arial"/>
        </w:rPr>
        <w:t>HR_CONTRACT_Search</w:t>
      </w:r>
    </w:p>
    <w:p w:rsidR="00BA1CE7" w:rsidRPr="00C77F4E" w:rsidRDefault="00BA1CE7" w:rsidP="00BA1CE7">
      <w:pPr>
        <w:ind w:left="1440"/>
        <w:rPr>
          <w:rFonts w:ascii="Arial" w:hAnsi="Arial" w:cs="Arial"/>
          <w:szCs w:val="26"/>
        </w:rPr>
      </w:pPr>
      <w:r w:rsidRPr="00C77F4E">
        <w:rPr>
          <w:rFonts w:ascii="Arial" w:hAnsi="Arial" w:cs="Arial"/>
          <w:szCs w:val="26"/>
        </w:rPr>
        <w:t>-Tạo giao diện từ database để tích hợp module quản lý hợp đồng cho nhân viên.</w:t>
      </w:r>
    </w:p>
    <w:p w:rsidR="00BA1CE7" w:rsidRPr="00C77F4E" w:rsidRDefault="00BA1CE7" w:rsidP="00BA1CE7">
      <w:pPr>
        <w:rPr>
          <w:rFonts w:ascii="Arial" w:hAnsi="Arial" w:cs="Arial"/>
          <w:szCs w:val="26"/>
        </w:rPr>
      </w:pPr>
      <w:r w:rsidRPr="00C77F4E">
        <w:rPr>
          <w:rFonts w:ascii="Arial" w:hAnsi="Arial" w:cs="Arial"/>
          <w:szCs w:val="26"/>
        </w:rPr>
        <w:t>Sprint 3(15/5/2016-10/6/21016)</w:t>
      </w:r>
    </w:p>
    <w:p w:rsidR="00BA1CE7" w:rsidRPr="00C77F4E" w:rsidRDefault="00BA1CE7" w:rsidP="00BA1CE7">
      <w:pPr>
        <w:ind w:left="1440"/>
        <w:rPr>
          <w:rFonts w:ascii="Arial" w:hAnsi="Arial" w:cs="Arial"/>
          <w:szCs w:val="26"/>
        </w:rPr>
      </w:pPr>
      <w:r w:rsidRPr="00C77F4E">
        <w:rPr>
          <w:rFonts w:ascii="Arial" w:hAnsi="Arial" w:cs="Arial"/>
          <w:szCs w:val="26"/>
        </w:rPr>
        <w:t>-Code server và client cho tính năng thêm hợp đồng và load danh sách hợp đồng lên giao diện.</w:t>
      </w:r>
    </w:p>
    <w:p w:rsidR="00BA1CE7" w:rsidRPr="00C77F4E" w:rsidRDefault="00BA1CE7" w:rsidP="00BA1CE7">
      <w:pPr>
        <w:ind w:left="1440"/>
        <w:rPr>
          <w:rFonts w:ascii="Arial" w:hAnsi="Arial" w:cs="Arial"/>
          <w:szCs w:val="26"/>
        </w:rPr>
      </w:pPr>
      <w:r w:rsidRPr="00C77F4E">
        <w:rPr>
          <w:rFonts w:ascii="Arial" w:hAnsi="Arial" w:cs="Arial"/>
          <w:szCs w:val="26"/>
        </w:rPr>
        <w:t>- Kiểm thử chức năng thêm hợp đồng.</w:t>
      </w:r>
    </w:p>
    <w:p w:rsidR="00BA1CE7" w:rsidRPr="00C77F4E" w:rsidRDefault="00BA1CE7" w:rsidP="00BA1CE7">
      <w:pPr>
        <w:rPr>
          <w:rFonts w:ascii="Arial" w:hAnsi="Arial" w:cs="Arial"/>
          <w:b/>
          <w:szCs w:val="26"/>
        </w:rPr>
      </w:pPr>
      <w:r w:rsidRPr="00C77F4E">
        <w:rPr>
          <w:rFonts w:ascii="Arial" w:hAnsi="Arial" w:cs="Arial"/>
          <w:b/>
          <w:szCs w:val="26"/>
        </w:rPr>
        <w:t>5. Những điều học được</w:t>
      </w:r>
    </w:p>
    <w:p w:rsidR="00BA1CE7" w:rsidRPr="00C77F4E" w:rsidRDefault="00BA1CE7" w:rsidP="00BA1CE7">
      <w:pPr>
        <w:ind w:left="1440"/>
        <w:rPr>
          <w:rFonts w:ascii="Arial" w:hAnsi="Arial" w:cs="Arial"/>
          <w:szCs w:val="26"/>
        </w:rPr>
      </w:pPr>
      <w:r w:rsidRPr="00C77F4E">
        <w:rPr>
          <w:rFonts w:ascii="Arial" w:hAnsi="Arial" w:cs="Arial"/>
          <w:szCs w:val="26"/>
        </w:rPr>
        <w:t>-Học được các sử dụng git, source tree để quản lý code dễ dàng hơn.</w:t>
      </w:r>
    </w:p>
    <w:p w:rsidR="00BA1CE7" w:rsidRPr="00C77F4E" w:rsidRDefault="00BA1CE7" w:rsidP="00BA1CE7">
      <w:pPr>
        <w:ind w:left="1440"/>
        <w:rPr>
          <w:rFonts w:ascii="Arial" w:hAnsi="Arial" w:cs="Arial"/>
          <w:szCs w:val="26"/>
        </w:rPr>
      </w:pPr>
      <w:r w:rsidRPr="00C77F4E">
        <w:rPr>
          <w:rFonts w:ascii="Arial" w:hAnsi="Arial" w:cs="Arial"/>
          <w:szCs w:val="26"/>
        </w:rPr>
        <w:t>-Hiểu sâu hơn về ngôn ngữ C#, ASP.NET, Siverlight 5, LINQ và mô hình MVVM hỗ trợ cho việc xây dựng một ứng dụng. Sử dụng thành thạo công cụ Visual Studio và SQL server.</w:t>
      </w:r>
    </w:p>
    <w:p w:rsidR="00BA1CE7" w:rsidRPr="00C77F4E" w:rsidRDefault="00BA1CE7" w:rsidP="00BA1CE7">
      <w:pPr>
        <w:ind w:left="1440"/>
        <w:rPr>
          <w:rFonts w:ascii="Arial" w:hAnsi="Arial" w:cs="Arial"/>
          <w:szCs w:val="26"/>
        </w:rPr>
      </w:pPr>
      <w:r w:rsidRPr="00C77F4E">
        <w:rPr>
          <w:rFonts w:ascii="Arial" w:hAnsi="Arial" w:cs="Arial"/>
          <w:szCs w:val="26"/>
        </w:rPr>
        <w:t>-Khi làm việc nhóm phải tuân thủ mọi quy định khi nhóm đưa ra ban đầu để tránh gây ảnh hưởng đến hiệu quả công việc của nhóm.</w:t>
      </w:r>
    </w:p>
    <w:p w:rsidR="00BA1CE7" w:rsidRPr="00C77F4E" w:rsidRDefault="00BA1CE7" w:rsidP="00BA1CE7">
      <w:pPr>
        <w:ind w:left="1440"/>
        <w:rPr>
          <w:rFonts w:ascii="Arial" w:hAnsi="Arial" w:cs="Arial"/>
          <w:szCs w:val="26"/>
        </w:rPr>
      </w:pPr>
      <w:r w:rsidRPr="00C77F4E">
        <w:rPr>
          <w:rFonts w:ascii="Arial" w:hAnsi="Arial" w:cs="Arial"/>
          <w:szCs w:val="26"/>
        </w:rPr>
        <w:t>-Khi gặp khó khăn gì phải thông báo sớm cho các thành viên khác trong nhóm để cùng nhau khắc phục sẽ nhanh hơn.</w:t>
      </w:r>
    </w:p>
    <w:p w:rsidR="00BA1CE7" w:rsidRPr="00C77F4E" w:rsidRDefault="00BA1CE7" w:rsidP="00BA1CE7">
      <w:pPr>
        <w:ind w:left="1440"/>
        <w:rPr>
          <w:rFonts w:ascii="Arial" w:hAnsi="Arial" w:cs="Arial"/>
          <w:szCs w:val="26"/>
        </w:rPr>
      </w:pPr>
      <w:r w:rsidRPr="00C77F4E">
        <w:rPr>
          <w:rFonts w:ascii="Arial" w:hAnsi="Arial" w:cs="Arial"/>
          <w:szCs w:val="26"/>
        </w:rPr>
        <w:t>-Hiểu được quy trình điều hành một số lượng lớn con người cùng nhau xây dựng một ứng dụng.</w:t>
      </w:r>
    </w:p>
    <w:p w:rsidR="00BA1CE7" w:rsidRPr="00C77F4E" w:rsidRDefault="00BA1CE7" w:rsidP="00BA1CE7">
      <w:pPr>
        <w:ind w:left="1440"/>
        <w:rPr>
          <w:rFonts w:ascii="Arial" w:hAnsi="Arial" w:cs="Arial"/>
          <w:szCs w:val="26"/>
        </w:rPr>
      </w:pPr>
      <w:r w:rsidRPr="00C77F4E">
        <w:rPr>
          <w:rFonts w:ascii="Arial" w:hAnsi="Arial" w:cs="Arial"/>
          <w:szCs w:val="26"/>
        </w:rPr>
        <w:t>-Biết thêm những kỹ năng để quản lý code, trình bày code thế nào để dễ quản lý hơn và được biết thêm những kỹ năng mới từ những thành viên khác trong nhóm.</w:t>
      </w:r>
    </w:p>
    <w:p w:rsidR="00BA1CE7" w:rsidRPr="00C77F4E" w:rsidRDefault="00BA1CE7" w:rsidP="00BA1CE7">
      <w:pPr>
        <w:ind w:left="1440"/>
        <w:rPr>
          <w:rFonts w:ascii="Arial" w:hAnsi="Arial" w:cs="Arial"/>
          <w:szCs w:val="26"/>
        </w:rPr>
      </w:pPr>
      <w:r w:rsidRPr="00C77F4E">
        <w:rPr>
          <w:rFonts w:ascii="Arial" w:hAnsi="Arial" w:cs="Arial"/>
          <w:szCs w:val="26"/>
        </w:rPr>
        <w:t>-Được biết thêm về hệ thống ERP là gì.</w:t>
      </w:r>
    </w:p>
    <w:p w:rsidR="00BA1CE7" w:rsidRPr="00C77F4E" w:rsidRDefault="00BA1CE7" w:rsidP="00BA1CE7">
      <w:pPr>
        <w:rPr>
          <w:rFonts w:ascii="Arial" w:hAnsi="Arial" w:cs="Arial"/>
          <w:b/>
          <w:szCs w:val="26"/>
        </w:rPr>
      </w:pPr>
      <w:r w:rsidRPr="00C77F4E">
        <w:rPr>
          <w:rFonts w:ascii="Arial" w:hAnsi="Arial" w:cs="Arial"/>
          <w:b/>
          <w:szCs w:val="26"/>
        </w:rPr>
        <w:lastRenderedPageBreak/>
        <w:t xml:space="preserve">Hạn chế: </w:t>
      </w:r>
    </w:p>
    <w:p w:rsidR="00BA1CE7" w:rsidRPr="00C77F4E" w:rsidRDefault="00BA1CE7" w:rsidP="00BA1CE7">
      <w:pPr>
        <w:ind w:left="1440"/>
        <w:rPr>
          <w:rFonts w:ascii="Arial" w:hAnsi="Arial" w:cs="Arial"/>
          <w:szCs w:val="26"/>
        </w:rPr>
      </w:pPr>
      <w:r w:rsidRPr="00C77F4E">
        <w:rPr>
          <w:rFonts w:ascii="Arial" w:hAnsi="Arial" w:cs="Arial"/>
          <w:szCs w:val="26"/>
        </w:rPr>
        <w:t>Code chưa tối ưu và rõ ràng.</w:t>
      </w:r>
    </w:p>
    <w:p w:rsidR="00BA1CE7" w:rsidRPr="00C77F4E" w:rsidRDefault="00BA1CE7" w:rsidP="00BA1CE7">
      <w:pPr>
        <w:ind w:left="1440"/>
        <w:rPr>
          <w:rFonts w:ascii="Arial" w:hAnsi="Arial" w:cs="Arial"/>
          <w:szCs w:val="26"/>
        </w:rPr>
      </w:pPr>
      <w:r w:rsidRPr="00C77F4E">
        <w:rPr>
          <w:rFonts w:ascii="Arial" w:hAnsi="Arial" w:cs="Arial"/>
          <w:szCs w:val="26"/>
        </w:rPr>
        <w:t>Việc nhật thông tin của lớp vẫn còn chậm.</w:t>
      </w:r>
    </w:p>
    <w:p w:rsidR="00BA1CE7" w:rsidRPr="00C77F4E" w:rsidRDefault="00BA1CE7" w:rsidP="00BA1CE7">
      <w:pPr>
        <w:pStyle w:val="ListParagraph"/>
        <w:rPr>
          <w:rFonts w:ascii="Arial" w:hAnsi="Arial" w:cs="Arial"/>
          <w:b/>
        </w:rPr>
      </w:pPr>
    </w:p>
    <w:p w:rsidR="00BA1CE7" w:rsidRPr="00C77F4E" w:rsidRDefault="00BA1CE7" w:rsidP="00A4202A">
      <w:pPr>
        <w:pStyle w:val="ListParagraph"/>
        <w:numPr>
          <w:ilvl w:val="0"/>
          <w:numId w:val="104"/>
        </w:numPr>
        <w:spacing w:after="160" w:line="259" w:lineRule="auto"/>
        <w:jc w:val="left"/>
        <w:rPr>
          <w:rFonts w:ascii="Arial" w:hAnsi="Arial" w:cs="Arial"/>
          <w:b/>
        </w:rPr>
      </w:pPr>
      <w:r w:rsidRPr="00C77F4E">
        <w:rPr>
          <w:rFonts w:ascii="Arial" w:hAnsi="Arial" w:cs="Arial"/>
          <w:b/>
        </w:rPr>
        <w:t>12520267 – Lê Minh Trung</w:t>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t>Nhiệm vụ được giao:</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 xml:space="preserve">Thiết kế Use-Case cho quản lí thông tin nhân viên. </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Sequence Diagrams cho quản lí thông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DataBase cho quản lí thông tin nhân viên.</w:t>
      </w:r>
    </w:p>
    <w:p w:rsidR="00BA1CE7" w:rsidRPr="00C77F4E" w:rsidRDefault="00BA1CE7" w:rsidP="00A4202A">
      <w:pPr>
        <w:pStyle w:val="ListParagraph"/>
        <w:numPr>
          <w:ilvl w:val="0"/>
          <w:numId w:val="105"/>
        </w:numPr>
        <w:spacing w:after="160" w:line="259" w:lineRule="auto"/>
        <w:jc w:val="left"/>
        <w:rPr>
          <w:rFonts w:ascii="Arial" w:hAnsi="Arial" w:cs="Arial"/>
          <w:lang w:val="fr-FR"/>
        </w:rPr>
      </w:pPr>
      <w:r w:rsidRPr="00C77F4E">
        <w:rPr>
          <w:rFonts w:ascii="Arial" w:hAnsi="Arial" w:cs="Arial"/>
          <w:lang w:val="fr-FR"/>
        </w:rPr>
        <w:t>Code client - submodule quản lí thông tin nhân viên.</w:t>
      </w:r>
    </w:p>
    <w:p w:rsidR="00BA1CE7" w:rsidRPr="00C77F4E" w:rsidRDefault="00BA1CE7" w:rsidP="00A4202A">
      <w:pPr>
        <w:pStyle w:val="ListParagraph"/>
        <w:numPr>
          <w:ilvl w:val="0"/>
          <w:numId w:val="105"/>
        </w:numPr>
        <w:spacing w:after="160" w:line="259" w:lineRule="auto"/>
        <w:jc w:val="left"/>
        <w:rPr>
          <w:rFonts w:ascii="Arial" w:hAnsi="Arial" w:cs="Arial"/>
          <w:lang w:val="fr-FR"/>
        </w:rPr>
      </w:pPr>
      <w:r w:rsidRPr="00C77F4E">
        <w:rPr>
          <w:rFonts w:ascii="Arial" w:hAnsi="Arial" w:cs="Arial"/>
          <w:lang w:val="fr-FR"/>
        </w:rPr>
        <w:t>Code server - submodule quản lí thông tin nhân viên.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Merge code và support.</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 xml:space="preserve"> Report</w:t>
      </w:r>
      <w:r w:rsidRPr="00C77F4E">
        <w:rPr>
          <w:rFonts w:ascii="Arial" w:hAnsi="Arial" w:cs="Arial"/>
        </w:rPr>
        <w:tab/>
      </w:r>
    </w:p>
    <w:p w:rsidR="00BA1CE7" w:rsidRPr="00C77F4E" w:rsidRDefault="00BA1CE7" w:rsidP="00BA1CE7">
      <w:pPr>
        <w:rPr>
          <w:rFonts w:ascii="Arial" w:eastAsiaTheme="majorEastAsia" w:hAnsi="Arial" w:cs="Arial"/>
          <w:szCs w:val="26"/>
        </w:rPr>
      </w:pPr>
      <w:r w:rsidRPr="00C77F4E">
        <w:rPr>
          <w:rFonts w:ascii="Arial" w:hAnsi="Arial" w:cs="Arial"/>
          <w:szCs w:val="26"/>
        </w:rPr>
        <w:br w:type="page"/>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lastRenderedPageBreak/>
        <w:t>Kết quả:</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Sprint 1:</w:t>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t>Thiết kế Sequene:</w:t>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t>Thêm nhân viên:</w:t>
      </w:r>
    </w:p>
    <w:p w:rsidR="00BA1CE7" w:rsidRPr="00C77F4E" w:rsidRDefault="00BA1CE7" w:rsidP="00BA1CE7">
      <w:pPr>
        <w:rPr>
          <w:rFonts w:ascii="Arial" w:hAnsi="Arial" w:cs="Arial"/>
          <w:szCs w:val="26"/>
        </w:rPr>
      </w:pPr>
      <w:r w:rsidRPr="00C77F4E">
        <w:rPr>
          <w:rFonts w:ascii="Arial" w:hAnsi="Arial" w:cs="Arial"/>
          <w:szCs w:val="26"/>
        </w:rPr>
        <w:object w:dxaOrig="12433" w:dyaOrig="7849">
          <v:shape id="_x0000_i1030" type="#_x0000_t75" style="width:467.25pt;height:294.75pt" o:ole="">
            <v:imagedata r:id="rId84" o:title=""/>
          </v:shape>
          <o:OLEObject Type="Embed" ProgID="Visio.Drawing.15" ShapeID="_x0000_i1030" DrawAspect="Content" ObjectID="_1527939950" r:id="rId101"/>
        </w:object>
      </w:r>
    </w:p>
    <w:p w:rsidR="00BA1CE7" w:rsidRPr="00C77F4E" w:rsidRDefault="00BA1CE7" w:rsidP="00BA1CE7">
      <w:pPr>
        <w:rPr>
          <w:rFonts w:ascii="Arial" w:hAnsi="Arial" w:cs="Arial"/>
          <w:szCs w:val="26"/>
        </w:rPr>
      </w:pPr>
      <w:r w:rsidRPr="00C77F4E">
        <w:rPr>
          <w:rFonts w:ascii="Arial" w:hAnsi="Arial" w:cs="Arial"/>
          <w:szCs w:val="26"/>
        </w:rPr>
        <w:br w:type="page"/>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lastRenderedPageBreak/>
        <w:t>Cập nhật thông tin nhân viên:</w:t>
      </w:r>
    </w:p>
    <w:p w:rsidR="00BA1CE7" w:rsidRPr="00C77F4E" w:rsidRDefault="00BA1CE7" w:rsidP="00BA1CE7">
      <w:pPr>
        <w:rPr>
          <w:rFonts w:ascii="Arial" w:hAnsi="Arial" w:cs="Arial"/>
          <w:szCs w:val="26"/>
        </w:rPr>
      </w:pPr>
      <w:r w:rsidRPr="00C77F4E">
        <w:rPr>
          <w:rFonts w:ascii="Arial" w:hAnsi="Arial" w:cs="Arial"/>
          <w:szCs w:val="26"/>
        </w:rPr>
        <w:object w:dxaOrig="12361" w:dyaOrig="7849">
          <v:shape id="_x0000_i1031" type="#_x0000_t75" style="width:468pt;height:297pt" o:ole="">
            <v:imagedata r:id="rId86" o:title=""/>
          </v:shape>
          <o:OLEObject Type="Embed" ProgID="Visio.Drawing.15" ShapeID="_x0000_i1031" DrawAspect="Content" ObjectID="_1527939951" r:id="rId102"/>
        </w:object>
      </w:r>
    </w:p>
    <w:p w:rsidR="00BA1CE7" w:rsidRPr="00C77F4E" w:rsidRDefault="00BA1CE7" w:rsidP="00A4202A">
      <w:pPr>
        <w:pStyle w:val="ListParagraph"/>
        <w:numPr>
          <w:ilvl w:val="2"/>
          <w:numId w:val="105"/>
        </w:numPr>
        <w:spacing w:after="160" w:line="259" w:lineRule="auto"/>
        <w:jc w:val="left"/>
        <w:rPr>
          <w:rFonts w:ascii="Arial" w:hAnsi="Arial" w:cs="Arial"/>
        </w:rPr>
      </w:pPr>
      <w:r w:rsidRPr="00C77F4E">
        <w:rPr>
          <w:rFonts w:ascii="Arial" w:hAnsi="Arial" w:cs="Arial"/>
        </w:rPr>
        <w:t>Xóa nhân viên:</w:t>
      </w:r>
    </w:p>
    <w:p w:rsidR="00BA1CE7" w:rsidRPr="00C77F4E" w:rsidRDefault="00BA1CE7" w:rsidP="00BA1CE7">
      <w:pPr>
        <w:rPr>
          <w:rFonts w:ascii="Arial" w:hAnsi="Arial" w:cs="Arial"/>
          <w:szCs w:val="26"/>
        </w:rPr>
      </w:pPr>
      <w:r w:rsidRPr="00C77F4E">
        <w:rPr>
          <w:rFonts w:ascii="Arial" w:hAnsi="Arial" w:cs="Arial"/>
          <w:szCs w:val="26"/>
        </w:rPr>
        <w:object w:dxaOrig="12505" w:dyaOrig="7849">
          <v:shape id="_x0000_i1032" type="#_x0000_t75" style="width:468pt;height:293.25pt" o:ole="">
            <v:imagedata r:id="rId88" o:title=""/>
          </v:shape>
          <o:OLEObject Type="Embed" ProgID="Visio.Drawing.15" ShapeID="_x0000_i1032" DrawAspect="Content" ObjectID="_1527939952" r:id="rId103"/>
        </w:object>
      </w:r>
      <w:r w:rsidRPr="00C77F4E">
        <w:rPr>
          <w:rFonts w:ascii="Arial" w:hAnsi="Arial" w:cs="Arial"/>
          <w:szCs w:val="26"/>
        </w:rPr>
        <w:br w:type="page"/>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lastRenderedPageBreak/>
        <w:t>Sprint 2:</w:t>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t>Thiết kế database:</w:t>
      </w:r>
    </w:p>
    <w:p w:rsidR="00BA1CE7" w:rsidRPr="00C77F4E" w:rsidRDefault="00BA1CE7" w:rsidP="00BA1CE7">
      <w:pPr>
        <w:pStyle w:val="ListParagraph"/>
        <w:rPr>
          <w:rFonts w:ascii="Arial" w:hAnsi="Arial" w:cs="Arial"/>
        </w:rPr>
      </w:pPr>
    </w:p>
    <w:p w:rsidR="00BA1CE7" w:rsidRPr="00C77F4E" w:rsidRDefault="00BA1CE7" w:rsidP="00BA1CE7">
      <w:pPr>
        <w:pStyle w:val="ListParagraph"/>
        <w:rPr>
          <w:rFonts w:ascii="Arial" w:hAnsi="Arial" w:cs="Arial"/>
        </w:rPr>
      </w:pPr>
      <w:r w:rsidRPr="00C77F4E">
        <w:rPr>
          <w:rFonts w:ascii="Arial" w:hAnsi="Arial" w:cs="Arial"/>
          <w:noProof/>
        </w:rPr>
        <w:drawing>
          <wp:anchor distT="0" distB="0" distL="114300" distR="114300" simplePos="0" relativeHeight="251671040" behindDoc="0" locked="0" layoutInCell="1" allowOverlap="1" wp14:anchorId="0426B426" wp14:editId="5BD9D3C5">
            <wp:simplePos x="0" y="0"/>
            <wp:positionH relativeFrom="column">
              <wp:posOffset>457200</wp:posOffset>
            </wp:positionH>
            <wp:positionV relativeFrom="paragraph">
              <wp:posOffset>4445</wp:posOffset>
            </wp:positionV>
            <wp:extent cx="5095875" cy="4314825"/>
            <wp:effectExtent l="0" t="0" r="9525"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5875" cy="4314825"/>
                    </a:xfrm>
                    <a:prstGeom prst="rect">
                      <a:avLst/>
                    </a:prstGeom>
                    <a:noFill/>
                    <a:ln>
                      <a:noFill/>
                    </a:ln>
                  </pic:spPr>
                </pic:pic>
              </a:graphicData>
            </a:graphic>
          </wp:anchor>
        </w:drawing>
      </w:r>
    </w:p>
    <w:p w:rsidR="00BA1CE7" w:rsidRPr="00C77F4E" w:rsidRDefault="00BA1CE7" w:rsidP="00A4202A">
      <w:pPr>
        <w:pStyle w:val="ListParagraph"/>
        <w:numPr>
          <w:ilvl w:val="1"/>
          <w:numId w:val="105"/>
        </w:numPr>
        <w:spacing w:after="160" w:line="259" w:lineRule="auto"/>
        <w:jc w:val="left"/>
        <w:rPr>
          <w:rFonts w:ascii="Arial" w:hAnsi="Arial" w:cs="Arial"/>
        </w:rPr>
      </w:pPr>
      <w:r w:rsidRPr="00C77F4E">
        <w:rPr>
          <w:rFonts w:ascii="Arial" w:hAnsi="Arial" w:cs="Arial"/>
        </w:rPr>
        <w:t>Store Procedure:</w:t>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4E9E0EB9" wp14:editId="20A7A71A">
            <wp:extent cx="3743325" cy="1914525"/>
            <wp:effectExtent l="0" t="0" r="9525" b="9525"/>
            <wp:docPr id="70" name="Picture 70" descr="C:\Users\Hikari.TG\AppData\Roaming\Skype\le.trung52\media_messaging\media_cache_v3\^6EE01BEBDD55F1B02B30FEE55CE881FB7C3CB543CE908EE65B^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kari.TG\AppData\Roaming\Skype\le.trung52\media_messaging\media_cache_v3\^6EE01BEBDD55F1B02B30FEE55CE881FB7C3CB543CE908EE65B^pimgpsh_fullsize_dist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43325" cy="1914525"/>
                    </a:xfrm>
                    <a:prstGeom prst="rect">
                      <a:avLst/>
                    </a:prstGeom>
                    <a:noFill/>
                    <a:ln>
                      <a:noFill/>
                    </a:ln>
                  </pic:spPr>
                </pic:pic>
              </a:graphicData>
            </a:graphic>
          </wp:inline>
        </w:drawing>
      </w:r>
    </w:p>
    <w:p w:rsidR="00BA1CE7" w:rsidRPr="00C77F4E" w:rsidRDefault="00BA1CE7" w:rsidP="00BA1CE7">
      <w:pPr>
        <w:rPr>
          <w:rFonts w:ascii="Arial" w:hAnsi="Arial" w:cs="Arial"/>
          <w:szCs w:val="26"/>
        </w:rPr>
      </w:pPr>
    </w:p>
    <w:p w:rsidR="00BA1CE7" w:rsidRPr="00C77F4E" w:rsidRDefault="00BA1CE7" w:rsidP="00BA1CE7">
      <w:pPr>
        <w:rPr>
          <w:rFonts w:ascii="Arial" w:eastAsiaTheme="majorEastAsia" w:hAnsi="Arial" w:cs="Arial"/>
          <w:szCs w:val="26"/>
        </w:rPr>
      </w:pPr>
      <w:r w:rsidRPr="00C77F4E">
        <w:rPr>
          <w:rFonts w:ascii="Arial" w:hAnsi="Arial" w:cs="Arial"/>
          <w:szCs w:val="26"/>
        </w:rPr>
        <w:br w:type="page"/>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lastRenderedPageBreak/>
        <w:t>Sprint 3:</w:t>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5AC24664" wp14:editId="6A136223">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BA1CE7" w:rsidRPr="00C77F4E" w:rsidRDefault="00BA1CE7" w:rsidP="00BA1CE7">
      <w:pPr>
        <w:rPr>
          <w:rFonts w:ascii="Arial" w:eastAsiaTheme="majorEastAsia" w:hAnsi="Arial" w:cs="Arial"/>
          <w:szCs w:val="26"/>
        </w:rPr>
      </w:pPr>
      <w:r w:rsidRPr="00C77F4E">
        <w:rPr>
          <w:rFonts w:ascii="Arial" w:hAnsi="Arial" w:cs="Arial"/>
          <w:szCs w:val="26"/>
        </w:rPr>
        <w:br w:type="page"/>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lastRenderedPageBreak/>
        <w:t>Các vấn đề gặp phải:</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Quá trình tìm hiểu Framework gặp nhiều khó nhăn.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Framework sử dụng nhiều external library, khó khăn cho việc cài đặt.</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Khó khăn trong việc truy cập vào server trường. Vấn đề liên quan đến VPN.</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Không có convention code, làm ảnh hưởng đến codestyle trong project.</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Merge code thường gây ra conflict.</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Xung đột database với nhóm khác khi update database của nhóm.</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Quá trình liên lạc với các nhóm khác còn hạn chế.</w:t>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t>Cách khắc phục: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Nhờ sự hướng dẫn của nhóm trường, lớp trường, hoặc thầy giáo cho phần cài đặt.</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Tìm hiểu kiến thức trên các website cho việc sử dụng framework, và giải quyết conflict.</w:t>
      </w:r>
    </w:p>
    <w:p w:rsidR="00BA1CE7" w:rsidRPr="00C77F4E" w:rsidRDefault="00BA1CE7" w:rsidP="00A4202A">
      <w:pPr>
        <w:pStyle w:val="ListParagraph"/>
        <w:numPr>
          <w:ilvl w:val="0"/>
          <w:numId w:val="105"/>
        </w:numPr>
        <w:spacing w:after="160" w:line="259" w:lineRule="auto"/>
        <w:jc w:val="left"/>
        <w:rPr>
          <w:rFonts w:ascii="Arial" w:hAnsi="Arial" w:cs="Arial"/>
          <w:lang w:val="fr-FR"/>
        </w:rPr>
      </w:pPr>
      <w:r w:rsidRPr="00C77F4E">
        <w:rPr>
          <w:rFonts w:ascii="Arial" w:hAnsi="Arial" w:cs="Arial"/>
          <w:lang w:val="fr-FR"/>
        </w:rPr>
        <w:t>Liên hệ với quản lí server để có thể merge code database.</w:t>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t>Những điều làm được: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Hoàn thành công việc được giao.</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Hỗ trợ các thành viên trong nhóm hoàn thành công việc.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Hỗ trợ nhóm khác khi gặp rắc rối trong quá trình làm việc.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Học hỏi thêm được kiến thức làm project lớn.</w:t>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t>Những điều chưa làm được:</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Chưa tối ưu trong quá trình lập trình, code style chưa thống nhất.</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Khó khăn trong việc tối ưu sau này.</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Thiết kế giao diện còn sơ sài.</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Một số vấn đề về logic chưa được giải quyết.</w:t>
      </w:r>
    </w:p>
    <w:p w:rsidR="00BA1CE7" w:rsidRPr="00C77F4E" w:rsidRDefault="00BA1CE7" w:rsidP="00A4202A">
      <w:pPr>
        <w:pStyle w:val="ListParagraph"/>
        <w:numPr>
          <w:ilvl w:val="0"/>
          <w:numId w:val="106"/>
        </w:numPr>
        <w:spacing w:after="160" w:line="259" w:lineRule="auto"/>
        <w:jc w:val="left"/>
        <w:rPr>
          <w:rFonts w:ascii="Arial" w:hAnsi="Arial" w:cs="Arial"/>
        </w:rPr>
      </w:pPr>
      <w:r w:rsidRPr="00C77F4E">
        <w:rPr>
          <w:rFonts w:ascii="Arial" w:hAnsi="Arial" w:cs="Arial"/>
        </w:rPr>
        <w:t>Bài học kinh nghiệm:</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Học hỏi được thêm nhiều kiến thức chuyên môn. Bao gồm kiến thức về quy trình phát triển phần mềm và kỹ thuật phầm mềm.</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Số lượng công việc của một dự án lớn, cách điều chỉnh khối lượng công việc hợp lý với từng thời kì.</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 xml:space="preserve">Kết nối mọi người, hoàn thành công việc </w:t>
      </w:r>
    </w:p>
    <w:p w:rsidR="00BA1CE7" w:rsidRPr="00C77F4E" w:rsidRDefault="00BA1CE7" w:rsidP="00A4202A">
      <w:pPr>
        <w:pStyle w:val="ListParagraph"/>
        <w:numPr>
          <w:ilvl w:val="0"/>
          <w:numId w:val="105"/>
        </w:numPr>
        <w:spacing w:after="160" w:line="259" w:lineRule="auto"/>
        <w:jc w:val="left"/>
        <w:rPr>
          <w:rFonts w:ascii="Arial" w:hAnsi="Arial" w:cs="Arial"/>
        </w:rPr>
      </w:pPr>
      <w:r w:rsidRPr="00C77F4E">
        <w:rPr>
          <w:rFonts w:ascii="Arial" w:hAnsi="Arial" w:cs="Arial"/>
        </w:rPr>
        <w:t>Có tinh thần trách nhiệm với những việc mình đã, đang và sẽ làm.</w:t>
      </w:r>
    </w:p>
    <w:p w:rsidR="00BA1CE7" w:rsidRPr="00C77F4E" w:rsidRDefault="00BA1CE7" w:rsidP="00BA1CE7">
      <w:pPr>
        <w:pStyle w:val="ListParagraph"/>
        <w:rPr>
          <w:rFonts w:ascii="Arial" w:hAnsi="Arial" w:cs="Arial"/>
        </w:rPr>
      </w:pPr>
    </w:p>
    <w:p w:rsidR="00BA1CE7" w:rsidRPr="00C77F4E" w:rsidRDefault="00BA1CE7" w:rsidP="00A4202A">
      <w:pPr>
        <w:pStyle w:val="ListParagraph"/>
        <w:numPr>
          <w:ilvl w:val="0"/>
          <w:numId w:val="104"/>
        </w:numPr>
        <w:spacing w:after="160" w:line="259" w:lineRule="auto"/>
        <w:jc w:val="left"/>
        <w:rPr>
          <w:rFonts w:ascii="Arial" w:hAnsi="Arial" w:cs="Arial"/>
          <w:b/>
        </w:rPr>
      </w:pPr>
      <w:r w:rsidRPr="00C77F4E">
        <w:rPr>
          <w:rFonts w:ascii="Arial" w:hAnsi="Arial" w:cs="Arial"/>
          <w:b/>
        </w:rPr>
        <w:t>12520486 – Trần Minh Tuấn</w:t>
      </w: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b/>
        </w:rPr>
        <w:t>Nhiệm vụ được giao:</w:t>
      </w:r>
    </w:p>
    <w:p w:rsidR="00BA1CE7" w:rsidRPr="00C77F4E" w:rsidRDefault="00BA1CE7" w:rsidP="00BA1CE7">
      <w:pPr>
        <w:ind w:left="720"/>
        <w:rPr>
          <w:rFonts w:ascii="Arial" w:hAnsi="Arial" w:cs="Arial"/>
          <w:szCs w:val="26"/>
        </w:rPr>
      </w:pPr>
      <w:r w:rsidRPr="00C77F4E">
        <w:rPr>
          <w:rFonts w:ascii="Arial" w:hAnsi="Arial" w:cs="Arial"/>
          <w:szCs w:val="26"/>
        </w:rPr>
        <w:t xml:space="preserve">Thiết kế Use-Case cho quản lí thông tin hết hạn hợp đồng </w:t>
      </w:r>
    </w:p>
    <w:p w:rsidR="00BA1CE7" w:rsidRPr="00C77F4E" w:rsidRDefault="00BA1CE7" w:rsidP="00BA1CE7">
      <w:pPr>
        <w:ind w:left="720"/>
        <w:rPr>
          <w:rFonts w:ascii="Arial" w:hAnsi="Arial" w:cs="Arial"/>
          <w:szCs w:val="26"/>
        </w:rPr>
      </w:pPr>
      <w:r w:rsidRPr="00C77F4E">
        <w:rPr>
          <w:rFonts w:ascii="Arial" w:hAnsi="Arial" w:cs="Arial"/>
          <w:szCs w:val="26"/>
        </w:rPr>
        <w:t>Thiết kế Sequence Diagrams cho quản lí thông tin hợp đồng hết hạn</w:t>
      </w:r>
    </w:p>
    <w:p w:rsidR="00BA1CE7" w:rsidRPr="00C77F4E" w:rsidRDefault="00BA1CE7" w:rsidP="00BA1CE7">
      <w:pPr>
        <w:ind w:left="720"/>
        <w:rPr>
          <w:rFonts w:ascii="Arial" w:hAnsi="Arial" w:cs="Arial"/>
          <w:szCs w:val="26"/>
        </w:rPr>
      </w:pPr>
      <w:r w:rsidRPr="00C77F4E">
        <w:rPr>
          <w:rFonts w:ascii="Arial" w:hAnsi="Arial" w:cs="Arial"/>
          <w:szCs w:val="26"/>
        </w:rPr>
        <w:lastRenderedPageBreak/>
        <w:t>Report</w:t>
      </w:r>
      <w:r w:rsidRPr="00C77F4E">
        <w:rPr>
          <w:rFonts w:ascii="Arial" w:hAnsi="Arial" w:cs="Arial"/>
          <w:szCs w:val="26"/>
        </w:rPr>
        <w:tab/>
      </w: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rPr>
        <w:br w:type="page"/>
      </w:r>
      <w:r w:rsidRPr="00C77F4E">
        <w:rPr>
          <w:rFonts w:ascii="Arial" w:hAnsi="Arial" w:cs="Arial"/>
          <w:b/>
        </w:rPr>
        <w:lastRenderedPageBreak/>
        <w:t>Kết quả:</w:t>
      </w:r>
    </w:p>
    <w:p w:rsidR="00BA1CE7" w:rsidRPr="00C77F4E" w:rsidRDefault="00BA1CE7" w:rsidP="00BA1CE7">
      <w:pPr>
        <w:ind w:left="720"/>
        <w:rPr>
          <w:rFonts w:ascii="Arial" w:hAnsi="Arial" w:cs="Arial"/>
          <w:b/>
          <w:szCs w:val="26"/>
        </w:rPr>
      </w:pPr>
      <w:r w:rsidRPr="00C77F4E">
        <w:rPr>
          <w:rFonts w:ascii="Arial" w:hAnsi="Arial" w:cs="Arial"/>
          <w:b/>
          <w:szCs w:val="26"/>
        </w:rPr>
        <w:t>Sprint 1:</w:t>
      </w:r>
    </w:p>
    <w:p w:rsidR="00BA1CE7" w:rsidRPr="00C77F4E" w:rsidRDefault="00BA1CE7" w:rsidP="00BA1CE7">
      <w:pPr>
        <w:ind w:left="720"/>
        <w:rPr>
          <w:rFonts w:ascii="Arial" w:hAnsi="Arial" w:cs="Arial"/>
          <w:szCs w:val="26"/>
        </w:rPr>
      </w:pPr>
      <w:r w:rsidRPr="00C77F4E">
        <w:rPr>
          <w:rFonts w:ascii="Arial" w:hAnsi="Arial" w:cs="Arial"/>
          <w:szCs w:val="26"/>
        </w:rPr>
        <w:t>Thiết kế User-case</w:t>
      </w:r>
    </w:p>
    <w:p w:rsidR="00BA1CE7" w:rsidRPr="00C77F4E" w:rsidRDefault="00BA1CE7" w:rsidP="00BA1CE7">
      <w:pPr>
        <w:rPr>
          <w:rFonts w:ascii="Arial" w:hAnsi="Arial" w:cs="Arial"/>
          <w:szCs w:val="26"/>
        </w:rPr>
      </w:pPr>
      <w:r w:rsidRPr="00C77F4E">
        <w:rPr>
          <w:rFonts w:ascii="Arial" w:hAnsi="Arial" w:cs="Arial"/>
          <w:noProof/>
          <w:szCs w:val="26"/>
          <w:lang w:val="en-US"/>
        </w:rPr>
        <w:drawing>
          <wp:anchor distT="0" distB="0" distL="114300" distR="114300" simplePos="0" relativeHeight="251674112" behindDoc="0" locked="0" layoutInCell="1" allowOverlap="1" wp14:anchorId="04A8C391" wp14:editId="596345E6">
            <wp:simplePos x="0" y="0"/>
            <wp:positionH relativeFrom="column">
              <wp:posOffset>571500</wp:posOffset>
            </wp:positionH>
            <wp:positionV relativeFrom="paragraph">
              <wp:posOffset>414020</wp:posOffset>
            </wp:positionV>
            <wp:extent cx="5752465" cy="4524375"/>
            <wp:effectExtent l="0" t="0" r="635"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2465" cy="452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7F4E">
        <w:rPr>
          <w:rFonts w:ascii="Arial" w:hAnsi="Arial" w:cs="Arial"/>
          <w:szCs w:val="26"/>
        </w:rPr>
        <w:br w:type="page"/>
      </w:r>
    </w:p>
    <w:p w:rsidR="00BA1CE7" w:rsidRPr="00C77F4E" w:rsidRDefault="00BA1CE7" w:rsidP="00BA1CE7">
      <w:pPr>
        <w:rPr>
          <w:rFonts w:ascii="Arial" w:hAnsi="Arial" w:cs="Arial"/>
          <w:szCs w:val="26"/>
        </w:rPr>
      </w:pPr>
      <w:r w:rsidRPr="00C77F4E">
        <w:rPr>
          <w:rFonts w:ascii="Arial" w:hAnsi="Arial" w:cs="Arial"/>
          <w:noProof/>
          <w:szCs w:val="26"/>
          <w:lang w:val="en-US"/>
        </w:rPr>
        <w:lastRenderedPageBreak/>
        <w:drawing>
          <wp:anchor distT="0" distB="0" distL="114300" distR="114300" simplePos="0" relativeHeight="251672064" behindDoc="0" locked="0" layoutInCell="1" allowOverlap="1" wp14:anchorId="507D798C" wp14:editId="78ACC666">
            <wp:simplePos x="0" y="0"/>
            <wp:positionH relativeFrom="column">
              <wp:posOffset>695325</wp:posOffset>
            </wp:positionH>
            <wp:positionV relativeFrom="paragraph">
              <wp:posOffset>342900</wp:posOffset>
            </wp:positionV>
            <wp:extent cx="4533900" cy="570611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3900"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7F4E">
        <w:rPr>
          <w:rFonts w:ascii="Arial" w:hAnsi="Arial" w:cs="Arial"/>
          <w:szCs w:val="26"/>
        </w:rPr>
        <w:t>Xem thông tin hợp đồng</w:t>
      </w:r>
    </w:p>
    <w:p w:rsidR="00BA1CE7" w:rsidRPr="00C77F4E" w:rsidRDefault="00BA1CE7" w:rsidP="00BA1CE7">
      <w:pPr>
        <w:rPr>
          <w:rFonts w:ascii="Arial" w:hAnsi="Arial" w:cs="Arial"/>
          <w:szCs w:val="26"/>
        </w:rPr>
      </w:pPr>
      <w:r w:rsidRPr="00C77F4E">
        <w:rPr>
          <w:rFonts w:ascii="Arial" w:hAnsi="Arial" w:cs="Arial"/>
          <w:szCs w:val="26"/>
        </w:rPr>
        <w:br w:type="page"/>
      </w:r>
    </w:p>
    <w:p w:rsidR="00BA1CE7" w:rsidRPr="00C77F4E" w:rsidRDefault="00BA1CE7" w:rsidP="00BA1CE7">
      <w:pPr>
        <w:rPr>
          <w:rFonts w:ascii="Arial" w:hAnsi="Arial" w:cs="Arial"/>
          <w:szCs w:val="26"/>
        </w:rPr>
      </w:pPr>
    </w:p>
    <w:p w:rsidR="00BA1CE7" w:rsidRPr="00C77F4E" w:rsidRDefault="00BA1CE7" w:rsidP="00BA1CE7">
      <w:pPr>
        <w:rPr>
          <w:rFonts w:ascii="Arial" w:hAnsi="Arial" w:cs="Arial"/>
          <w:szCs w:val="26"/>
        </w:rPr>
      </w:pPr>
      <w:r w:rsidRPr="00C77F4E">
        <w:rPr>
          <w:rFonts w:ascii="Arial" w:hAnsi="Arial" w:cs="Arial"/>
          <w:szCs w:val="26"/>
        </w:rPr>
        <w:t>Xử lí hợp đồng hết hạn</w:t>
      </w:r>
    </w:p>
    <w:p w:rsidR="00BA1CE7" w:rsidRPr="00C77F4E" w:rsidRDefault="00BA1CE7" w:rsidP="00BA1CE7">
      <w:pPr>
        <w:rPr>
          <w:rFonts w:ascii="Arial" w:hAnsi="Arial" w:cs="Arial"/>
          <w:szCs w:val="26"/>
        </w:rPr>
      </w:pPr>
      <w:r w:rsidRPr="00C77F4E">
        <w:rPr>
          <w:rFonts w:ascii="Arial" w:hAnsi="Arial" w:cs="Arial"/>
          <w:noProof/>
          <w:szCs w:val="26"/>
          <w:lang w:val="en-US"/>
        </w:rPr>
        <w:drawing>
          <wp:inline distT="0" distB="0" distL="0" distR="0" wp14:anchorId="17442F64" wp14:editId="2DDADE61">
            <wp:extent cx="6225645" cy="51720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4357" cy="5179313"/>
                    </a:xfrm>
                    <a:prstGeom prst="rect">
                      <a:avLst/>
                    </a:prstGeom>
                    <a:noFill/>
                    <a:ln>
                      <a:noFill/>
                    </a:ln>
                  </pic:spPr>
                </pic:pic>
              </a:graphicData>
            </a:graphic>
          </wp:inline>
        </w:drawing>
      </w:r>
    </w:p>
    <w:p w:rsidR="00BA1CE7" w:rsidRPr="00C77F4E" w:rsidRDefault="00BA1CE7" w:rsidP="00BA1CE7">
      <w:pPr>
        <w:rPr>
          <w:rFonts w:ascii="Arial" w:hAnsi="Arial" w:cs="Arial"/>
          <w:szCs w:val="26"/>
        </w:rPr>
      </w:pPr>
      <w:r w:rsidRPr="00C77F4E">
        <w:rPr>
          <w:rFonts w:ascii="Arial" w:hAnsi="Arial" w:cs="Arial"/>
          <w:szCs w:val="26"/>
        </w:rPr>
        <w:br w:type="page"/>
      </w:r>
    </w:p>
    <w:p w:rsidR="00BA1CE7" w:rsidRPr="00C77F4E" w:rsidRDefault="00BA1CE7" w:rsidP="00BA1CE7">
      <w:pPr>
        <w:rPr>
          <w:rFonts w:ascii="Arial" w:hAnsi="Arial" w:cs="Arial"/>
          <w:szCs w:val="26"/>
        </w:rPr>
      </w:pPr>
      <w:r w:rsidRPr="00C77F4E">
        <w:rPr>
          <w:rFonts w:ascii="Arial" w:hAnsi="Arial" w:cs="Arial"/>
          <w:noProof/>
          <w:szCs w:val="26"/>
          <w:lang w:val="en-US"/>
        </w:rPr>
        <w:lastRenderedPageBreak/>
        <w:drawing>
          <wp:anchor distT="0" distB="0" distL="114300" distR="114300" simplePos="0" relativeHeight="251673088" behindDoc="0" locked="0" layoutInCell="1" allowOverlap="1" wp14:anchorId="4091FAEB" wp14:editId="3B53CE61">
            <wp:simplePos x="0" y="0"/>
            <wp:positionH relativeFrom="column">
              <wp:posOffset>914400</wp:posOffset>
            </wp:positionH>
            <wp:positionV relativeFrom="paragraph">
              <wp:posOffset>304800</wp:posOffset>
            </wp:positionV>
            <wp:extent cx="4878070" cy="42291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8070"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7F4E">
        <w:rPr>
          <w:rFonts w:ascii="Arial" w:hAnsi="Arial" w:cs="Arial"/>
          <w:szCs w:val="26"/>
        </w:rPr>
        <w:t>Thông báo xử lí hợp đồng hết hạn</w:t>
      </w:r>
    </w:p>
    <w:p w:rsidR="00BA1CE7" w:rsidRPr="00C77F4E" w:rsidRDefault="00BA1CE7" w:rsidP="00BA1CE7">
      <w:pPr>
        <w:rPr>
          <w:rFonts w:ascii="Arial" w:hAnsi="Arial" w:cs="Arial"/>
          <w:szCs w:val="26"/>
        </w:rPr>
      </w:pPr>
    </w:p>
    <w:p w:rsidR="00BA1CE7" w:rsidRPr="00C77F4E" w:rsidRDefault="00BA1CE7" w:rsidP="00BA1CE7">
      <w:pPr>
        <w:rPr>
          <w:rFonts w:ascii="Arial" w:hAnsi="Arial" w:cs="Arial"/>
          <w:szCs w:val="26"/>
        </w:rPr>
      </w:pPr>
      <w:r w:rsidRPr="00C77F4E">
        <w:rPr>
          <w:rFonts w:ascii="Arial" w:hAnsi="Arial" w:cs="Arial"/>
          <w:szCs w:val="26"/>
        </w:rPr>
        <w:br w:type="page"/>
      </w:r>
    </w:p>
    <w:p w:rsidR="00BA1CE7" w:rsidRPr="00C77F4E" w:rsidRDefault="00BA1CE7" w:rsidP="00BA1CE7">
      <w:pPr>
        <w:rPr>
          <w:rFonts w:ascii="Arial" w:hAnsi="Arial" w:cs="Arial"/>
          <w:szCs w:val="26"/>
        </w:rPr>
      </w:pPr>
      <w:r w:rsidRPr="00C77F4E">
        <w:rPr>
          <w:rFonts w:ascii="Arial" w:hAnsi="Arial" w:cs="Arial"/>
          <w:szCs w:val="26"/>
        </w:rPr>
        <w:lastRenderedPageBreak/>
        <w:t>Tra cứu các hợp đồng hết hạn</w:t>
      </w:r>
    </w:p>
    <w:p w:rsidR="00BA1CE7" w:rsidRPr="00C77F4E" w:rsidRDefault="00BA1CE7" w:rsidP="00BA1CE7">
      <w:pPr>
        <w:rPr>
          <w:rFonts w:ascii="Arial" w:hAnsi="Arial" w:cs="Arial"/>
          <w:szCs w:val="26"/>
        </w:rPr>
      </w:pPr>
    </w:p>
    <w:p w:rsidR="00BA1CE7" w:rsidRPr="00C77F4E" w:rsidRDefault="00BA1CE7" w:rsidP="00BA1CE7">
      <w:pPr>
        <w:ind w:left="720"/>
        <w:rPr>
          <w:rFonts w:ascii="Arial" w:hAnsi="Arial" w:cs="Arial"/>
          <w:szCs w:val="26"/>
        </w:rPr>
      </w:pPr>
      <w:r w:rsidRPr="00C77F4E">
        <w:rPr>
          <w:rFonts w:ascii="Arial" w:hAnsi="Arial" w:cs="Arial"/>
          <w:noProof/>
          <w:szCs w:val="26"/>
          <w:lang w:val="en-US"/>
        </w:rPr>
        <w:drawing>
          <wp:inline distT="0" distB="0" distL="0" distR="0" wp14:anchorId="1921443F" wp14:editId="2C43D2AB">
            <wp:extent cx="4743450" cy="30920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6462" cy="3100520"/>
                    </a:xfrm>
                    <a:prstGeom prst="rect">
                      <a:avLst/>
                    </a:prstGeom>
                    <a:noFill/>
                    <a:ln>
                      <a:noFill/>
                    </a:ln>
                  </pic:spPr>
                </pic:pic>
              </a:graphicData>
            </a:graphic>
          </wp:inline>
        </w:drawing>
      </w:r>
    </w:p>
    <w:p w:rsidR="00BA1CE7" w:rsidRPr="00C77F4E" w:rsidRDefault="00BA1CE7" w:rsidP="00BA1CE7">
      <w:pPr>
        <w:rPr>
          <w:rFonts w:ascii="Arial" w:eastAsiaTheme="majorEastAsia" w:hAnsi="Arial" w:cs="Arial"/>
          <w:b/>
          <w:color w:val="365F91" w:themeColor="accent1" w:themeShade="BF"/>
          <w:szCs w:val="26"/>
        </w:rPr>
      </w:pP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b/>
        </w:rPr>
        <w:t>Các vấn đề gặp phải:</w:t>
      </w:r>
    </w:p>
    <w:p w:rsidR="00BA1CE7" w:rsidRPr="00C77F4E" w:rsidRDefault="00BA1CE7" w:rsidP="00BA1CE7">
      <w:pPr>
        <w:rPr>
          <w:rFonts w:ascii="Arial" w:hAnsi="Arial" w:cs="Arial"/>
          <w:szCs w:val="26"/>
        </w:rPr>
      </w:pPr>
      <w:r w:rsidRPr="00C77F4E">
        <w:rPr>
          <w:rFonts w:ascii="Arial" w:hAnsi="Arial" w:cs="Arial"/>
          <w:szCs w:val="26"/>
        </w:rPr>
        <w:t>Quá trình tìm hiểu Framework gặp nhiều khó nhăn.</w:t>
      </w:r>
    </w:p>
    <w:p w:rsidR="00BA1CE7" w:rsidRPr="00C77F4E" w:rsidRDefault="00BA1CE7" w:rsidP="00BA1CE7">
      <w:pPr>
        <w:rPr>
          <w:rFonts w:ascii="Arial" w:hAnsi="Arial" w:cs="Arial"/>
          <w:szCs w:val="26"/>
        </w:rPr>
      </w:pPr>
      <w:r w:rsidRPr="00C77F4E">
        <w:rPr>
          <w:rFonts w:ascii="Arial" w:hAnsi="Arial" w:cs="Arial"/>
          <w:szCs w:val="26"/>
        </w:rPr>
        <w:t>Framework sử dụng nhiều external library, khó khăn cho việc cài đặt.</w:t>
      </w:r>
    </w:p>
    <w:p w:rsidR="00BA1CE7" w:rsidRPr="00C77F4E" w:rsidRDefault="00BA1CE7" w:rsidP="00BA1CE7">
      <w:pPr>
        <w:rPr>
          <w:rFonts w:ascii="Arial" w:hAnsi="Arial" w:cs="Arial"/>
          <w:szCs w:val="26"/>
        </w:rPr>
      </w:pPr>
      <w:r w:rsidRPr="00C77F4E">
        <w:rPr>
          <w:rFonts w:ascii="Arial" w:hAnsi="Arial" w:cs="Arial"/>
          <w:szCs w:val="26"/>
        </w:rPr>
        <w:t>Khó khăn trong việc truy cập vào server trường. Vấn đề liên quan đến VPN.</w:t>
      </w:r>
    </w:p>
    <w:p w:rsidR="00BA1CE7" w:rsidRPr="00C77F4E" w:rsidRDefault="00BA1CE7" w:rsidP="00BA1CE7">
      <w:pPr>
        <w:rPr>
          <w:rFonts w:ascii="Arial" w:hAnsi="Arial" w:cs="Arial"/>
          <w:szCs w:val="26"/>
        </w:rPr>
      </w:pPr>
      <w:r w:rsidRPr="00C77F4E">
        <w:rPr>
          <w:rFonts w:ascii="Arial" w:hAnsi="Arial" w:cs="Arial"/>
          <w:szCs w:val="26"/>
        </w:rPr>
        <w:t>Không có convention code, làm ảnh hưởng đến codestyle trong project.</w:t>
      </w:r>
    </w:p>
    <w:p w:rsidR="00BA1CE7" w:rsidRPr="00C77F4E" w:rsidRDefault="00BA1CE7" w:rsidP="00BA1CE7">
      <w:pPr>
        <w:rPr>
          <w:rFonts w:ascii="Arial" w:hAnsi="Arial" w:cs="Arial"/>
          <w:szCs w:val="26"/>
        </w:rPr>
      </w:pPr>
      <w:r w:rsidRPr="00C77F4E">
        <w:rPr>
          <w:rFonts w:ascii="Arial" w:hAnsi="Arial" w:cs="Arial"/>
          <w:szCs w:val="26"/>
        </w:rPr>
        <w:t>Xung đột database với nhóm khác khi update database của nhóm.</w:t>
      </w:r>
    </w:p>
    <w:p w:rsidR="00BA1CE7" w:rsidRPr="00C77F4E" w:rsidRDefault="00BA1CE7" w:rsidP="00BA1CE7">
      <w:pPr>
        <w:rPr>
          <w:rFonts w:ascii="Arial" w:hAnsi="Arial" w:cs="Arial"/>
          <w:szCs w:val="26"/>
        </w:rPr>
      </w:pPr>
      <w:r w:rsidRPr="00C77F4E">
        <w:rPr>
          <w:rFonts w:ascii="Arial" w:hAnsi="Arial" w:cs="Arial"/>
          <w:szCs w:val="26"/>
        </w:rPr>
        <w:t>Quá trình liên lạc với các nhóm khác còn hạn chế.</w:t>
      </w: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b/>
        </w:rPr>
        <w:t>Cách khắc phục:</w:t>
      </w:r>
    </w:p>
    <w:p w:rsidR="00BA1CE7" w:rsidRPr="00C77F4E" w:rsidRDefault="00BA1CE7" w:rsidP="00BA1CE7">
      <w:pPr>
        <w:rPr>
          <w:rFonts w:ascii="Arial" w:hAnsi="Arial" w:cs="Arial"/>
          <w:szCs w:val="26"/>
        </w:rPr>
      </w:pPr>
      <w:r w:rsidRPr="00C77F4E">
        <w:rPr>
          <w:rFonts w:ascii="Arial" w:hAnsi="Arial" w:cs="Arial"/>
          <w:szCs w:val="26"/>
        </w:rPr>
        <w:t>Nhờ sự hướng dẫn của nhóm trường, lớp trường, hoặc thầy giáo cho phần cài đặt.</w:t>
      </w:r>
    </w:p>
    <w:p w:rsidR="00BA1CE7" w:rsidRPr="00C77F4E" w:rsidRDefault="00BA1CE7" w:rsidP="00BA1CE7">
      <w:pPr>
        <w:rPr>
          <w:rFonts w:ascii="Arial" w:hAnsi="Arial" w:cs="Arial"/>
          <w:szCs w:val="26"/>
        </w:rPr>
      </w:pPr>
      <w:r w:rsidRPr="00C77F4E">
        <w:rPr>
          <w:rFonts w:ascii="Arial" w:hAnsi="Arial" w:cs="Arial"/>
          <w:szCs w:val="26"/>
        </w:rPr>
        <w:t>Tìm hiểu kiến thức trên các website cho việc sử dụng framework, và giải quyết conflict.</w:t>
      </w:r>
    </w:p>
    <w:p w:rsidR="00BA1CE7" w:rsidRPr="00C77F4E" w:rsidRDefault="00BA1CE7" w:rsidP="00BA1CE7">
      <w:pPr>
        <w:rPr>
          <w:rFonts w:ascii="Arial" w:hAnsi="Arial" w:cs="Arial"/>
          <w:szCs w:val="26"/>
          <w:lang w:val="fr-FR"/>
        </w:rPr>
      </w:pPr>
      <w:r w:rsidRPr="00C77F4E">
        <w:rPr>
          <w:rFonts w:ascii="Arial" w:hAnsi="Arial" w:cs="Arial"/>
          <w:szCs w:val="26"/>
          <w:lang w:val="fr-FR"/>
        </w:rPr>
        <w:lastRenderedPageBreak/>
        <w:t>Liên hệ với quản lí server để có thể merge code database.</w:t>
      </w: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b/>
        </w:rPr>
        <w:t>Những điều làm được:</w:t>
      </w:r>
    </w:p>
    <w:p w:rsidR="00BA1CE7" w:rsidRPr="00C77F4E" w:rsidRDefault="00BA1CE7" w:rsidP="00BA1CE7">
      <w:pPr>
        <w:rPr>
          <w:rFonts w:ascii="Arial" w:hAnsi="Arial" w:cs="Arial"/>
          <w:szCs w:val="26"/>
        </w:rPr>
      </w:pPr>
      <w:r w:rsidRPr="00C77F4E">
        <w:rPr>
          <w:rFonts w:ascii="Arial" w:hAnsi="Arial" w:cs="Arial"/>
          <w:szCs w:val="26"/>
        </w:rPr>
        <w:t>Hỗ trợ nhóm khác khi gặp rắc rối trong quá trình làm việc.</w:t>
      </w:r>
    </w:p>
    <w:p w:rsidR="00BA1CE7" w:rsidRPr="00C77F4E" w:rsidRDefault="00BA1CE7" w:rsidP="00BA1CE7">
      <w:pPr>
        <w:rPr>
          <w:rFonts w:ascii="Arial" w:hAnsi="Arial" w:cs="Arial"/>
          <w:szCs w:val="26"/>
        </w:rPr>
      </w:pPr>
      <w:r w:rsidRPr="00C77F4E">
        <w:rPr>
          <w:rFonts w:ascii="Arial" w:hAnsi="Arial" w:cs="Arial"/>
          <w:szCs w:val="26"/>
        </w:rPr>
        <w:t>Học hỏi thêm được kiến thức làm project lớn.</w:t>
      </w: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b/>
        </w:rPr>
        <w:t>Những điều chưa làm được:</w:t>
      </w:r>
    </w:p>
    <w:p w:rsidR="00BA1CE7" w:rsidRPr="00C77F4E" w:rsidRDefault="00BA1CE7" w:rsidP="00BA1CE7">
      <w:pPr>
        <w:rPr>
          <w:rFonts w:ascii="Arial" w:hAnsi="Arial" w:cs="Arial"/>
          <w:szCs w:val="26"/>
        </w:rPr>
      </w:pPr>
      <w:r w:rsidRPr="00C77F4E">
        <w:rPr>
          <w:rFonts w:ascii="Arial" w:hAnsi="Arial" w:cs="Arial"/>
          <w:szCs w:val="26"/>
        </w:rPr>
        <w:t>Chưa tối ưu trong quá trình lập trình, code style chưa thống nhất.</w:t>
      </w:r>
    </w:p>
    <w:p w:rsidR="00BA1CE7" w:rsidRPr="00C77F4E" w:rsidRDefault="00BA1CE7" w:rsidP="00BA1CE7">
      <w:pPr>
        <w:rPr>
          <w:rFonts w:ascii="Arial" w:hAnsi="Arial" w:cs="Arial"/>
          <w:szCs w:val="26"/>
        </w:rPr>
      </w:pPr>
      <w:r w:rsidRPr="00C77F4E">
        <w:rPr>
          <w:rFonts w:ascii="Arial" w:hAnsi="Arial" w:cs="Arial"/>
          <w:szCs w:val="26"/>
        </w:rPr>
        <w:t>Khó khăn trong việc tối ưu sau này.</w:t>
      </w:r>
    </w:p>
    <w:p w:rsidR="00BA1CE7" w:rsidRPr="00C77F4E" w:rsidRDefault="00BA1CE7" w:rsidP="00BA1CE7">
      <w:pPr>
        <w:rPr>
          <w:rFonts w:ascii="Arial" w:hAnsi="Arial" w:cs="Arial"/>
          <w:szCs w:val="26"/>
        </w:rPr>
      </w:pPr>
      <w:r w:rsidRPr="00C77F4E">
        <w:rPr>
          <w:rFonts w:ascii="Arial" w:hAnsi="Arial" w:cs="Arial"/>
          <w:szCs w:val="26"/>
        </w:rPr>
        <w:t>Thiết kế giao diện còn sơ sài.</w:t>
      </w:r>
    </w:p>
    <w:p w:rsidR="00BA1CE7" w:rsidRPr="00C77F4E" w:rsidRDefault="00BA1CE7" w:rsidP="00BA1CE7">
      <w:pPr>
        <w:rPr>
          <w:rFonts w:ascii="Arial" w:hAnsi="Arial" w:cs="Arial"/>
          <w:szCs w:val="26"/>
        </w:rPr>
      </w:pPr>
      <w:r w:rsidRPr="00C77F4E">
        <w:rPr>
          <w:rFonts w:ascii="Arial" w:hAnsi="Arial" w:cs="Arial"/>
          <w:szCs w:val="26"/>
        </w:rPr>
        <w:t>Một số vấn đề về logic chưa được giải quyết.</w:t>
      </w:r>
    </w:p>
    <w:p w:rsidR="00BA1CE7" w:rsidRPr="00C77F4E" w:rsidRDefault="00BA1CE7" w:rsidP="00A4202A">
      <w:pPr>
        <w:pStyle w:val="ListParagraph"/>
        <w:numPr>
          <w:ilvl w:val="0"/>
          <w:numId w:val="117"/>
        </w:numPr>
        <w:spacing w:after="160" w:line="259" w:lineRule="auto"/>
        <w:jc w:val="left"/>
        <w:rPr>
          <w:rFonts w:ascii="Arial" w:hAnsi="Arial" w:cs="Arial"/>
          <w:b/>
        </w:rPr>
      </w:pPr>
      <w:r w:rsidRPr="00C77F4E">
        <w:rPr>
          <w:rFonts w:ascii="Arial" w:hAnsi="Arial" w:cs="Arial"/>
          <w:b/>
        </w:rPr>
        <w:t>Bài học kinh nghiệm:</w:t>
      </w:r>
    </w:p>
    <w:p w:rsidR="00BA1CE7" w:rsidRPr="00C77F4E" w:rsidRDefault="00BA1CE7" w:rsidP="00BA1CE7">
      <w:pPr>
        <w:rPr>
          <w:rFonts w:ascii="Arial" w:hAnsi="Arial" w:cs="Arial"/>
          <w:szCs w:val="26"/>
        </w:rPr>
      </w:pPr>
      <w:r w:rsidRPr="00C77F4E">
        <w:rPr>
          <w:rFonts w:ascii="Arial" w:hAnsi="Arial" w:cs="Arial"/>
          <w:szCs w:val="26"/>
        </w:rPr>
        <w:t>Học hỏi được thêm nhiều kiến thức chuyên môn. Bao gồm kiến thức về quy trình phát triển phần mềm và kỹ thuật phầm mềm.</w:t>
      </w:r>
    </w:p>
    <w:p w:rsidR="00BA1CE7" w:rsidRPr="00C77F4E" w:rsidRDefault="00BA1CE7" w:rsidP="00BA1CE7">
      <w:pPr>
        <w:rPr>
          <w:rFonts w:ascii="Arial" w:hAnsi="Arial" w:cs="Arial"/>
          <w:szCs w:val="26"/>
        </w:rPr>
      </w:pPr>
      <w:r w:rsidRPr="00C77F4E">
        <w:rPr>
          <w:rFonts w:ascii="Arial" w:hAnsi="Arial" w:cs="Arial"/>
          <w:szCs w:val="26"/>
        </w:rPr>
        <w:t>Số lượng công việc của một dự án lớn, cách điều chỉnh khối lượng công việc hợp lý với từng thời kì.</w:t>
      </w:r>
    </w:p>
    <w:p w:rsidR="00BA1CE7" w:rsidRPr="00C77F4E" w:rsidRDefault="00BA1CE7" w:rsidP="00BA1CE7">
      <w:pPr>
        <w:rPr>
          <w:rFonts w:ascii="Arial" w:hAnsi="Arial" w:cs="Arial"/>
          <w:szCs w:val="26"/>
        </w:rPr>
      </w:pPr>
      <w:r w:rsidRPr="00C77F4E">
        <w:rPr>
          <w:rFonts w:ascii="Arial" w:hAnsi="Arial" w:cs="Arial"/>
          <w:szCs w:val="26"/>
        </w:rPr>
        <w:t xml:space="preserve">Kết nối mọi người, hoàn thành công việc </w:t>
      </w:r>
    </w:p>
    <w:p w:rsidR="00BA1CE7" w:rsidRPr="00C77F4E" w:rsidRDefault="00BA1CE7" w:rsidP="00BA1CE7">
      <w:pPr>
        <w:rPr>
          <w:rFonts w:ascii="Arial" w:hAnsi="Arial" w:cs="Arial"/>
          <w:szCs w:val="26"/>
        </w:rPr>
      </w:pPr>
      <w:r w:rsidRPr="00C77F4E">
        <w:rPr>
          <w:rFonts w:ascii="Arial" w:hAnsi="Arial" w:cs="Arial"/>
          <w:szCs w:val="26"/>
        </w:rPr>
        <w:t>Có tinh thần trách nhiệm với những việc mình đã, đang và sẽ làm.</w:t>
      </w:r>
    </w:p>
    <w:p w:rsidR="00BA1CE7" w:rsidRPr="00C77F4E" w:rsidRDefault="00BA1CE7" w:rsidP="00BA1CE7">
      <w:pPr>
        <w:rPr>
          <w:rFonts w:ascii="Arial" w:hAnsi="Arial" w:cs="Arial"/>
          <w:b/>
          <w:szCs w:val="26"/>
        </w:rPr>
      </w:pPr>
    </w:p>
    <w:p w:rsidR="003B3D13" w:rsidRDefault="003B3D13">
      <w:pPr>
        <w:spacing w:after="200" w:line="276" w:lineRule="auto"/>
        <w:rPr>
          <w:rFonts w:ascii="Arial" w:hAnsi="Arial" w:cs="Arial"/>
          <w:szCs w:val="26"/>
          <w:lang w:val="en-US"/>
        </w:rPr>
      </w:pPr>
      <w:r>
        <w:rPr>
          <w:rFonts w:ascii="Arial" w:hAnsi="Arial" w:cs="Arial"/>
        </w:rPr>
        <w:br w:type="page"/>
      </w:r>
    </w:p>
    <w:p w:rsidR="002F7EE9" w:rsidRPr="00E66B39" w:rsidRDefault="002F7EE9" w:rsidP="002F7EE9">
      <w:pPr>
        <w:rPr>
          <w:rFonts w:ascii="Arial" w:hAnsi="Arial" w:cs="Arial"/>
          <w:b/>
          <w:szCs w:val="26"/>
          <w:shd w:val="clear" w:color="auto" w:fill="FFFFFF"/>
        </w:rPr>
      </w:pPr>
      <w:r w:rsidRPr="00E66B39">
        <w:rPr>
          <w:rFonts w:ascii="Arial" w:hAnsi="Arial" w:cs="Arial"/>
          <w:b/>
          <w:sz w:val="28"/>
          <w:szCs w:val="28"/>
        </w:rPr>
        <w:lastRenderedPageBreak/>
        <w:t xml:space="preserve">Đề tài: </w:t>
      </w:r>
      <w:r w:rsidRPr="00E66B39">
        <w:rPr>
          <w:rFonts w:ascii="Arial" w:hAnsi="Arial" w:cs="Arial"/>
          <w:b/>
          <w:szCs w:val="26"/>
          <w:shd w:val="clear" w:color="auto" w:fill="FFFFFF"/>
        </w:rPr>
        <w:t xml:space="preserve">Xây dựng hệ thống ERP cho </w:t>
      </w:r>
      <w:r>
        <w:rPr>
          <w:rFonts w:ascii="Arial" w:hAnsi="Arial" w:cs="Arial"/>
          <w:b/>
          <w:szCs w:val="26"/>
          <w:shd w:val="clear" w:color="auto" w:fill="FFFFFF"/>
        </w:rPr>
        <w:t>doanh nghiệp</w:t>
      </w:r>
    </w:p>
    <w:p w:rsidR="002F7EE9" w:rsidRPr="00E66B39" w:rsidRDefault="002F7EE9" w:rsidP="002F7EE9">
      <w:pPr>
        <w:ind w:left="1440"/>
        <w:rPr>
          <w:rFonts w:ascii="Arial" w:hAnsi="Arial" w:cs="Arial"/>
          <w:b/>
          <w:sz w:val="28"/>
          <w:szCs w:val="28"/>
        </w:rPr>
      </w:pPr>
      <w:r w:rsidRPr="00E66B39">
        <w:rPr>
          <w:rFonts w:ascii="Arial" w:hAnsi="Arial" w:cs="Arial"/>
          <w:b/>
          <w:sz w:val="28"/>
          <w:szCs w:val="28"/>
        </w:rPr>
        <w:t xml:space="preserve">Module: Kế toán </w:t>
      </w:r>
      <w:r>
        <w:rPr>
          <w:rFonts w:ascii="Arial" w:hAnsi="Arial" w:cs="Arial"/>
          <w:b/>
          <w:sz w:val="28"/>
          <w:szCs w:val="28"/>
        </w:rPr>
        <w:t>tiền mặt</w:t>
      </w:r>
    </w:p>
    <w:p w:rsidR="002F7EE9" w:rsidRDefault="002F7EE9" w:rsidP="003B3D13">
      <w:pPr>
        <w:ind w:left="1440"/>
        <w:jc w:val="both"/>
        <w:rPr>
          <w:rFonts w:ascii="Arial" w:hAnsi="Arial" w:cs="Arial"/>
          <w:b/>
          <w:sz w:val="28"/>
          <w:szCs w:val="28"/>
        </w:rPr>
      </w:pPr>
    </w:p>
    <w:p w:rsidR="003B3D13" w:rsidRPr="00E66B39" w:rsidRDefault="003B3D13" w:rsidP="003B3D13">
      <w:pPr>
        <w:ind w:left="1440"/>
        <w:jc w:val="both"/>
        <w:rPr>
          <w:rFonts w:ascii="Arial" w:hAnsi="Arial" w:cs="Arial"/>
          <w:b/>
          <w:sz w:val="28"/>
          <w:szCs w:val="28"/>
        </w:rPr>
      </w:pPr>
      <w:r w:rsidRPr="00E66B39">
        <w:rPr>
          <w:rFonts w:ascii="Arial" w:hAnsi="Arial" w:cs="Arial"/>
          <w:b/>
          <w:sz w:val="28"/>
          <w:szCs w:val="28"/>
        </w:rPr>
        <w:t>Sinh viên thực hiệ</w:t>
      </w:r>
      <w:r>
        <w:rPr>
          <w:rFonts w:ascii="Arial" w:hAnsi="Arial" w:cs="Arial"/>
          <w:b/>
          <w:sz w:val="28"/>
          <w:szCs w:val="28"/>
        </w:rPr>
        <w:t>n: Nhóm 12</w:t>
      </w:r>
    </w:p>
    <w:p w:rsidR="003B3D13" w:rsidRDefault="003B3D13" w:rsidP="00A4202A">
      <w:pPr>
        <w:pStyle w:val="ListParagraph"/>
        <w:numPr>
          <w:ilvl w:val="0"/>
          <w:numId w:val="10"/>
        </w:numPr>
        <w:spacing w:after="160" w:line="256" w:lineRule="auto"/>
        <w:ind w:left="2160"/>
        <w:rPr>
          <w:rFonts w:ascii="Arial" w:hAnsi="Arial" w:cs="Arial"/>
          <w:sz w:val="28"/>
          <w:szCs w:val="28"/>
        </w:rPr>
      </w:pPr>
      <w:r w:rsidRPr="00816754">
        <w:rPr>
          <w:rFonts w:ascii="Arial" w:hAnsi="Arial" w:cs="Arial"/>
          <w:sz w:val="28"/>
          <w:szCs w:val="28"/>
        </w:rPr>
        <w:t>Nguyễn Hoàng Minh Châu</w:t>
      </w:r>
      <w:r w:rsidRPr="00816754">
        <w:rPr>
          <w:rFonts w:ascii="Arial" w:hAnsi="Arial" w:cs="Arial"/>
          <w:sz w:val="28"/>
          <w:szCs w:val="28"/>
        </w:rPr>
        <w:tab/>
      </w:r>
      <w:r>
        <w:rPr>
          <w:rFonts w:ascii="Arial" w:hAnsi="Arial" w:cs="Arial"/>
          <w:sz w:val="28"/>
          <w:szCs w:val="28"/>
        </w:rPr>
        <w:t>13520071</w:t>
      </w:r>
    </w:p>
    <w:p w:rsidR="003B3D13" w:rsidRPr="00816754" w:rsidRDefault="003B3D13" w:rsidP="00A4202A">
      <w:pPr>
        <w:pStyle w:val="ListParagraph"/>
        <w:numPr>
          <w:ilvl w:val="0"/>
          <w:numId w:val="10"/>
        </w:numPr>
        <w:spacing w:after="160" w:line="256" w:lineRule="auto"/>
        <w:ind w:left="2160"/>
        <w:rPr>
          <w:rFonts w:ascii="Arial" w:hAnsi="Arial" w:cs="Arial"/>
          <w:sz w:val="28"/>
          <w:szCs w:val="28"/>
        </w:rPr>
      </w:pPr>
      <w:r w:rsidRPr="00816754">
        <w:rPr>
          <w:rFonts w:ascii="Arial" w:hAnsi="Arial" w:cs="Arial"/>
          <w:sz w:val="28"/>
          <w:szCs w:val="28"/>
        </w:rPr>
        <w:t>Nguyễn Phước Thắng</w:t>
      </w:r>
      <w:r>
        <w:rPr>
          <w:rFonts w:ascii="Arial" w:hAnsi="Arial" w:cs="Arial"/>
          <w:sz w:val="28"/>
          <w:szCs w:val="28"/>
        </w:rPr>
        <w:tab/>
      </w:r>
      <w:r>
        <w:rPr>
          <w:rFonts w:ascii="Arial" w:hAnsi="Arial" w:cs="Arial"/>
          <w:sz w:val="28"/>
          <w:szCs w:val="28"/>
        </w:rPr>
        <w:tab/>
      </w:r>
      <w:r w:rsidRPr="00816754">
        <w:rPr>
          <w:rFonts w:ascii="Arial" w:hAnsi="Arial" w:cs="Arial"/>
          <w:sz w:val="28"/>
          <w:szCs w:val="28"/>
        </w:rPr>
        <w:t>1352</w:t>
      </w:r>
      <w:r>
        <w:rPr>
          <w:rFonts w:ascii="Arial" w:hAnsi="Arial" w:cs="Arial"/>
          <w:sz w:val="28"/>
          <w:szCs w:val="28"/>
        </w:rPr>
        <w:t>0774</w:t>
      </w:r>
    </w:p>
    <w:p w:rsidR="003B3D13" w:rsidRDefault="003B3D13" w:rsidP="00A4202A">
      <w:pPr>
        <w:pStyle w:val="ListParagraph"/>
        <w:numPr>
          <w:ilvl w:val="0"/>
          <w:numId w:val="10"/>
        </w:numPr>
        <w:spacing w:after="160" w:line="256" w:lineRule="auto"/>
        <w:ind w:left="2160"/>
        <w:rPr>
          <w:rFonts w:ascii="Arial" w:hAnsi="Arial" w:cs="Arial"/>
          <w:sz w:val="28"/>
          <w:szCs w:val="28"/>
        </w:rPr>
      </w:pPr>
      <w:r w:rsidRPr="00816754">
        <w:rPr>
          <w:rFonts w:ascii="Arial" w:hAnsi="Arial" w:cs="Arial"/>
          <w:sz w:val="28"/>
          <w:szCs w:val="28"/>
        </w:rPr>
        <w:t>Phan Phước Nghiệp</w:t>
      </w:r>
      <w:r w:rsidRPr="00816754">
        <w:rPr>
          <w:rFonts w:ascii="Arial" w:hAnsi="Arial" w:cs="Arial"/>
          <w:sz w:val="28"/>
          <w:szCs w:val="28"/>
        </w:rPr>
        <w:tab/>
      </w:r>
      <w:r w:rsidRPr="00816754">
        <w:rPr>
          <w:rFonts w:ascii="Arial" w:hAnsi="Arial" w:cs="Arial"/>
          <w:sz w:val="28"/>
          <w:szCs w:val="28"/>
        </w:rPr>
        <w:tab/>
        <w:t>1352</w:t>
      </w:r>
      <w:r>
        <w:rPr>
          <w:rFonts w:ascii="Arial" w:hAnsi="Arial" w:cs="Arial"/>
          <w:sz w:val="28"/>
          <w:szCs w:val="28"/>
        </w:rPr>
        <w:t>0549</w:t>
      </w:r>
    </w:p>
    <w:p w:rsidR="003B3D13" w:rsidRPr="00816754" w:rsidRDefault="003B3D13" w:rsidP="00A4202A">
      <w:pPr>
        <w:pStyle w:val="ListParagraph"/>
        <w:numPr>
          <w:ilvl w:val="0"/>
          <w:numId w:val="10"/>
        </w:numPr>
        <w:spacing w:after="160" w:line="256" w:lineRule="auto"/>
        <w:ind w:left="2160"/>
        <w:rPr>
          <w:rFonts w:ascii="Arial" w:hAnsi="Arial" w:cs="Arial"/>
          <w:sz w:val="28"/>
          <w:szCs w:val="28"/>
        </w:rPr>
      </w:pPr>
      <w:r w:rsidRPr="00816754">
        <w:rPr>
          <w:rFonts w:ascii="Arial" w:hAnsi="Arial" w:cs="Arial"/>
          <w:sz w:val="28"/>
          <w:szCs w:val="28"/>
        </w:rPr>
        <w:t>Nguyễn Vũ Trường</w:t>
      </w:r>
      <w:r w:rsidRPr="00816754">
        <w:rPr>
          <w:rFonts w:ascii="Arial" w:hAnsi="Arial" w:cs="Arial"/>
          <w:sz w:val="28"/>
          <w:szCs w:val="28"/>
        </w:rPr>
        <w:tab/>
      </w:r>
      <w:r w:rsidRPr="00816754">
        <w:rPr>
          <w:rFonts w:ascii="Arial" w:hAnsi="Arial" w:cs="Arial"/>
          <w:sz w:val="28"/>
          <w:szCs w:val="28"/>
        </w:rPr>
        <w:tab/>
        <w:t>1352</w:t>
      </w:r>
      <w:r>
        <w:rPr>
          <w:rFonts w:ascii="Arial" w:hAnsi="Arial" w:cs="Arial"/>
          <w:sz w:val="28"/>
          <w:szCs w:val="28"/>
        </w:rPr>
        <w:t>0965</w:t>
      </w:r>
    </w:p>
    <w:p w:rsidR="003B3D13" w:rsidRPr="00816754" w:rsidRDefault="003B3D13" w:rsidP="00A4202A">
      <w:pPr>
        <w:pStyle w:val="ListParagraph"/>
        <w:numPr>
          <w:ilvl w:val="0"/>
          <w:numId w:val="10"/>
        </w:numPr>
        <w:spacing w:after="160" w:line="256" w:lineRule="auto"/>
        <w:ind w:left="2160"/>
        <w:rPr>
          <w:rFonts w:ascii="Arial" w:hAnsi="Arial" w:cs="Arial"/>
          <w:sz w:val="28"/>
          <w:szCs w:val="28"/>
        </w:rPr>
      </w:pPr>
      <w:r w:rsidRPr="00816754">
        <w:rPr>
          <w:rFonts w:ascii="Arial" w:hAnsi="Arial" w:cs="Arial"/>
          <w:sz w:val="28"/>
          <w:szCs w:val="28"/>
        </w:rPr>
        <w:t>Nguyễn Văn Dương</w:t>
      </w:r>
      <w:r w:rsidRPr="00816754">
        <w:rPr>
          <w:rFonts w:ascii="Arial" w:hAnsi="Arial" w:cs="Arial"/>
          <w:sz w:val="28"/>
          <w:szCs w:val="28"/>
        </w:rPr>
        <w:tab/>
      </w:r>
      <w:r w:rsidRPr="00816754">
        <w:rPr>
          <w:rFonts w:ascii="Arial" w:hAnsi="Arial" w:cs="Arial"/>
          <w:sz w:val="28"/>
          <w:szCs w:val="28"/>
        </w:rPr>
        <w:tab/>
        <w:t>1352</w:t>
      </w:r>
      <w:r>
        <w:rPr>
          <w:rFonts w:ascii="Arial" w:hAnsi="Arial" w:cs="Arial"/>
          <w:sz w:val="28"/>
          <w:szCs w:val="28"/>
        </w:rPr>
        <w:t>0142</w:t>
      </w:r>
      <w:r w:rsidRPr="00816754">
        <w:rPr>
          <w:rFonts w:ascii="Arial" w:hAnsi="Arial" w:cs="Arial"/>
          <w:sz w:val="28"/>
          <w:szCs w:val="28"/>
        </w:rPr>
        <w:tab/>
      </w:r>
      <w:r w:rsidRPr="00816754">
        <w:rPr>
          <w:rFonts w:ascii="Arial" w:hAnsi="Arial" w:cs="Arial"/>
          <w:sz w:val="28"/>
          <w:szCs w:val="28"/>
        </w:rPr>
        <w:tab/>
      </w:r>
    </w:p>
    <w:p w:rsidR="003B3D13" w:rsidRPr="00E66B39" w:rsidRDefault="003B3D13" w:rsidP="003B3D13">
      <w:pPr>
        <w:ind w:left="360"/>
        <w:rPr>
          <w:rFonts w:ascii="Arial" w:hAnsi="Arial" w:cs="Arial"/>
          <w:szCs w:val="26"/>
        </w:rPr>
      </w:pPr>
    </w:p>
    <w:p w:rsidR="003B3D13" w:rsidRPr="00E66B39" w:rsidRDefault="003B3D13" w:rsidP="003B3D13">
      <w:pPr>
        <w:ind w:left="360"/>
        <w:rPr>
          <w:rFonts w:ascii="Arial" w:hAnsi="Arial" w:cs="Arial"/>
          <w:szCs w:val="26"/>
        </w:rPr>
      </w:pPr>
    </w:p>
    <w:p w:rsidR="003B3D13" w:rsidRPr="00615075" w:rsidRDefault="003B3D13" w:rsidP="00615075">
      <w:pPr>
        <w:spacing w:after="200" w:line="276" w:lineRule="auto"/>
        <w:rPr>
          <w:rFonts w:ascii="Arial" w:hAnsi="Arial" w:cs="Arial"/>
          <w:szCs w:val="26"/>
        </w:rPr>
      </w:pPr>
      <w:r>
        <w:rPr>
          <w:rFonts w:ascii="Arial" w:hAnsi="Arial" w:cs="Arial"/>
          <w:szCs w:val="26"/>
        </w:rPr>
        <w:br w:type="page"/>
      </w:r>
    </w:p>
    <w:p w:rsidR="003B3D13" w:rsidRPr="00762C54" w:rsidRDefault="003B3D13" w:rsidP="00A4202A">
      <w:pPr>
        <w:pStyle w:val="Heading1"/>
        <w:keepLines/>
        <w:numPr>
          <w:ilvl w:val="0"/>
          <w:numId w:val="119"/>
        </w:numPr>
        <w:spacing w:before="240" w:after="0" w:line="259" w:lineRule="auto"/>
        <w:rPr>
          <w:rFonts w:ascii="Arial" w:hAnsi="Arial" w:cs="Arial"/>
          <w:b w:val="0"/>
          <w:sz w:val="26"/>
          <w:szCs w:val="26"/>
        </w:rPr>
      </w:pPr>
      <w:r w:rsidRPr="00762C54">
        <w:rPr>
          <w:rFonts w:ascii="Arial" w:hAnsi="Arial" w:cs="Arial"/>
          <w:sz w:val="26"/>
          <w:szCs w:val="26"/>
        </w:rPr>
        <w:lastRenderedPageBreak/>
        <w:t xml:space="preserve">Quá trình thực hiện dự án: </w:t>
      </w:r>
    </w:p>
    <w:p w:rsidR="003B3D13" w:rsidRPr="00762C54" w:rsidRDefault="003B3D13" w:rsidP="00A4202A">
      <w:pPr>
        <w:pStyle w:val="Heading2"/>
        <w:numPr>
          <w:ilvl w:val="1"/>
          <w:numId w:val="119"/>
        </w:numPr>
        <w:spacing w:before="40" w:after="0" w:line="259" w:lineRule="auto"/>
        <w:rPr>
          <w:rFonts w:ascii="Arial" w:hAnsi="Arial" w:cs="Arial"/>
          <w:b w:val="0"/>
        </w:rPr>
      </w:pPr>
      <w:r w:rsidRPr="00762C54">
        <w:rPr>
          <w:rFonts w:ascii="Arial" w:hAnsi="Arial" w:cs="Arial"/>
        </w:rPr>
        <w:t>Chuẩn bị:</w:t>
      </w:r>
    </w:p>
    <w:p w:rsidR="003B3D13" w:rsidRPr="00E66B39"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 xml:space="preserve">Dựa vào mô tả dự án và user story, </w:t>
      </w:r>
      <w:r>
        <w:rPr>
          <w:rFonts w:ascii="Arial" w:hAnsi="Arial" w:cs="Arial"/>
        </w:rPr>
        <w:t xml:space="preserve">nhóm tiến hành </w:t>
      </w:r>
      <w:r w:rsidRPr="00E66B39">
        <w:rPr>
          <w:rFonts w:ascii="Arial" w:hAnsi="Arial" w:cs="Arial"/>
        </w:rPr>
        <w:t>phác thảo các chức năng, nghiệp vụ cần thực hiệ</w:t>
      </w:r>
      <w:r>
        <w:rPr>
          <w:rFonts w:ascii="Arial" w:hAnsi="Arial" w:cs="Arial"/>
        </w:rPr>
        <w:t>n, thiết kế giao diện phù hợp với các chức năng của đề tài</w:t>
      </w:r>
    </w:p>
    <w:p w:rsidR="003B3D13"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Nhận tài liệu và source code về framework, tiến hành tìm hiểu các công nghệ: Silverlight, W</w:t>
      </w:r>
      <w:r>
        <w:rPr>
          <w:rFonts w:ascii="Arial" w:hAnsi="Arial" w:cs="Arial"/>
        </w:rPr>
        <w:t>PF</w:t>
      </w:r>
      <w:r w:rsidRPr="00E66B39">
        <w:rPr>
          <w:rFonts w:ascii="Arial" w:hAnsi="Arial" w:cs="Arial"/>
        </w:rPr>
        <w:t>, W</w:t>
      </w:r>
      <w:r>
        <w:rPr>
          <w:rFonts w:ascii="Arial" w:hAnsi="Arial" w:cs="Arial"/>
        </w:rPr>
        <w:t>CF</w:t>
      </w:r>
      <w:r w:rsidRPr="00E66B39">
        <w:rPr>
          <w:rFonts w:ascii="Arial" w:hAnsi="Arial" w:cs="Arial"/>
        </w:rPr>
        <w:t>, M</w:t>
      </w:r>
      <w:r>
        <w:rPr>
          <w:rFonts w:ascii="Arial" w:hAnsi="Arial" w:cs="Arial"/>
        </w:rPr>
        <w:t>VVM framework, LINQ (cũng như cách áp dụng vào đồ án)</w:t>
      </w:r>
      <w:r w:rsidRPr="00E66B39">
        <w:rPr>
          <w:rFonts w:ascii="Arial" w:hAnsi="Arial" w:cs="Arial"/>
        </w:rPr>
        <w:t xml:space="preserve">. Tiến hành training cho nhóm về framework </w:t>
      </w:r>
      <w:r>
        <w:rPr>
          <w:rFonts w:ascii="Arial" w:hAnsi="Arial" w:cs="Arial"/>
        </w:rPr>
        <w:t>cũng như những công cụ và kiến thức cần thiết cho việc thực hiện đồ án</w:t>
      </w:r>
      <w:r w:rsidRPr="00E66B39">
        <w:rPr>
          <w:rFonts w:ascii="Arial" w:hAnsi="Arial" w:cs="Arial"/>
        </w:rPr>
        <w:t>.</w:t>
      </w:r>
    </w:p>
    <w:p w:rsidR="003B3D13" w:rsidRDefault="003B3D13" w:rsidP="00A4202A">
      <w:pPr>
        <w:pStyle w:val="ListParagraph"/>
        <w:numPr>
          <w:ilvl w:val="0"/>
          <w:numId w:val="118"/>
        </w:numPr>
        <w:spacing w:after="160" w:line="259" w:lineRule="auto"/>
        <w:jc w:val="left"/>
        <w:rPr>
          <w:rFonts w:ascii="Arial" w:hAnsi="Arial" w:cs="Arial"/>
        </w:rPr>
      </w:pPr>
      <w:r>
        <w:rPr>
          <w:rFonts w:ascii="Arial" w:hAnsi="Arial" w:cs="Arial"/>
        </w:rPr>
        <w:t>Tìm hiểu cách sử dụng các công cụ quản trị dự án phần mềm như Redmine, Blit, SourceTree</w:t>
      </w:r>
    </w:p>
    <w:p w:rsidR="003B3D13" w:rsidRPr="00E66B39" w:rsidRDefault="003B3D13" w:rsidP="00A4202A">
      <w:pPr>
        <w:pStyle w:val="ListParagraph"/>
        <w:numPr>
          <w:ilvl w:val="0"/>
          <w:numId w:val="118"/>
        </w:numPr>
        <w:spacing w:after="160" w:line="259" w:lineRule="auto"/>
        <w:jc w:val="left"/>
        <w:rPr>
          <w:rFonts w:ascii="Arial" w:hAnsi="Arial" w:cs="Arial"/>
        </w:rPr>
      </w:pPr>
      <w:r>
        <w:rPr>
          <w:rFonts w:ascii="Arial" w:hAnsi="Arial" w:cs="Arial"/>
        </w:rPr>
        <w:t>Chuẩn bị sẵng sàng cho việc liên lạc với nhau bằng cách các thành viên đều tham gia sử dụng các công cụ mạng xã hội được yêu cầu: Bitrix24, Viber</w:t>
      </w:r>
    </w:p>
    <w:p w:rsidR="003B3D13" w:rsidRPr="00E66B39"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Cài đặt môi trường hồ trợ cho việc hiện thực các chức năng.</w:t>
      </w:r>
    </w:p>
    <w:p w:rsidR="003B3D13" w:rsidRPr="00E66B39"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Tìm</w:t>
      </w:r>
      <w:r>
        <w:rPr>
          <w:rFonts w:ascii="Arial" w:hAnsi="Arial" w:cs="Arial"/>
        </w:rPr>
        <w:t xml:space="preserve"> kiếm thông tin và</w:t>
      </w:r>
      <w:r w:rsidRPr="00E66B39">
        <w:rPr>
          <w:rFonts w:ascii="Arial" w:hAnsi="Arial" w:cs="Arial"/>
        </w:rPr>
        <w:t xml:space="preserve"> tài liệu kế toán từ các nguồ</w:t>
      </w:r>
      <w:r>
        <w:rPr>
          <w:rFonts w:ascii="Arial" w:hAnsi="Arial" w:cs="Arial"/>
        </w:rPr>
        <w:t>n như</w:t>
      </w:r>
      <w:r w:rsidRPr="00E66B39">
        <w:rPr>
          <w:rFonts w:ascii="Arial" w:hAnsi="Arial" w:cs="Arial"/>
        </w:rPr>
        <w:t xml:space="preserve">: </w:t>
      </w:r>
      <w:r>
        <w:rPr>
          <w:rFonts w:ascii="Arial" w:hAnsi="Arial" w:cs="Arial"/>
        </w:rPr>
        <w:t>ketoanthienung.org</w:t>
      </w:r>
      <w:r w:rsidRPr="00E66B39">
        <w:rPr>
          <w:rFonts w:ascii="Arial" w:hAnsi="Arial" w:cs="Arial"/>
        </w:rPr>
        <w:t xml:space="preserve">, </w:t>
      </w:r>
      <w:r w:rsidRPr="00C64812">
        <w:rPr>
          <w:rFonts w:ascii="Arial" w:hAnsi="Arial" w:cs="Arial"/>
        </w:rPr>
        <w:t>tuhocketoan.com</w:t>
      </w:r>
      <w:r>
        <w:rPr>
          <w:rFonts w:ascii="Arial" w:hAnsi="Arial" w:cs="Arial"/>
        </w:rPr>
        <w:t xml:space="preserve">, </w:t>
      </w:r>
      <w:r w:rsidRPr="00F732AD">
        <w:rPr>
          <w:rFonts w:ascii="Arial" w:hAnsi="Arial" w:cs="Arial"/>
        </w:rPr>
        <w:t>trungtamketoanhn.com</w:t>
      </w:r>
      <w:r>
        <w:rPr>
          <w:rFonts w:ascii="Arial" w:hAnsi="Arial" w:cs="Arial"/>
        </w:rPr>
        <w:t xml:space="preserve">, </w:t>
      </w:r>
      <w:r w:rsidRPr="00E66B39">
        <w:rPr>
          <w:rFonts w:ascii="Arial" w:hAnsi="Arial" w:cs="Arial"/>
        </w:rPr>
        <w:t>các nghị định của chính phủ về kế</w:t>
      </w:r>
      <w:r>
        <w:rPr>
          <w:rFonts w:ascii="Arial" w:hAnsi="Arial" w:cs="Arial"/>
        </w:rPr>
        <w:t xml:space="preserve"> toán tiền mặt</w:t>
      </w:r>
    </w:p>
    <w:p w:rsidR="003B3D13" w:rsidRPr="00E66B39"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 xml:space="preserve">Tìm hiểu </w:t>
      </w:r>
      <w:r>
        <w:rPr>
          <w:rFonts w:ascii="Arial" w:hAnsi="Arial" w:cs="Arial"/>
        </w:rPr>
        <w:t xml:space="preserve">những chức năng mà nhóm thực hiện từ </w:t>
      </w:r>
      <w:r w:rsidRPr="00E66B39">
        <w:rPr>
          <w:rFonts w:ascii="Arial" w:hAnsi="Arial" w:cs="Arial"/>
        </w:rPr>
        <w:t>các phần mềm kế toán phổ biế</w:t>
      </w:r>
      <w:r>
        <w:rPr>
          <w:rFonts w:ascii="Arial" w:hAnsi="Arial" w:cs="Arial"/>
        </w:rPr>
        <w:t>n như Misa, Ecount</w:t>
      </w:r>
      <w:r w:rsidRPr="00E66B39">
        <w:rPr>
          <w:rFonts w:ascii="Arial" w:hAnsi="Arial" w:cs="Arial"/>
        </w:rPr>
        <w:t>.</w:t>
      </w:r>
    </w:p>
    <w:p w:rsidR="003B3D13" w:rsidRPr="00762C54" w:rsidRDefault="003B3D13" w:rsidP="00A4202A">
      <w:pPr>
        <w:pStyle w:val="Heading2"/>
        <w:numPr>
          <w:ilvl w:val="1"/>
          <w:numId w:val="119"/>
        </w:numPr>
        <w:spacing w:before="40" w:after="0" w:line="259" w:lineRule="auto"/>
        <w:rPr>
          <w:rFonts w:ascii="Arial" w:hAnsi="Arial" w:cs="Arial"/>
          <w:b w:val="0"/>
        </w:rPr>
      </w:pPr>
      <w:r w:rsidRPr="00762C54">
        <w:rPr>
          <w:rFonts w:ascii="Arial" w:hAnsi="Arial" w:cs="Arial"/>
        </w:rPr>
        <w:t>Chi tiết về các sprint:</w:t>
      </w:r>
    </w:p>
    <w:tbl>
      <w:tblPr>
        <w:tblStyle w:val="TableGrid"/>
        <w:tblW w:w="0" w:type="auto"/>
        <w:tblLook w:val="04A0" w:firstRow="1" w:lastRow="0" w:firstColumn="1" w:lastColumn="0" w:noHBand="0" w:noVBand="1"/>
      </w:tblPr>
      <w:tblGrid>
        <w:gridCol w:w="1107"/>
        <w:gridCol w:w="2905"/>
        <w:gridCol w:w="4991"/>
      </w:tblGrid>
      <w:tr w:rsidR="003B3D13" w:rsidRPr="00E66B39" w:rsidTr="00B41FA4">
        <w:tc>
          <w:tcPr>
            <w:tcW w:w="112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B3D13" w:rsidRPr="00E66B39" w:rsidRDefault="003B3D13" w:rsidP="00B41FA4">
            <w:pPr>
              <w:jc w:val="center"/>
              <w:rPr>
                <w:rFonts w:ascii="Arial" w:hAnsi="Arial" w:cs="Arial"/>
                <w:b/>
                <w:szCs w:val="26"/>
              </w:rPr>
            </w:pPr>
            <w:r w:rsidRPr="00E66B39">
              <w:rPr>
                <w:rFonts w:ascii="Arial" w:hAnsi="Arial" w:cs="Arial"/>
                <w:b/>
                <w:szCs w:val="26"/>
              </w:rPr>
              <w:t>Sprint</w:t>
            </w:r>
          </w:p>
        </w:tc>
        <w:tc>
          <w:tcPr>
            <w:tcW w:w="311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B3D13" w:rsidRPr="00E66B39" w:rsidRDefault="003B3D13" w:rsidP="00B41FA4">
            <w:pPr>
              <w:jc w:val="center"/>
              <w:rPr>
                <w:rFonts w:ascii="Arial" w:hAnsi="Arial" w:cs="Arial"/>
                <w:b/>
                <w:szCs w:val="26"/>
              </w:rPr>
            </w:pPr>
            <w:r w:rsidRPr="00E66B39">
              <w:rPr>
                <w:rFonts w:ascii="Arial" w:hAnsi="Arial" w:cs="Arial"/>
                <w:b/>
                <w:szCs w:val="26"/>
              </w:rPr>
              <w:t xml:space="preserve">Thời gian </w:t>
            </w:r>
          </w:p>
        </w:tc>
        <w:tc>
          <w:tcPr>
            <w:tcW w:w="51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B3D13" w:rsidRPr="00E66B39" w:rsidRDefault="003B3D13" w:rsidP="00B41FA4">
            <w:pPr>
              <w:jc w:val="center"/>
              <w:rPr>
                <w:rFonts w:ascii="Arial" w:hAnsi="Arial" w:cs="Arial"/>
                <w:b/>
                <w:szCs w:val="26"/>
              </w:rPr>
            </w:pPr>
            <w:r w:rsidRPr="00E66B39">
              <w:rPr>
                <w:rFonts w:ascii="Arial" w:hAnsi="Arial" w:cs="Arial"/>
                <w:b/>
                <w:szCs w:val="26"/>
              </w:rPr>
              <w:t>Công việc</w:t>
            </w:r>
          </w:p>
        </w:tc>
      </w:tr>
      <w:tr w:rsidR="003B3D13" w:rsidRPr="00E66B39" w:rsidTr="00B41FA4">
        <w:tc>
          <w:tcPr>
            <w:tcW w:w="112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t>Sprint 1</w:t>
            </w:r>
          </w:p>
        </w:tc>
        <w:tc>
          <w:tcPr>
            <w:tcW w:w="311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t>0</w:t>
            </w:r>
            <w:r>
              <w:rPr>
                <w:rFonts w:ascii="Arial" w:hAnsi="Arial" w:cs="Arial"/>
                <w:szCs w:val="26"/>
              </w:rPr>
              <w:t xml:space="preserve">2/04/2016 - </w:t>
            </w:r>
            <w:r w:rsidRPr="00E66B39">
              <w:rPr>
                <w:rFonts w:ascii="Arial" w:hAnsi="Arial" w:cs="Arial"/>
                <w:szCs w:val="26"/>
              </w:rPr>
              <w:t>2</w:t>
            </w:r>
            <w:r>
              <w:rPr>
                <w:rFonts w:ascii="Arial" w:hAnsi="Arial" w:cs="Arial"/>
                <w:szCs w:val="26"/>
              </w:rPr>
              <w:t>2</w:t>
            </w:r>
            <w:r w:rsidRPr="00E66B39">
              <w:rPr>
                <w:rFonts w:ascii="Arial" w:hAnsi="Arial" w:cs="Arial"/>
                <w:szCs w:val="26"/>
              </w:rPr>
              <w:t>/04/2016</w:t>
            </w:r>
          </w:p>
        </w:tc>
        <w:tc>
          <w:tcPr>
            <w:tcW w:w="5102"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Pr>
                <w:rFonts w:ascii="Arial" w:hAnsi="Arial" w:cs="Arial"/>
                <w:szCs w:val="26"/>
              </w:rPr>
              <w:t>-</w:t>
            </w:r>
            <w:r w:rsidRPr="00E66B39">
              <w:rPr>
                <w:rFonts w:ascii="Arial" w:hAnsi="Arial" w:cs="Arial"/>
                <w:szCs w:val="26"/>
              </w:rPr>
              <w:t>Tham gia training tại công ty</w:t>
            </w:r>
          </w:p>
          <w:p w:rsidR="003B3D13" w:rsidRPr="00E66B39" w:rsidRDefault="003B3D13" w:rsidP="00B41FA4">
            <w:pPr>
              <w:rPr>
                <w:rFonts w:ascii="Arial" w:hAnsi="Arial" w:cs="Arial"/>
                <w:szCs w:val="26"/>
              </w:rPr>
            </w:pPr>
            <w:r>
              <w:rPr>
                <w:rFonts w:ascii="Arial" w:hAnsi="Arial" w:cs="Arial"/>
                <w:szCs w:val="26"/>
              </w:rPr>
              <w:t>-</w:t>
            </w:r>
            <w:r w:rsidRPr="00E66B39">
              <w:rPr>
                <w:rFonts w:ascii="Arial" w:hAnsi="Arial" w:cs="Arial"/>
                <w:szCs w:val="26"/>
              </w:rPr>
              <w:t>Tiến hành training lại cho các thành viên trong nhóm</w:t>
            </w:r>
          </w:p>
          <w:p w:rsidR="003B3D13" w:rsidRPr="00E66B39" w:rsidRDefault="003B3D13" w:rsidP="00B41FA4">
            <w:pPr>
              <w:rPr>
                <w:rFonts w:ascii="Arial" w:hAnsi="Arial" w:cs="Arial"/>
                <w:szCs w:val="26"/>
              </w:rPr>
            </w:pPr>
            <w:r>
              <w:rPr>
                <w:rFonts w:ascii="Arial" w:hAnsi="Arial" w:cs="Arial"/>
                <w:szCs w:val="26"/>
              </w:rPr>
              <w:t>-</w:t>
            </w:r>
            <w:r w:rsidRPr="00E66B39">
              <w:rPr>
                <w:rFonts w:ascii="Arial" w:hAnsi="Arial" w:cs="Arial"/>
                <w:szCs w:val="26"/>
              </w:rPr>
              <w:t xml:space="preserve">Thiết kế giao diện cho </w:t>
            </w:r>
            <w:r>
              <w:rPr>
                <w:rFonts w:ascii="Arial" w:hAnsi="Arial" w:cs="Arial"/>
                <w:szCs w:val="26"/>
              </w:rPr>
              <w:t>5</w:t>
            </w:r>
            <w:r w:rsidRPr="00E66B39">
              <w:rPr>
                <w:rFonts w:ascii="Arial" w:hAnsi="Arial" w:cs="Arial"/>
                <w:szCs w:val="26"/>
              </w:rPr>
              <w:t xml:space="preserve"> màn hình: </w:t>
            </w:r>
            <w:r>
              <w:rPr>
                <w:rFonts w:ascii="Arial" w:hAnsi="Arial" w:cs="Arial"/>
                <w:szCs w:val="26"/>
              </w:rPr>
              <w:t>thu quỹ, chi quỹ, sổ chi tiết tiền mặt, thu quỹ, chi quỹ</w:t>
            </w:r>
          </w:p>
        </w:tc>
      </w:tr>
      <w:tr w:rsidR="003B3D13" w:rsidRPr="00E66B39" w:rsidTr="00B41FA4">
        <w:tc>
          <w:tcPr>
            <w:tcW w:w="112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t>Sprint 2</w:t>
            </w:r>
          </w:p>
        </w:tc>
        <w:tc>
          <w:tcPr>
            <w:tcW w:w="311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t>2</w:t>
            </w:r>
            <w:r>
              <w:rPr>
                <w:rFonts w:ascii="Arial" w:hAnsi="Arial" w:cs="Arial"/>
                <w:szCs w:val="26"/>
              </w:rPr>
              <w:t xml:space="preserve">3/04/2016 - </w:t>
            </w:r>
            <w:r w:rsidRPr="00E66B39">
              <w:rPr>
                <w:rFonts w:ascii="Arial" w:hAnsi="Arial" w:cs="Arial"/>
                <w:szCs w:val="26"/>
              </w:rPr>
              <w:t>1</w:t>
            </w:r>
            <w:r>
              <w:rPr>
                <w:rFonts w:ascii="Arial" w:hAnsi="Arial" w:cs="Arial"/>
                <w:szCs w:val="26"/>
              </w:rPr>
              <w:t>1</w:t>
            </w:r>
            <w:r w:rsidRPr="00E66B39">
              <w:rPr>
                <w:rFonts w:ascii="Arial" w:hAnsi="Arial" w:cs="Arial"/>
                <w:szCs w:val="26"/>
              </w:rPr>
              <w:t>/05/2016</w:t>
            </w:r>
          </w:p>
        </w:tc>
        <w:tc>
          <w:tcPr>
            <w:tcW w:w="5102" w:type="dxa"/>
            <w:tcBorders>
              <w:top w:val="single" w:sz="4" w:space="0" w:color="auto"/>
              <w:left w:val="single" w:sz="4" w:space="0" w:color="auto"/>
              <w:bottom w:val="single" w:sz="4" w:space="0" w:color="auto"/>
              <w:right w:val="single" w:sz="4" w:space="0" w:color="auto"/>
            </w:tcBorders>
            <w:hideMark/>
          </w:tcPr>
          <w:p w:rsidR="003B3D13" w:rsidRDefault="003B3D13" w:rsidP="00B41FA4">
            <w:pPr>
              <w:rPr>
                <w:rFonts w:ascii="Arial" w:hAnsi="Arial" w:cs="Arial"/>
                <w:szCs w:val="26"/>
              </w:rPr>
            </w:pPr>
            <w:r w:rsidRPr="00F146AF">
              <w:rPr>
                <w:rFonts w:ascii="Arial" w:hAnsi="Arial" w:cs="Arial"/>
                <w:szCs w:val="26"/>
              </w:rPr>
              <w:t>-Thiết kế cơ sở dữ liệu các bả</w:t>
            </w:r>
            <w:r>
              <w:rPr>
                <w:rFonts w:ascii="Arial" w:hAnsi="Arial" w:cs="Arial"/>
                <w:szCs w:val="26"/>
              </w:rPr>
              <w:t>ng:</w:t>
            </w:r>
          </w:p>
          <w:p w:rsidR="003B3D13" w:rsidRPr="00F146AF" w:rsidRDefault="003B3D13" w:rsidP="00A4202A">
            <w:pPr>
              <w:pStyle w:val="ListParagraph"/>
              <w:numPr>
                <w:ilvl w:val="0"/>
                <w:numId w:val="121"/>
              </w:numPr>
              <w:jc w:val="left"/>
              <w:rPr>
                <w:rFonts w:ascii="Arial" w:hAnsi="Arial" w:cs="Arial"/>
              </w:rPr>
            </w:pPr>
            <w:r w:rsidRPr="00F146AF">
              <w:rPr>
                <w:rFonts w:ascii="Arial" w:hAnsi="Arial" w:cs="Arial"/>
              </w:rPr>
              <w:t>AC_PHIEUTHUTIENMAT</w:t>
            </w:r>
          </w:p>
          <w:p w:rsidR="003B3D13" w:rsidRPr="00F146AF" w:rsidRDefault="003B3D13" w:rsidP="00A4202A">
            <w:pPr>
              <w:pStyle w:val="ListParagraph"/>
              <w:numPr>
                <w:ilvl w:val="0"/>
                <w:numId w:val="121"/>
              </w:numPr>
              <w:jc w:val="left"/>
              <w:rPr>
                <w:rFonts w:ascii="Arial" w:hAnsi="Arial" w:cs="Arial"/>
              </w:rPr>
            </w:pPr>
            <w:r w:rsidRPr="00F146AF">
              <w:rPr>
                <w:rFonts w:ascii="Arial" w:hAnsi="Arial" w:cs="Arial"/>
              </w:rPr>
              <w:t>AC_PHIEUCHITIENMAT</w:t>
            </w:r>
          </w:p>
          <w:p w:rsidR="003B3D13" w:rsidRPr="00F146AF" w:rsidRDefault="003B3D13" w:rsidP="00A4202A">
            <w:pPr>
              <w:pStyle w:val="ListParagraph"/>
              <w:numPr>
                <w:ilvl w:val="0"/>
                <w:numId w:val="121"/>
              </w:numPr>
              <w:jc w:val="left"/>
              <w:rPr>
                <w:rFonts w:ascii="Arial" w:hAnsi="Arial" w:cs="Arial"/>
              </w:rPr>
            </w:pPr>
            <w:r w:rsidRPr="00F146AF">
              <w:rPr>
                <w:rFonts w:ascii="Arial" w:hAnsi="Arial" w:cs="Arial"/>
              </w:rPr>
              <w:t>AC_CHIQUY</w:t>
            </w:r>
          </w:p>
          <w:p w:rsidR="003B3D13" w:rsidRPr="00F146AF" w:rsidRDefault="003B3D13" w:rsidP="00A4202A">
            <w:pPr>
              <w:pStyle w:val="ListParagraph"/>
              <w:numPr>
                <w:ilvl w:val="0"/>
                <w:numId w:val="121"/>
              </w:numPr>
              <w:jc w:val="left"/>
              <w:rPr>
                <w:rFonts w:ascii="Arial" w:hAnsi="Arial" w:cs="Arial"/>
              </w:rPr>
            </w:pPr>
            <w:r w:rsidRPr="00F146AF">
              <w:rPr>
                <w:rFonts w:ascii="Arial" w:hAnsi="Arial" w:cs="Arial"/>
              </w:rPr>
              <w:t>AC_THUQUY</w:t>
            </w:r>
          </w:p>
          <w:p w:rsidR="003B3D13" w:rsidRPr="00F146AF" w:rsidRDefault="003B3D13" w:rsidP="00A4202A">
            <w:pPr>
              <w:pStyle w:val="ListParagraph"/>
              <w:numPr>
                <w:ilvl w:val="0"/>
                <w:numId w:val="121"/>
              </w:numPr>
              <w:jc w:val="left"/>
              <w:rPr>
                <w:rFonts w:ascii="Arial" w:hAnsi="Arial" w:cs="Arial"/>
              </w:rPr>
            </w:pPr>
            <w:r w:rsidRPr="00F146AF">
              <w:rPr>
                <w:rFonts w:ascii="Arial" w:hAnsi="Arial" w:cs="Arial"/>
              </w:rPr>
              <w:t>AC_SOCHITIETKETOAN</w:t>
            </w:r>
          </w:p>
          <w:p w:rsidR="003B3D13" w:rsidRPr="00E66B39" w:rsidRDefault="003B3D13" w:rsidP="00B41FA4">
            <w:pPr>
              <w:rPr>
                <w:rFonts w:ascii="Arial" w:hAnsi="Arial" w:cs="Arial"/>
                <w:szCs w:val="26"/>
              </w:rPr>
            </w:pPr>
            <w:r>
              <w:rPr>
                <w:rFonts w:ascii="Arial" w:hAnsi="Arial" w:cs="Arial"/>
                <w:szCs w:val="26"/>
              </w:rPr>
              <w:lastRenderedPageBreak/>
              <w:t>-Viết store procedure tương ứng cho các bảng trên</w:t>
            </w:r>
            <w:r w:rsidRPr="00E66B39">
              <w:rPr>
                <w:rFonts w:ascii="Arial" w:hAnsi="Arial" w:cs="Arial"/>
                <w:szCs w:val="26"/>
              </w:rPr>
              <w:t>.</w:t>
            </w:r>
          </w:p>
          <w:p w:rsidR="003B3D13" w:rsidRPr="00E66B39" w:rsidRDefault="003B3D13" w:rsidP="00B41FA4">
            <w:pPr>
              <w:rPr>
                <w:rFonts w:ascii="Arial" w:hAnsi="Arial" w:cs="Arial"/>
                <w:szCs w:val="26"/>
              </w:rPr>
            </w:pPr>
            <w:r>
              <w:rPr>
                <w:rFonts w:ascii="Arial" w:hAnsi="Arial" w:cs="Arial"/>
                <w:szCs w:val="26"/>
              </w:rPr>
              <w:t>-Tạo interface, viết</w:t>
            </w:r>
            <w:r w:rsidRPr="00E66B39">
              <w:rPr>
                <w:rFonts w:ascii="Arial" w:hAnsi="Arial" w:cs="Arial"/>
                <w:szCs w:val="26"/>
              </w:rPr>
              <w:t xml:space="preserve"> </w:t>
            </w:r>
            <w:r>
              <w:rPr>
                <w:rFonts w:ascii="Arial" w:hAnsi="Arial" w:cs="Arial"/>
                <w:szCs w:val="26"/>
              </w:rPr>
              <w:t>V</w:t>
            </w:r>
            <w:r w:rsidRPr="00E66B39">
              <w:rPr>
                <w:rFonts w:ascii="Arial" w:hAnsi="Arial" w:cs="Arial"/>
                <w:szCs w:val="26"/>
              </w:rPr>
              <w:t>iew</w:t>
            </w:r>
            <w:r>
              <w:rPr>
                <w:rFonts w:ascii="Arial" w:hAnsi="Arial" w:cs="Arial"/>
                <w:szCs w:val="26"/>
              </w:rPr>
              <w:t>M</w:t>
            </w:r>
            <w:r w:rsidRPr="00E66B39">
              <w:rPr>
                <w:rFonts w:ascii="Arial" w:hAnsi="Arial" w:cs="Arial"/>
                <w:szCs w:val="26"/>
              </w:rPr>
              <w:t>odel</w:t>
            </w:r>
            <w:r>
              <w:rPr>
                <w:rFonts w:ascii="Arial" w:hAnsi="Arial" w:cs="Arial"/>
                <w:szCs w:val="26"/>
              </w:rPr>
              <w:t xml:space="preserve"> (chức năng insert, edit, delete, search), implement cho chức năng phiếu thu tiền mặt</w:t>
            </w:r>
          </w:p>
        </w:tc>
      </w:tr>
      <w:tr w:rsidR="003B3D13" w:rsidRPr="00E66B39" w:rsidTr="00B41FA4">
        <w:tc>
          <w:tcPr>
            <w:tcW w:w="112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lastRenderedPageBreak/>
              <w:t>Sprint 3</w:t>
            </w:r>
          </w:p>
        </w:tc>
        <w:tc>
          <w:tcPr>
            <w:tcW w:w="311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t>1</w:t>
            </w:r>
            <w:r>
              <w:rPr>
                <w:rFonts w:ascii="Arial" w:hAnsi="Arial" w:cs="Arial"/>
                <w:szCs w:val="26"/>
              </w:rPr>
              <w:t xml:space="preserve">2/05/2016 - </w:t>
            </w:r>
            <w:r w:rsidRPr="00E66B39">
              <w:rPr>
                <w:rFonts w:ascii="Arial" w:hAnsi="Arial" w:cs="Arial"/>
                <w:szCs w:val="26"/>
              </w:rPr>
              <w:t>0</w:t>
            </w:r>
            <w:r>
              <w:rPr>
                <w:rFonts w:ascii="Arial" w:hAnsi="Arial" w:cs="Arial"/>
                <w:szCs w:val="26"/>
              </w:rPr>
              <w:t>4</w:t>
            </w:r>
            <w:r w:rsidRPr="00E66B39">
              <w:rPr>
                <w:rFonts w:ascii="Arial" w:hAnsi="Arial" w:cs="Arial"/>
                <w:szCs w:val="26"/>
              </w:rPr>
              <w:t>/06/2016</w:t>
            </w:r>
          </w:p>
        </w:tc>
        <w:tc>
          <w:tcPr>
            <w:tcW w:w="5102"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t>-Tạo interface, viết</w:t>
            </w:r>
            <w:r w:rsidRPr="00E66B39">
              <w:rPr>
                <w:rFonts w:ascii="Arial" w:hAnsi="Arial" w:cs="Arial"/>
                <w:szCs w:val="26"/>
              </w:rPr>
              <w:t xml:space="preserve"> </w:t>
            </w:r>
            <w:r>
              <w:rPr>
                <w:rFonts w:ascii="Arial" w:hAnsi="Arial" w:cs="Arial"/>
                <w:szCs w:val="26"/>
              </w:rPr>
              <w:t>V</w:t>
            </w:r>
            <w:r w:rsidRPr="00E66B39">
              <w:rPr>
                <w:rFonts w:ascii="Arial" w:hAnsi="Arial" w:cs="Arial"/>
                <w:szCs w:val="26"/>
              </w:rPr>
              <w:t>iew</w:t>
            </w:r>
            <w:r>
              <w:rPr>
                <w:rFonts w:ascii="Arial" w:hAnsi="Arial" w:cs="Arial"/>
                <w:szCs w:val="26"/>
              </w:rPr>
              <w:t>M</w:t>
            </w:r>
            <w:r w:rsidRPr="00E66B39">
              <w:rPr>
                <w:rFonts w:ascii="Arial" w:hAnsi="Arial" w:cs="Arial"/>
                <w:szCs w:val="26"/>
              </w:rPr>
              <w:t>odel</w:t>
            </w:r>
            <w:r>
              <w:rPr>
                <w:rFonts w:ascii="Arial" w:hAnsi="Arial" w:cs="Arial"/>
                <w:szCs w:val="26"/>
              </w:rPr>
              <w:t xml:space="preserve"> (chức năng insert, edit, delete, search), implement cho chức năng</w:t>
            </w:r>
          </w:p>
          <w:p w:rsidR="003B3D13" w:rsidRPr="00F146AF" w:rsidRDefault="003B3D13" w:rsidP="00A4202A">
            <w:pPr>
              <w:pStyle w:val="ListParagraph"/>
              <w:numPr>
                <w:ilvl w:val="0"/>
                <w:numId w:val="120"/>
              </w:numPr>
              <w:jc w:val="left"/>
              <w:rPr>
                <w:rFonts w:ascii="Arial" w:hAnsi="Arial" w:cs="Arial"/>
              </w:rPr>
            </w:pPr>
            <w:r w:rsidRPr="00F146AF">
              <w:rPr>
                <w:rFonts w:ascii="Arial" w:hAnsi="Arial" w:cs="Arial"/>
              </w:rPr>
              <w:t>Phiếu chi tiền mặt</w:t>
            </w:r>
          </w:p>
          <w:p w:rsidR="003B3D13" w:rsidRPr="00F146AF" w:rsidRDefault="003B3D13" w:rsidP="00A4202A">
            <w:pPr>
              <w:pStyle w:val="ListParagraph"/>
              <w:numPr>
                <w:ilvl w:val="0"/>
                <w:numId w:val="120"/>
              </w:numPr>
              <w:jc w:val="left"/>
              <w:rPr>
                <w:rFonts w:ascii="Arial" w:hAnsi="Arial" w:cs="Arial"/>
              </w:rPr>
            </w:pPr>
            <w:r w:rsidRPr="00F146AF">
              <w:rPr>
                <w:rFonts w:ascii="Arial" w:hAnsi="Arial" w:cs="Arial"/>
              </w:rPr>
              <w:t>Sổ chi tiết kế toán</w:t>
            </w:r>
          </w:p>
          <w:p w:rsidR="003B3D13" w:rsidRPr="00F146AF" w:rsidRDefault="003B3D13" w:rsidP="00A4202A">
            <w:pPr>
              <w:pStyle w:val="ListParagraph"/>
              <w:numPr>
                <w:ilvl w:val="0"/>
                <w:numId w:val="120"/>
              </w:numPr>
              <w:jc w:val="left"/>
              <w:rPr>
                <w:rFonts w:ascii="Arial" w:hAnsi="Arial" w:cs="Arial"/>
              </w:rPr>
            </w:pPr>
            <w:r w:rsidRPr="00F146AF">
              <w:rPr>
                <w:rFonts w:ascii="Arial" w:hAnsi="Arial" w:cs="Arial"/>
              </w:rPr>
              <w:t>Thu quỹ</w:t>
            </w:r>
          </w:p>
          <w:p w:rsidR="003B3D13" w:rsidRPr="00F146AF" w:rsidRDefault="003B3D13" w:rsidP="00A4202A">
            <w:pPr>
              <w:pStyle w:val="ListParagraph"/>
              <w:numPr>
                <w:ilvl w:val="0"/>
                <w:numId w:val="120"/>
              </w:numPr>
              <w:jc w:val="left"/>
              <w:rPr>
                <w:rFonts w:ascii="Arial" w:hAnsi="Arial" w:cs="Arial"/>
              </w:rPr>
            </w:pPr>
            <w:r w:rsidRPr="00F146AF">
              <w:rPr>
                <w:rFonts w:ascii="Arial" w:hAnsi="Arial" w:cs="Arial"/>
              </w:rPr>
              <w:t>Chi quỹ</w:t>
            </w:r>
          </w:p>
          <w:p w:rsidR="003B3D13" w:rsidRPr="00E66B39" w:rsidRDefault="003B3D13" w:rsidP="00B41FA4">
            <w:pPr>
              <w:rPr>
                <w:rFonts w:ascii="Arial" w:hAnsi="Arial" w:cs="Arial"/>
                <w:szCs w:val="26"/>
              </w:rPr>
            </w:pPr>
            <w:r>
              <w:rPr>
                <w:rFonts w:ascii="Arial" w:hAnsi="Arial" w:cs="Arial"/>
                <w:szCs w:val="26"/>
              </w:rPr>
              <w:t>-</w:t>
            </w:r>
            <w:r w:rsidRPr="00E66B39">
              <w:rPr>
                <w:rFonts w:ascii="Arial" w:hAnsi="Arial" w:cs="Arial"/>
                <w:szCs w:val="26"/>
              </w:rPr>
              <w:t>Viết tài liệu</w:t>
            </w:r>
            <w:r>
              <w:rPr>
                <w:rFonts w:ascii="Arial" w:hAnsi="Arial" w:cs="Arial"/>
                <w:szCs w:val="26"/>
              </w:rPr>
              <w:t xml:space="preserve"> báo cáo</w:t>
            </w:r>
          </w:p>
        </w:tc>
      </w:tr>
    </w:tbl>
    <w:p w:rsidR="003B3D13" w:rsidRPr="00E66B39" w:rsidRDefault="003B3D13" w:rsidP="003B3D13">
      <w:pPr>
        <w:rPr>
          <w:rFonts w:ascii="Arial" w:hAnsi="Arial" w:cs="Arial"/>
        </w:rPr>
      </w:pPr>
    </w:p>
    <w:p w:rsidR="003B3D13" w:rsidRPr="00762C54" w:rsidRDefault="003B3D13" w:rsidP="00A4202A">
      <w:pPr>
        <w:pStyle w:val="Heading1"/>
        <w:keepLines/>
        <w:numPr>
          <w:ilvl w:val="0"/>
          <w:numId w:val="119"/>
        </w:numPr>
        <w:spacing w:before="240" w:after="0" w:line="259" w:lineRule="auto"/>
        <w:rPr>
          <w:rFonts w:ascii="Arial" w:hAnsi="Arial" w:cs="Arial"/>
          <w:b w:val="0"/>
          <w:sz w:val="26"/>
          <w:szCs w:val="26"/>
        </w:rPr>
      </w:pPr>
      <w:r>
        <w:rPr>
          <w:rFonts w:ascii="Arial" w:hAnsi="Arial" w:cs="Arial"/>
          <w:sz w:val="26"/>
          <w:szCs w:val="26"/>
        </w:rPr>
        <w:t>Kết quả thực hiện</w:t>
      </w:r>
    </w:p>
    <w:p w:rsidR="003B3D13" w:rsidRPr="00E66B39" w:rsidRDefault="003B3D13" w:rsidP="003B3D13">
      <w:pPr>
        <w:rPr>
          <w:rFonts w:ascii="Arial" w:hAnsi="Arial" w:cs="Arial"/>
          <w:szCs w:val="26"/>
        </w:rPr>
      </w:pPr>
      <w:r w:rsidRPr="00E66B39">
        <w:rPr>
          <w:rFonts w:ascii="Arial" w:hAnsi="Arial" w:cs="Arial"/>
          <w:szCs w:val="26"/>
        </w:rPr>
        <w:t xml:space="preserve">Hoàn thành: hiện thực được </w:t>
      </w:r>
      <w:r>
        <w:rPr>
          <w:rFonts w:ascii="Arial" w:hAnsi="Arial" w:cs="Arial"/>
          <w:szCs w:val="26"/>
        </w:rPr>
        <w:t>3</w:t>
      </w:r>
      <w:r w:rsidRPr="00E66B39">
        <w:rPr>
          <w:rFonts w:ascii="Arial" w:hAnsi="Arial" w:cs="Arial"/>
          <w:szCs w:val="26"/>
        </w:rPr>
        <w:t xml:space="preserve"> chứ</w:t>
      </w:r>
      <w:r>
        <w:rPr>
          <w:rFonts w:ascii="Arial" w:hAnsi="Arial" w:cs="Arial"/>
          <w:szCs w:val="26"/>
        </w:rPr>
        <w:t>c năng trong module</w:t>
      </w:r>
      <w:r w:rsidRPr="00E66B39">
        <w:rPr>
          <w:rFonts w:ascii="Arial" w:hAnsi="Arial" w:cs="Arial"/>
          <w:szCs w:val="26"/>
        </w:rPr>
        <w:t>:</w:t>
      </w:r>
    </w:p>
    <w:p w:rsidR="003B3D13" w:rsidRPr="00E66B39"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 xml:space="preserve">Chức năng </w:t>
      </w:r>
      <w:r>
        <w:rPr>
          <w:rFonts w:ascii="Arial" w:hAnsi="Arial" w:cs="Arial"/>
        </w:rPr>
        <w:t>phiếu thu và chi tiền mặt</w:t>
      </w:r>
      <w:r w:rsidRPr="00E66B39">
        <w:rPr>
          <w:rFonts w:ascii="Arial" w:hAnsi="Arial" w:cs="Arial"/>
        </w:rPr>
        <w:t>: có thế</w:t>
      </w:r>
      <w:r>
        <w:rPr>
          <w:rFonts w:ascii="Arial" w:hAnsi="Arial" w:cs="Arial"/>
        </w:rPr>
        <w:t xml:space="preserve"> thêm</w:t>
      </w:r>
      <w:r w:rsidRPr="00E66B39">
        <w:rPr>
          <w:rFonts w:ascii="Arial" w:hAnsi="Arial" w:cs="Arial"/>
        </w:rPr>
        <w:t>,</w:t>
      </w:r>
      <w:r>
        <w:rPr>
          <w:rFonts w:ascii="Arial" w:hAnsi="Arial" w:cs="Arial"/>
        </w:rPr>
        <w:t xml:space="preserve"> xóa</w:t>
      </w:r>
      <w:r w:rsidRPr="00E66B39">
        <w:rPr>
          <w:rFonts w:ascii="Arial" w:hAnsi="Arial" w:cs="Arial"/>
        </w:rPr>
        <w:t>, sử</w:t>
      </w:r>
      <w:r>
        <w:rPr>
          <w:rFonts w:ascii="Arial" w:hAnsi="Arial" w:cs="Arial"/>
        </w:rPr>
        <w:t>a và</w:t>
      </w:r>
      <w:r w:rsidRPr="00E66B39">
        <w:rPr>
          <w:rFonts w:ascii="Arial" w:hAnsi="Arial" w:cs="Arial"/>
        </w:rPr>
        <w:t xml:space="preserve"> tìm kiếm theo nhiều thuộc tính.</w:t>
      </w:r>
    </w:p>
    <w:p w:rsidR="003B3D13" w:rsidRPr="00E66B39"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 xml:space="preserve">Chức năng </w:t>
      </w:r>
      <w:r>
        <w:rPr>
          <w:rFonts w:ascii="Arial" w:hAnsi="Arial" w:cs="Arial"/>
        </w:rPr>
        <w:t>thu và chi quỹ</w:t>
      </w:r>
      <w:r w:rsidRPr="00E66B39">
        <w:rPr>
          <w:rFonts w:ascii="Arial" w:hAnsi="Arial" w:cs="Arial"/>
        </w:rPr>
        <w:t>: có thế</w:t>
      </w:r>
      <w:r>
        <w:rPr>
          <w:rFonts w:ascii="Arial" w:hAnsi="Arial" w:cs="Arial"/>
        </w:rPr>
        <w:t xml:space="preserve"> thêm, xóa</w:t>
      </w:r>
      <w:r w:rsidRPr="00E66B39">
        <w:rPr>
          <w:rFonts w:ascii="Arial" w:hAnsi="Arial" w:cs="Arial"/>
        </w:rPr>
        <w:t xml:space="preserve">, sửa </w:t>
      </w:r>
      <w:r>
        <w:rPr>
          <w:rFonts w:ascii="Arial" w:hAnsi="Arial" w:cs="Arial"/>
        </w:rPr>
        <w:t>và</w:t>
      </w:r>
      <w:r w:rsidRPr="00E66B39">
        <w:rPr>
          <w:rFonts w:ascii="Arial" w:hAnsi="Arial" w:cs="Arial"/>
        </w:rPr>
        <w:t xml:space="preserve"> tìm kiếm theo nhiều thuộc tính.</w:t>
      </w:r>
    </w:p>
    <w:p w:rsidR="003B3D13" w:rsidRDefault="003B3D13" w:rsidP="00A4202A">
      <w:pPr>
        <w:pStyle w:val="ListParagraph"/>
        <w:numPr>
          <w:ilvl w:val="0"/>
          <w:numId w:val="118"/>
        </w:numPr>
        <w:spacing w:after="160" w:line="259" w:lineRule="auto"/>
        <w:jc w:val="left"/>
        <w:rPr>
          <w:rFonts w:ascii="Arial" w:hAnsi="Arial" w:cs="Arial"/>
        </w:rPr>
      </w:pPr>
      <w:r w:rsidRPr="00E66B39">
        <w:rPr>
          <w:rFonts w:ascii="Arial" w:hAnsi="Arial" w:cs="Arial"/>
        </w:rPr>
        <w:t xml:space="preserve">Chức năng </w:t>
      </w:r>
      <w:r>
        <w:rPr>
          <w:rFonts w:ascii="Arial" w:hAnsi="Arial" w:cs="Arial"/>
        </w:rPr>
        <w:t>sổ chi tiết tiền mặt</w:t>
      </w:r>
      <w:r w:rsidRPr="00E66B39">
        <w:rPr>
          <w:rFonts w:ascii="Arial" w:hAnsi="Arial" w:cs="Arial"/>
        </w:rPr>
        <w:t>: có thế</w:t>
      </w:r>
      <w:r>
        <w:rPr>
          <w:rFonts w:ascii="Arial" w:hAnsi="Arial" w:cs="Arial"/>
        </w:rPr>
        <w:t xml:space="preserve"> thêm, xóa</w:t>
      </w:r>
      <w:r w:rsidRPr="00E66B39">
        <w:rPr>
          <w:rFonts w:ascii="Arial" w:hAnsi="Arial" w:cs="Arial"/>
        </w:rPr>
        <w:t>, sử</w:t>
      </w:r>
      <w:r>
        <w:rPr>
          <w:rFonts w:ascii="Arial" w:hAnsi="Arial" w:cs="Arial"/>
        </w:rPr>
        <w:t>a và</w:t>
      </w:r>
      <w:r w:rsidRPr="00E66B39">
        <w:rPr>
          <w:rFonts w:ascii="Arial" w:hAnsi="Arial" w:cs="Arial"/>
        </w:rPr>
        <w:t xml:space="preserve"> tìm kiếm theo nhiều thuộc tính.</w:t>
      </w:r>
    </w:p>
    <w:p w:rsidR="003B3D13" w:rsidRPr="00762C54" w:rsidRDefault="003B3D13" w:rsidP="003B3D13">
      <w:pPr>
        <w:ind w:left="360"/>
        <w:rPr>
          <w:rFonts w:ascii="Arial" w:hAnsi="Arial" w:cs="Arial"/>
          <w:szCs w:val="26"/>
        </w:rPr>
      </w:pPr>
      <w:r w:rsidRPr="00762C54">
        <w:rPr>
          <w:rFonts w:ascii="Arial" w:hAnsi="Arial" w:cs="Arial"/>
          <w:szCs w:val="26"/>
        </w:rPr>
        <w:t>Chưa hoàn thành: Các tính năng còn một số bất cập về</w:t>
      </w:r>
      <w:r>
        <w:rPr>
          <w:rFonts w:ascii="Arial" w:hAnsi="Arial" w:cs="Arial"/>
          <w:szCs w:val="26"/>
        </w:rPr>
        <w:t xml:space="preserve"> hiển thị</w:t>
      </w:r>
      <w:r w:rsidRPr="00762C54">
        <w:rPr>
          <w:rFonts w:ascii="Arial" w:hAnsi="Arial" w:cs="Arial"/>
          <w:szCs w:val="26"/>
        </w:rPr>
        <w:t xml:space="preserve"> </w:t>
      </w:r>
      <w:r>
        <w:rPr>
          <w:rFonts w:ascii="Arial" w:hAnsi="Arial" w:cs="Arial"/>
          <w:szCs w:val="26"/>
        </w:rPr>
        <w:t xml:space="preserve">dữ liệu lên </w:t>
      </w:r>
      <w:r w:rsidRPr="00762C54">
        <w:rPr>
          <w:rFonts w:ascii="Arial" w:hAnsi="Arial" w:cs="Arial"/>
          <w:szCs w:val="26"/>
        </w:rPr>
        <w:t>giao diện</w:t>
      </w:r>
    </w:p>
    <w:p w:rsidR="003B3D13" w:rsidRPr="004E5D5D" w:rsidRDefault="003B3D13" w:rsidP="00A4202A">
      <w:pPr>
        <w:pStyle w:val="Heading1"/>
        <w:keepLines/>
        <w:numPr>
          <w:ilvl w:val="0"/>
          <w:numId w:val="119"/>
        </w:numPr>
        <w:spacing w:before="240" w:after="0" w:line="259" w:lineRule="auto"/>
        <w:rPr>
          <w:rFonts w:ascii="Arial" w:hAnsi="Arial" w:cs="Arial"/>
          <w:b w:val="0"/>
          <w:sz w:val="26"/>
          <w:szCs w:val="26"/>
        </w:rPr>
      </w:pPr>
      <w:r>
        <w:rPr>
          <w:rFonts w:ascii="Arial" w:hAnsi="Arial" w:cs="Arial"/>
          <w:sz w:val="26"/>
          <w:szCs w:val="26"/>
        </w:rPr>
        <w:t>Chi tiết p</w:t>
      </w:r>
      <w:r w:rsidRPr="004E5D5D">
        <w:rPr>
          <w:rFonts w:ascii="Arial" w:hAnsi="Arial" w:cs="Arial"/>
          <w:sz w:val="26"/>
          <w:szCs w:val="26"/>
        </w:rPr>
        <w:t>hân công công việ</w:t>
      </w:r>
      <w:r>
        <w:rPr>
          <w:rFonts w:ascii="Arial" w:hAnsi="Arial" w:cs="Arial"/>
          <w:sz w:val="26"/>
          <w:szCs w:val="26"/>
        </w:rPr>
        <w:t>c</w:t>
      </w:r>
    </w:p>
    <w:tbl>
      <w:tblPr>
        <w:tblStyle w:val="TableGrid"/>
        <w:tblW w:w="10435" w:type="dxa"/>
        <w:tblInd w:w="-365" w:type="dxa"/>
        <w:tblLayout w:type="fixed"/>
        <w:tblLook w:val="04A0" w:firstRow="1" w:lastRow="0" w:firstColumn="1" w:lastColumn="0" w:noHBand="0" w:noVBand="1"/>
      </w:tblPr>
      <w:tblGrid>
        <w:gridCol w:w="1211"/>
        <w:gridCol w:w="1843"/>
        <w:gridCol w:w="2409"/>
        <w:gridCol w:w="2694"/>
        <w:gridCol w:w="2278"/>
      </w:tblGrid>
      <w:tr w:rsidR="003B3D13" w:rsidRPr="00E66B39" w:rsidTr="00B41FA4">
        <w:tc>
          <w:tcPr>
            <w:tcW w:w="12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B3D13" w:rsidRPr="00E66B39" w:rsidRDefault="003B3D13" w:rsidP="00B41FA4">
            <w:pPr>
              <w:jc w:val="center"/>
              <w:rPr>
                <w:rFonts w:ascii="Arial" w:hAnsi="Arial" w:cs="Arial"/>
                <w:b/>
                <w:szCs w:val="26"/>
              </w:rPr>
            </w:pPr>
            <w:r w:rsidRPr="00E66B39">
              <w:rPr>
                <w:rFonts w:ascii="Arial" w:hAnsi="Arial" w:cs="Arial"/>
                <w:b/>
                <w:szCs w:val="26"/>
              </w:rPr>
              <w:t>Thành viên</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B3D13" w:rsidRPr="00E66B39" w:rsidRDefault="003B3D13" w:rsidP="00B41FA4">
            <w:pPr>
              <w:jc w:val="center"/>
              <w:rPr>
                <w:rFonts w:ascii="Arial" w:hAnsi="Arial" w:cs="Arial"/>
                <w:b/>
                <w:szCs w:val="26"/>
              </w:rPr>
            </w:pPr>
            <w:r w:rsidRPr="00E66B39">
              <w:rPr>
                <w:rFonts w:ascii="Arial" w:hAnsi="Arial" w:cs="Arial"/>
                <w:b/>
                <w:szCs w:val="26"/>
              </w:rPr>
              <w:t>Chuẩn bị</w:t>
            </w:r>
          </w:p>
        </w:tc>
        <w:tc>
          <w:tcPr>
            <w:tcW w:w="2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B3D13" w:rsidRPr="00E66B39" w:rsidRDefault="003B3D13" w:rsidP="00B41FA4">
            <w:pPr>
              <w:jc w:val="center"/>
              <w:rPr>
                <w:rFonts w:ascii="Arial" w:hAnsi="Arial" w:cs="Arial"/>
                <w:b/>
                <w:szCs w:val="26"/>
              </w:rPr>
            </w:pPr>
            <w:r w:rsidRPr="00E66B39">
              <w:rPr>
                <w:rFonts w:ascii="Arial" w:hAnsi="Arial" w:cs="Arial"/>
                <w:b/>
                <w:szCs w:val="26"/>
              </w:rPr>
              <w:t>Sprint 1</w:t>
            </w:r>
          </w:p>
        </w:tc>
        <w:tc>
          <w:tcPr>
            <w:tcW w:w="2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B3D13" w:rsidRPr="00E66B39" w:rsidRDefault="003B3D13" w:rsidP="00B41FA4">
            <w:pPr>
              <w:jc w:val="center"/>
              <w:rPr>
                <w:rFonts w:ascii="Arial" w:hAnsi="Arial" w:cs="Arial"/>
                <w:b/>
                <w:szCs w:val="26"/>
              </w:rPr>
            </w:pPr>
            <w:r w:rsidRPr="00E66B39">
              <w:rPr>
                <w:rFonts w:ascii="Arial" w:hAnsi="Arial" w:cs="Arial"/>
                <w:b/>
                <w:szCs w:val="26"/>
              </w:rPr>
              <w:t>Sprint 2</w:t>
            </w:r>
          </w:p>
        </w:tc>
        <w:tc>
          <w:tcPr>
            <w:tcW w:w="22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B3D13" w:rsidRPr="00E66B39" w:rsidRDefault="003B3D13" w:rsidP="00B41FA4">
            <w:pPr>
              <w:jc w:val="center"/>
              <w:rPr>
                <w:rFonts w:ascii="Arial" w:hAnsi="Arial" w:cs="Arial"/>
                <w:b/>
                <w:szCs w:val="26"/>
              </w:rPr>
            </w:pPr>
            <w:r w:rsidRPr="00E66B39">
              <w:rPr>
                <w:rFonts w:ascii="Arial" w:hAnsi="Arial" w:cs="Arial"/>
                <w:b/>
                <w:szCs w:val="26"/>
              </w:rPr>
              <w:t>Sprint 3</w:t>
            </w:r>
          </w:p>
        </w:tc>
      </w:tr>
      <w:tr w:rsidR="003B3D13" w:rsidRPr="00E66B39" w:rsidTr="00B41FA4">
        <w:tc>
          <w:tcPr>
            <w:tcW w:w="1211" w:type="dxa"/>
            <w:tcBorders>
              <w:top w:val="single" w:sz="4" w:space="0" w:color="auto"/>
              <w:left w:val="single" w:sz="4" w:space="0" w:color="auto"/>
              <w:bottom w:val="single" w:sz="4" w:space="0" w:color="auto"/>
              <w:right w:val="single" w:sz="4" w:space="0" w:color="auto"/>
            </w:tcBorders>
          </w:tcPr>
          <w:p w:rsidR="003B3D13" w:rsidRPr="00E66B39" w:rsidRDefault="003B3D13" w:rsidP="00B41FA4">
            <w:pPr>
              <w:rPr>
                <w:rFonts w:ascii="Arial" w:hAnsi="Arial" w:cs="Arial"/>
                <w:szCs w:val="26"/>
              </w:rPr>
            </w:pPr>
            <w:r>
              <w:rPr>
                <w:rFonts w:ascii="Arial" w:hAnsi="Arial" w:cs="Arial"/>
                <w:szCs w:val="26"/>
              </w:rPr>
              <w:t xml:space="preserve">Nguyễn </w:t>
            </w:r>
            <w:r>
              <w:rPr>
                <w:rFonts w:ascii="Arial" w:hAnsi="Arial" w:cs="Arial"/>
                <w:szCs w:val="26"/>
              </w:rPr>
              <w:lastRenderedPageBreak/>
              <w:t>Hoàng Minh Châu</w:t>
            </w:r>
          </w:p>
        </w:tc>
        <w:tc>
          <w:tcPr>
            <w:tcW w:w="1843" w:type="dxa"/>
            <w:tcBorders>
              <w:top w:val="single" w:sz="4" w:space="0" w:color="auto"/>
              <w:left w:val="single" w:sz="4" w:space="0" w:color="auto"/>
              <w:bottom w:val="single" w:sz="4" w:space="0" w:color="auto"/>
              <w:right w:val="single" w:sz="4" w:space="0" w:color="auto"/>
            </w:tcBorders>
            <w:hideMark/>
          </w:tcPr>
          <w:p w:rsidR="003B3D13" w:rsidRDefault="003B3D13" w:rsidP="00B41FA4">
            <w:pPr>
              <w:rPr>
                <w:rFonts w:ascii="Arial" w:hAnsi="Arial" w:cs="Arial"/>
                <w:szCs w:val="26"/>
              </w:rPr>
            </w:pPr>
            <w:r w:rsidRPr="00E66B39">
              <w:rPr>
                <w:rFonts w:ascii="Arial" w:hAnsi="Arial" w:cs="Arial"/>
                <w:szCs w:val="26"/>
              </w:rPr>
              <w:lastRenderedPageBreak/>
              <w:t xml:space="preserve">-Tìm hiểu </w:t>
            </w:r>
            <w:r>
              <w:rPr>
                <w:rFonts w:ascii="Arial" w:hAnsi="Arial" w:cs="Arial"/>
                <w:szCs w:val="26"/>
              </w:rPr>
              <w:lastRenderedPageBreak/>
              <w:t xml:space="preserve">chức năng </w:t>
            </w:r>
            <w:r w:rsidRPr="00E66B39">
              <w:rPr>
                <w:rFonts w:ascii="Arial" w:hAnsi="Arial" w:cs="Arial"/>
                <w:szCs w:val="26"/>
              </w:rPr>
              <w:t>nghiệp vụ</w:t>
            </w:r>
          </w:p>
          <w:p w:rsidR="003B3D13" w:rsidRPr="00E66B39" w:rsidRDefault="003B3D13" w:rsidP="00B41FA4">
            <w:pPr>
              <w:rPr>
                <w:rFonts w:ascii="Arial" w:hAnsi="Arial" w:cs="Arial"/>
                <w:szCs w:val="26"/>
              </w:rPr>
            </w:pPr>
            <w:r>
              <w:rPr>
                <w:rFonts w:ascii="Arial" w:hAnsi="Arial" w:cs="Arial"/>
                <w:szCs w:val="26"/>
              </w:rPr>
              <w:t>-Tham gia buổi training của nhóm</w:t>
            </w:r>
          </w:p>
          <w:p w:rsidR="003B3D13" w:rsidRPr="00E66B39" w:rsidRDefault="003B3D13" w:rsidP="00B41FA4">
            <w:pPr>
              <w:rPr>
                <w:rFonts w:ascii="Arial" w:hAnsi="Arial" w:cs="Arial"/>
                <w:szCs w:val="26"/>
              </w:rPr>
            </w:pPr>
            <w:r w:rsidRPr="00E66B39">
              <w:rPr>
                <w:rFonts w:ascii="Arial" w:hAnsi="Arial" w:cs="Arial"/>
                <w:szCs w:val="26"/>
              </w:rPr>
              <w:t xml:space="preserve">-Nghiên cứu công nghệ </w:t>
            </w:r>
            <w:r>
              <w:rPr>
                <w:rFonts w:ascii="Arial" w:hAnsi="Arial" w:cs="Arial"/>
                <w:szCs w:val="26"/>
              </w:rPr>
              <w:t>S</w:t>
            </w:r>
            <w:r w:rsidRPr="00E66B39">
              <w:rPr>
                <w:rFonts w:ascii="Arial" w:hAnsi="Arial" w:cs="Arial"/>
                <w:szCs w:val="26"/>
              </w:rPr>
              <w:t>ilverlight</w:t>
            </w:r>
          </w:p>
          <w:p w:rsidR="003B3D13" w:rsidRPr="00E66B39" w:rsidRDefault="003B3D13" w:rsidP="00B41FA4">
            <w:pPr>
              <w:rPr>
                <w:rFonts w:ascii="Arial" w:hAnsi="Arial" w:cs="Arial"/>
                <w:szCs w:val="26"/>
              </w:rPr>
            </w:pPr>
            <w:r w:rsidRPr="00E66B39">
              <w:rPr>
                <w:rFonts w:ascii="Arial" w:hAnsi="Arial" w:cs="Arial"/>
                <w:szCs w:val="26"/>
              </w:rPr>
              <w:t>-Nghiên cứu tìm hiể</w:t>
            </w:r>
            <w:r>
              <w:rPr>
                <w:rFonts w:ascii="Arial" w:hAnsi="Arial" w:cs="Arial"/>
                <w:szCs w:val="26"/>
              </w:rPr>
              <w:t>u MVVM Framework</w:t>
            </w:r>
          </w:p>
          <w:p w:rsidR="003B3D13" w:rsidRPr="00E66B39" w:rsidRDefault="003B3D13" w:rsidP="00B41FA4">
            <w:pPr>
              <w:rPr>
                <w:rFonts w:ascii="Arial" w:hAnsi="Arial" w:cs="Arial"/>
                <w:szCs w:val="26"/>
              </w:rPr>
            </w:pPr>
            <w:r w:rsidRPr="00E66B39">
              <w:rPr>
                <w:rFonts w:ascii="Arial" w:hAnsi="Arial" w:cs="Arial"/>
                <w:szCs w:val="26"/>
              </w:rPr>
              <w:t>-Nghiên cứu công nghệ WPF.</w:t>
            </w:r>
          </w:p>
          <w:p w:rsidR="003B3D13" w:rsidRPr="00E66B39" w:rsidRDefault="003B3D13" w:rsidP="00B41FA4">
            <w:pPr>
              <w:rPr>
                <w:rFonts w:ascii="Arial" w:hAnsi="Arial" w:cs="Arial"/>
                <w:szCs w:val="26"/>
              </w:rPr>
            </w:pPr>
            <w:r w:rsidRPr="00E66B39">
              <w:rPr>
                <w:rFonts w:ascii="Arial" w:hAnsi="Arial" w:cs="Arial"/>
                <w:szCs w:val="26"/>
              </w:rPr>
              <w:t>-Nghiên cứu công nghệ WCF.</w:t>
            </w:r>
          </w:p>
          <w:p w:rsidR="003B3D13" w:rsidRPr="00E66B39" w:rsidRDefault="003B3D13" w:rsidP="00B41FA4">
            <w:pPr>
              <w:rPr>
                <w:rFonts w:ascii="Arial" w:hAnsi="Arial" w:cs="Arial"/>
                <w:szCs w:val="26"/>
              </w:rPr>
            </w:pPr>
            <w:r w:rsidRPr="00E66B39">
              <w:rPr>
                <w:rFonts w:ascii="Arial" w:hAnsi="Arial" w:cs="Arial"/>
                <w:szCs w:val="26"/>
              </w:rPr>
              <w:t>-Trainning lạ</w:t>
            </w:r>
            <w:r>
              <w:rPr>
                <w:rFonts w:ascii="Arial" w:hAnsi="Arial" w:cs="Arial"/>
                <w:szCs w:val="26"/>
              </w:rPr>
              <w:t xml:space="preserve">i cho </w:t>
            </w:r>
            <w:r w:rsidRPr="00E66B39">
              <w:rPr>
                <w:rFonts w:ascii="Arial" w:hAnsi="Arial" w:cs="Arial"/>
                <w:szCs w:val="26"/>
              </w:rPr>
              <w:t>nhóm và hỗ trợ kỹ thuật khi cần thiết</w:t>
            </w:r>
          </w:p>
          <w:p w:rsidR="003B3D13" w:rsidRPr="00E66B39" w:rsidRDefault="003B3D13" w:rsidP="00B41FA4">
            <w:pPr>
              <w:rPr>
                <w:rFonts w:ascii="Arial" w:hAnsi="Arial" w:cs="Arial"/>
                <w:szCs w:val="26"/>
              </w:rPr>
            </w:pPr>
            <w:r w:rsidRPr="00E66B39">
              <w:rPr>
                <w:rFonts w:ascii="Arial" w:hAnsi="Arial" w:cs="Arial"/>
                <w:szCs w:val="26"/>
              </w:rPr>
              <w:t>-Phân chia công việc.</w:t>
            </w:r>
          </w:p>
          <w:p w:rsidR="003B3D13" w:rsidRDefault="003B3D13" w:rsidP="00B41FA4">
            <w:pPr>
              <w:rPr>
                <w:rFonts w:ascii="Arial" w:hAnsi="Arial" w:cs="Arial"/>
                <w:szCs w:val="26"/>
              </w:rPr>
            </w:pPr>
            <w:r w:rsidRPr="00E66B39">
              <w:rPr>
                <w:rFonts w:ascii="Arial" w:hAnsi="Arial" w:cs="Arial"/>
                <w:szCs w:val="26"/>
              </w:rPr>
              <w:t xml:space="preserve">- Cài đặt môi trường phát </w:t>
            </w:r>
            <w:r w:rsidRPr="00E66B39">
              <w:rPr>
                <w:rFonts w:ascii="Arial" w:hAnsi="Arial" w:cs="Arial"/>
                <w:szCs w:val="26"/>
              </w:rPr>
              <w:lastRenderedPageBreak/>
              <w:t>triể</w:t>
            </w:r>
            <w:r>
              <w:rPr>
                <w:rFonts w:ascii="Arial" w:hAnsi="Arial" w:cs="Arial"/>
                <w:szCs w:val="26"/>
              </w:rPr>
              <w:t>n</w:t>
            </w:r>
          </w:p>
          <w:p w:rsidR="003B3D13" w:rsidRPr="00E66B39" w:rsidRDefault="003B3D13" w:rsidP="00B41FA4">
            <w:pPr>
              <w:rPr>
                <w:rFonts w:ascii="Arial" w:hAnsi="Arial" w:cs="Arial"/>
                <w:szCs w:val="26"/>
              </w:rPr>
            </w:pPr>
            <w:r>
              <w:rPr>
                <w:rFonts w:ascii="Arial" w:hAnsi="Arial" w:cs="Arial"/>
                <w:szCs w:val="26"/>
              </w:rPr>
              <w:t>-Clone project về bằng SourceTree để tìm hiểu cấu trúc project</w:t>
            </w:r>
          </w:p>
        </w:tc>
        <w:tc>
          <w:tcPr>
            <w:tcW w:w="2409" w:type="dxa"/>
            <w:tcBorders>
              <w:top w:val="single" w:sz="4" w:space="0" w:color="auto"/>
              <w:left w:val="single" w:sz="4" w:space="0" w:color="auto"/>
              <w:bottom w:val="single" w:sz="4" w:space="0" w:color="auto"/>
              <w:right w:val="single" w:sz="4" w:space="0" w:color="auto"/>
            </w:tcBorders>
            <w:hideMark/>
          </w:tcPr>
          <w:p w:rsidR="003B3D13" w:rsidRPr="00E66B39" w:rsidRDefault="003B3D13" w:rsidP="00B41FA4">
            <w:pPr>
              <w:rPr>
                <w:rFonts w:ascii="Arial" w:hAnsi="Arial" w:cs="Arial"/>
                <w:szCs w:val="26"/>
              </w:rPr>
            </w:pPr>
            <w:r w:rsidRPr="00E66B39">
              <w:rPr>
                <w:rFonts w:ascii="Arial" w:hAnsi="Arial" w:cs="Arial"/>
                <w:szCs w:val="26"/>
              </w:rPr>
              <w:lastRenderedPageBreak/>
              <w:t xml:space="preserve">-Xây dựng giao </w:t>
            </w:r>
            <w:r w:rsidRPr="00E66B39">
              <w:rPr>
                <w:rFonts w:ascii="Arial" w:hAnsi="Arial" w:cs="Arial"/>
                <w:szCs w:val="26"/>
              </w:rPr>
              <w:lastRenderedPageBreak/>
              <w:t xml:space="preserve">diện cho chức năng </w:t>
            </w:r>
            <w:r>
              <w:rPr>
                <w:rFonts w:ascii="Arial" w:hAnsi="Arial" w:cs="Arial"/>
                <w:szCs w:val="26"/>
              </w:rPr>
              <w:t>phiếu chi tiền mặt</w:t>
            </w:r>
          </w:p>
          <w:p w:rsidR="003B3D13" w:rsidRPr="00E66B39" w:rsidRDefault="003B3D13" w:rsidP="00B41FA4">
            <w:pPr>
              <w:rPr>
                <w:rFonts w:ascii="Arial" w:hAnsi="Arial" w:cs="Arial"/>
                <w:szCs w:val="26"/>
              </w:rPr>
            </w:pPr>
            <w:r>
              <w:rPr>
                <w:rFonts w:ascii="Arial" w:hAnsi="Arial" w:cs="Arial"/>
                <w:szCs w:val="26"/>
              </w:rPr>
              <w:t>-Trao đổi với các thành viên trong nhóm về chức năng kế toán</w:t>
            </w:r>
          </w:p>
          <w:p w:rsidR="003B3D13" w:rsidRPr="00E66B39" w:rsidRDefault="003B3D13" w:rsidP="00B41FA4">
            <w:pPr>
              <w:rPr>
                <w:rFonts w:ascii="Arial" w:hAnsi="Arial" w:cs="Arial"/>
                <w:szCs w:val="26"/>
              </w:rPr>
            </w:pPr>
            <w:r w:rsidRPr="00E66B39">
              <w:rPr>
                <w:rFonts w:ascii="Arial" w:hAnsi="Arial" w:cs="Arial"/>
                <w:szCs w:val="26"/>
              </w:rPr>
              <w:t>-Tìm hiểu nghiệp vụ kế toán.</w:t>
            </w:r>
          </w:p>
          <w:p w:rsidR="003B3D13" w:rsidRPr="00E66B39" w:rsidRDefault="003B3D13" w:rsidP="00B41FA4">
            <w:pPr>
              <w:rPr>
                <w:rFonts w:ascii="Arial" w:hAnsi="Arial" w:cs="Arial"/>
                <w:szCs w:val="26"/>
              </w:rPr>
            </w:pPr>
            <w:r w:rsidRPr="00E66B39">
              <w:rPr>
                <w:rFonts w:ascii="Arial" w:hAnsi="Arial" w:cs="Arial"/>
                <w:szCs w:val="26"/>
              </w:rPr>
              <w:t xml:space="preserve">- Phân chia công việc trên </w:t>
            </w:r>
            <w:r>
              <w:rPr>
                <w:rFonts w:ascii="Arial" w:hAnsi="Arial" w:cs="Arial"/>
                <w:szCs w:val="26"/>
              </w:rPr>
              <w:t>R</w:t>
            </w:r>
            <w:r w:rsidRPr="00E66B39">
              <w:rPr>
                <w:rFonts w:ascii="Arial" w:hAnsi="Arial" w:cs="Arial"/>
                <w:szCs w:val="26"/>
              </w:rPr>
              <w:t>edmine</w:t>
            </w:r>
            <w:r>
              <w:rPr>
                <w:rFonts w:ascii="Arial" w:hAnsi="Arial" w:cs="Arial"/>
                <w:szCs w:val="26"/>
              </w:rPr>
              <w:t xml:space="preserve"> và Bitrix24</w:t>
            </w:r>
            <w:r w:rsidRPr="00E66B39">
              <w:rPr>
                <w:rFonts w:ascii="Arial" w:hAnsi="Arial" w:cs="Arial"/>
                <w:szCs w:val="26"/>
              </w:rPr>
              <w:t>.</w:t>
            </w:r>
            <w:r>
              <w:rPr>
                <w:rFonts w:ascii="Arial" w:hAnsi="Arial" w:cs="Arial"/>
                <w:szCs w:val="26"/>
              </w:rPr>
              <w:t xml:space="preserve"> </w:t>
            </w:r>
          </w:p>
          <w:p w:rsidR="003B3D13" w:rsidRPr="00E66B39" w:rsidRDefault="003B3D13" w:rsidP="00B41FA4">
            <w:pPr>
              <w:rPr>
                <w:rFonts w:ascii="Arial" w:hAnsi="Arial" w:cs="Arial"/>
                <w:szCs w:val="26"/>
              </w:rPr>
            </w:pPr>
            <w:r w:rsidRPr="00E66B39">
              <w:rPr>
                <w:rFonts w:ascii="Arial" w:hAnsi="Arial" w:cs="Arial"/>
                <w:szCs w:val="26"/>
              </w:rPr>
              <w:t xml:space="preserve">-Nghiên cứu công nghệ quản lý </w:t>
            </w:r>
            <w:r>
              <w:rPr>
                <w:rFonts w:ascii="Arial" w:hAnsi="Arial" w:cs="Arial"/>
                <w:szCs w:val="26"/>
              </w:rPr>
              <w:t>dự án</w:t>
            </w:r>
            <w:r w:rsidRPr="00E66B39">
              <w:rPr>
                <w:rFonts w:ascii="Arial" w:hAnsi="Arial" w:cs="Arial"/>
                <w:szCs w:val="26"/>
              </w:rPr>
              <w:t xml:space="preserve"> </w:t>
            </w:r>
            <w:r>
              <w:rPr>
                <w:rFonts w:ascii="Arial" w:hAnsi="Arial" w:cs="Arial"/>
                <w:szCs w:val="26"/>
              </w:rPr>
              <w:t>Bl</w:t>
            </w:r>
            <w:r w:rsidRPr="00E66B39">
              <w:rPr>
                <w:rFonts w:ascii="Arial" w:hAnsi="Arial" w:cs="Arial"/>
                <w:szCs w:val="26"/>
              </w:rPr>
              <w:t>it và công cụ</w:t>
            </w:r>
            <w:r>
              <w:rPr>
                <w:rFonts w:ascii="Arial" w:hAnsi="Arial" w:cs="Arial"/>
                <w:szCs w:val="26"/>
              </w:rPr>
              <w:t xml:space="preserve"> SourceT</w:t>
            </w:r>
            <w:r w:rsidRPr="00E66B39">
              <w:rPr>
                <w:rFonts w:ascii="Arial" w:hAnsi="Arial" w:cs="Arial"/>
                <w:szCs w:val="26"/>
              </w:rPr>
              <w:t>ree</w:t>
            </w:r>
          </w:p>
          <w:p w:rsidR="003B3D13" w:rsidRPr="00E66B39" w:rsidRDefault="003B3D13" w:rsidP="00B41FA4">
            <w:pPr>
              <w:rPr>
                <w:rFonts w:ascii="Arial" w:hAnsi="Arial" w:cs="Arial"/>
                <w:szCs w:val="26"/>
              </w:rPr>
            </w:pPr>
            <w:r w:rsidRPr="00E66B39">
              <w:rPr>
                <w:rFonts w:ascii="Arial" w:hAnsi="Arial" w:cs="Arial"/>
                <w:szCs w:val="26"/>
              </w:rPr>
              <w:t xml:space="preserve">-Tạo nhánh riêng cho nhóm trên </w:t>
            </w:r>
            <w:r>
              <w:rPr>
                <w:rFonts w:ascii="Arial" w:hAnsi="Arial" w:cs="Arial"/>
                <w:szCs w:val="26"/>
              </w:rPr>
              <w:t>Blit sever và push các project của nhóm làm theo từng sprint</w:t>
            </w:r>
          </w:p>
          <w:p w:rsidR="003B3D13" w:rsidRPr="00E66B39" w:rsidRDefault="003B3D13" w:rsidP="00B41FA4">
            <w:pPr>
              <w:rPr>
                <w:rFonts w:ascii="Arial" w:hAnsi="Arial" w:cs="Arial"/>
                <w:szCs w:val="26"/>
              </w:rPr>
            </w:pPr>
            <w:r w:rsidRPr="00E66B39">
              <w:rPr>
                <w:rFonts w:ascii="Arial" w:hAnsi="Arial" w:cs="Arial"/>
                <w:szCs w:val="26"/>
              </w:rPr>
              <w:t>-Tiến hành merge code của các thành viên lại nhánh chung của nhóm.</w:t>
            </w:r>
          </w:p>
          <w:p w:rsidR="003B3D13" w:rsidRPr="00E66B39" w:rsidRDefault="003B3D13" w:rsidP="00B41FA4">
            <w:pPr>
              <w:rPr>
                <w:rFonts w:ascii="Arial" w:hAnsi="Arial" w:cs="Arial"/>
                <w:szCs w:val="26"/>
              </w:rPr>
            </w:pPr>
            <w:r w:rsidRPr="00E66B39">
              <w:rPr>
                <w:rFonts w:ascii="Arial" w:hAnsi="Arial" w:cs="Arial"/>
                <w:szCs w:val="26"/>
              </w:rPr>
              <w:lastRenderedPageBreak/>
              <w:t>- Tiên hành merge code của nhóm vào nhánh của lớp với người quản lý cấu hình.</w:t>
            </w:r>
          </w:p>
          <w:p w:rsidR="003B3D13" w:rsidRPr="00E66B39" w:rsidRDefault="003B3D13" w:rsidP="00B41FA4">
            <w:pPr>
              <w:rPr>
                <w:rFonts w:ascii="Arial" w:hAnsi="Arial" w:cs="Arial"/>
                <w:szCs w:val="26"/>
              </w:rPr>
            </w:pPr>
            <w:r w:rsidRPr="00E66B39">
              <w:rPr>
                <w:rFonts w:ascii="Arial" w:hAnsi="Arial" w:cs="Arial"/>
                <w:szCs w:val="26"/>
              </w:rPr>
              <w:t>- Họp tổng kết hàng tuần với lớp trưởng và các nhóm truởng khác.</w:t>
            </w:r>
          </w:p>
          <w:p w:rsidR="003B3D13" w:rsidRPr="00E66B39" w:rsidRDefault="003B3D13" w:rsidP="00B41FA4">
            <w:pPr>
              <w:rPr>
                <w:rFonts w:ascii="Arial" w:hAnsi="Arial" w:cs="Arial"/>
                <w:szCs w:val="26"/>
              </w:rPr>
            </w:pPr>
            <w:r w:rsidRPr="00E66B39">
              <w:rPr>
                <w:rFonts w:ascii="Arial" w:hAnsi="Arial" w:cs="Arial"/>
                <w:szCs w:val="26"/>
              </w:rPr>
              <w:t>- Thảo luận và góp ý công việc cần làm trong sprint tiếp theo.</w:t>
            </w:r>
          </w:p>
        </w:tc>
        <w:tc>
          <w:tcPr>
            <w:tcW w:w="2694"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lastRenderedPageBreak/>
              <w:t xml:space="preserve">-Tìm hiểu chi tiết hơn </w:t>
            </w:r>
            <w:r>
              <w:rPr>
                <w:rFonts w:ascii="Arial" w:hAnsi="Arial" w:cs="Arial"/>
                <w:szCs w:val="26"/>
              </w:rPr>
              <w:lastRenderedPageBreak/>
              <w:t>về MVVM Framework về cách hoạt động của các component giao diện nhằm giúp hỗ trợ cho việc thiết kế giao diện thân thiện hơn, cụ thể là biết cách hoạt động của Combobox và sử dụng Datepicker, Checkbox</w:t>
            </w:r>
          </w:p>
          <w:p w:rsidR="003B3D13" w:rsidRDefault="003B3D13" w:rsidP="00B41FA4">
            <w:pPr>
              <w:rPr>
                <w:rFonts w:ascii="Arial" w:hAnsi="Arial" w:cs="Arial"/>
                <w:szCs w:val="26"/>
              </w:rPr>
            </w:pPr>
            <w:r w:rsidRPr="00E66B39">
              <w:rPr>
                <w:rFonts w:ascii="Arial" w:hAnsi="Arial" w:cs="Arial"/>
                <w:szCs w:val="26"/>
              </w:rPr>
              <w:t xml:space="preserve">-Hoàn thiện chức năng </w:t>
            </w:r>
            <w:r>
              <w:rPr>
                <w:rFonts w:ascii="Arial" w:hAnsi="Arial" w:cs="Arial"/>
                <w:szCs w:val="26"/>
              </w:rPr>
              <w:t>phiếu chi tiền mặt:</w:t>
            </w:r>
            <w:r w:rsidRPr="00E66B39">
              <w:rPr>
                <w:rFonts w:ascii="Arial" w:hAnsi="Arial" w:cs="Arial"/>
                <w:szCs w:val="26"/>
              </w:rPr>
              <w:t xml:space="preserve"> service</w:t>
            </w:r>
            <w:r>
              <w:rPr>
                <w:rFonts w:ascii="Arial" w:hAnsi="Arial" w:cs="Arial"/>
                <w:szCs w:val="26"/>
              </w:rPr>
              <w:t>, implement và các interface</w:t>
            </w:r>
            <w:r w:rsidRPr="00E66B39">
              <w:rPr>
                <w:rFonts w:ascii="Arial" w:hAnsi="Arial" w:cs="Arial"/>
                <w:szCs w:val="26"/>
              </w:rPr>
              <w:t>.</w:t>
            </w:r>
          </w:p>
          <w:p w:rsidR="003B3D13" w:rsidRDefault="003B3D13" w:rsidP="00B41FA4">
            <w:pPr>
              <w:rPr>
                <w:rFonts w:ascii="Arial" w:hAnsi="Arial" w:cs="Arial"/>
                <w:szCs w:val="26"/>
              </w:rPr>
            </w:pPr>
            <w:r>
              <w:rPr>
                <w:rFonts w:ascii="Arial" w:hAnsi="Arial" w:cs="Arial"/>
                <w:szCs w:val="26"/>
              </w:rPr>
              <w:t>-Code chức năng ViewModel mà cụ thể là các lớp AC_CashPaymentBillList.cs và AC_CashPaymentBillEdit.cs</w:t>
            </w:r>
          </w:p>
          <w:p w:rsidR="003B3D13" w:rsidRPr="00E66B39" w:rsidRDefault="003B3D13" w:rsidP="00B41FA4">
            <w:pPr>
              <w:rPr>
                <w:rFonts w:ascii="Arial" w:hAnsi="Arial" w:cs="Arial"/>
                <w:szCs w:val="26"/>
              </w:rPr>
            </w:pPr>
            <w:r>
              <w:rPr>
                <w:rFonts w:ascii="Arial" w:hAnsi="Arial" w:cs="Arial"/>
                <w:szCs w:val="26"/>
              </w:rPr>
              <w:t xml:space="preserve">-Cập nhật cơ sở dữ liệu của nhóm cho phù hợp với từng mục đích và nhu cầu </w:t>
            </w:r>
            <w:r>
              <w:rPr>
                <w:rFonts w:ascii="Arial" w:hAnsi="Arial" w:cs="Arial"/>
                <w:szCs w:val="26"/>
              </w:rPr>
              <w:lastRenderedPageBreak/>
              <w:t>phát sinh</w:t>
            </w:r>
          </w:p>
          <w:p w:rsidR="003B3D13" w:rsidRPr="00E66B39" w:rsidRDefault="003B3D13" w:rsidP="00B41FA4">
            <w:pPr>
              <w:rPr>
                <w:rFonts w:ascii="Arial" w:hAnsi="Arial" w:cs="Arial"/>
                <w:szCs w:val="26"/>
              </w:rPr>
            </w:pPr>
            <w:r w:rsidRPr="00E66B39">
              <w:rPr>
                <w:rFonts w:ascii="Arial" w:hAnsi="Arial" w:cs="Arial"/>
                <w:szCs w:val="26"/>
              </w:rPr>
              <w:t>- Hỗ trợ các thành viên khác trong quá trình hiện thực chức năng</w:t>
            </w:r>
          </w:p>
          <w:p w:rsidR="003B3D13" w:rsidRPr="00E66B39" w:rsidRDefault="003B3D13" w:rsidP="00B41FA4">
            <w:pPr>
              <w:rPr>
                <w:rFonts w:ascii="Arial" w:hAnsi="Arial" w:cs="Arial"/>
                <w:szCs w:val="26"/>
              </w:rPr>
            </w:pPr>
            <w:r w:rsidRPr="00E66B39">
              <w:rPr>
                <w:rFonts w:ascii="Arial" w:hAnsi="Arial" w:cs="Arial"/>
                <w:szCs w:val="26"/>
              </w:rPr>
              <w:t xml:space="preserve">-Phân công công việc trên </w:t>
            </w:r>
            <w:r>
              <w:rPr>
                <w:rFonts w:ascii="Arial" w:hAnsi="Arial" w:cs="Arial"/>
                <w:szCs w:val="26"/>
              </w:rPr>
              <w:t>R</w:t>
            </w:r>
            <w:r w:rsidRPr="00E66B39">
              <w:rPr>
                <w:rFonts w:ascii="Arial" w:hAnsi="Arial" w:cs="Arial"/>
                <w:szCs w:val="26"/>
              </w:rPr>
              <w:t>edmine.</w:t>
            </w:r>
          </w:p>
          <w:p w:rsidR="003B3D13" w:rsidRPr="00E66B39" w:rsidRDefault="003B3D13" w:rsidP="00B41FA4">
            <w:pPr>
              <w:rPr>
                <w:rFonts w:ascii="Arial" w:hAnsi="Arial" w:cs="Arial"/>
                <w:szCs w:val="26"/>
              </w:rPr>
            </w:pPr>
            <w:r w:rsidRPr="00E66B39">
              <w:rPr>
                <w:rFonts w:ascii="Arial" w:hAnsi="Arial" w:cs="Arial"/>
                <w:szCs w:val="26"/>
              </w:rPr>
              <w:t xml:space="preserve">-Tạo nhánh riêng cho nhóm trên </w:t>
            </w:r>
            <w:r>
              <w:rPr>
                <w:rFonts w:ascii="Arial" w:hAnsi="Arial" w:cs="Arial"/>
                <w:szCs w:val="26"/>
              </w:rPr>
              <w:t>Bl</w:t>
            </w:r>
            <w:r w:rsidRPr="00E66B39">
              <w:rPr>
                <w:rFonts w:ascii="Arial" w:hAnsi="Arial" w:cs="Arial"/>
                <w:szCs w:val="26"/>
              </w:rPr>
              <w:t>it sever.</w:t>
            </w:r>
          </w:p>
          <w:p w:rsidR="003B3D13" w:rsidRPr="00E66B39" w:rsidRDefault="003B3D13" w:rsidP="00B41FA4">
            <w:pPr>
              <w:rPr>
                <w:rFonts w:ascii="Arial" w:hAnsi="Arial" w:cs="Arial"/>
                <w:szCs w:val="26"/>
              </w:rPr>
            </w:pPr>
            <w:r w:rsidRPr="00E66B39">
              <w:rPr>
                <w:rFonts w:ascii="Arial" w:hAnsi="Arial" w:cs="Arial"/>
                <w:szCs w:val="26"/>
              </w:rPr>
              <w:t>-Tiến hành merge code của các thành viên lại nhánh chung của nhóm.</w:t>
            </w:r>
          </w:p>
          <w:p w:rsidR="003B3D13" w:rsidRPr="00E66B39" w:rsidRDefault="003B3D13" w:rsidP="00B41FA4">
            <w:pPr>
              <w:rPr>
                <w:rFonts w:ascii="Arial" w:hAnsi="Arial" w:cs="Arial"/>
                <w:szCs w:val="26"/>
              </w:rPr>
            </w:pPr>
            <w:r w:rsidRPr="00E66B39">
              <w:rPr>
                <w:rFonts w:ascii="Arial" w:hAnsi="Arial" w:cs="Arial"/>
                <w:szCs w:val="26"/>
              </w:rPr>
              <w:t>- Tiên hành merge code của nhóm vào nhánh của lớp với người quản lý cấu hình.</w:t>
            </w:r>
          </w:p>
          <w:p w:rsidR="003B3D13" w:rsidRPr="00E66B39" w:rsidRDefault="003B3D13" w:rsidP="00B41FA4">
            <w:pPr>
              <w:rPr>
                <w:rFonts w:ascii="Arial" w:hAnsi="Arial" w:cs="Arial"/>
                <w:szCs w:val="26"/>
              </w:rPr>
            </w:pPr>
            <w:r w:rsidRPr="00E66B39">
              <w:rPr>
                <w:rFonts w:ascii="Arial" w:hAnsi="Arial" w:cs="Arial"/>
                <w:szCs w:val="26"/>
              </w:rPr>
              <w:t>- Họp tổng kết hàng tuần với lớp trưởng và các nhóm truởng khác.</w:t>
            </w:r>
          </w:p>
          <w:p w:rsidR="003B3D13" w:rsidRDefault="003B3D13" w:rsidP="00B41FA4">
            <w:pPr>
              <w:rPr>
                <w:rFonts w:ascii="Arial" w:hAnsi="Arial" w:cs="Arial"/>
                <w:szCs w:val="26"/>
              </w:rPr>
            </w:pPr>
            <w:r w:rsidRPr="00E66B39">
              <w:rPr>
                <w:rFonts w:ascii="Arial" w:hAnsi="Arial" w:cs="Arial"/>
                <w:szCs w:val="26"/>
              </w:rPr>
              <w:t>- Thảo luận và góp ý công việc cần làm trong sprint tiếp theo.</w:t>
            </w:r>
          </w:p>
          <w:p w:rsidR="003B3D13" w:rsidRPr="00E66B39" w:rsidRDefault="003B3D13" w:rsidP="00B41FA4">
            <w:pPr>
              <w:rPr>
                <w:rFonts w:ascii="Arial" w:hAnsi="Arial" w:cs="Arial"/>
                <w:szCs w:val="26"/>
              </w:rPr>
            </w:pPr>
          </w:p>
        </w:tc>
        <w:tc>
          <w:tcPr>
            <w:tcW w:w="2278" w:type="dxa"/>
            <w:tcBorders>
              <w:top w:val="single" w:sz="4" w:space="0" w:color="auto"/>
              <w:left w:val="single" w:sz="4" w:space="0" w:color="auto"/>
              <w:bottom w:val="single" w:sz="4" w:space="0" w:color="auto"/>
              <w:right w:val="single" w:sz="4" w:space="0" w:color="auto"/>
            </w:tcBorders>
            <w:hideMark/>
          </w:tcPr>
          <w:p w:rsidR="003B3D13" w:rsidRDefault="003B3D13" w:rsidP="00B41FA4">
            <w:pPr>
              <w:rPr>
                <w:rFonts w:ascii="Arial" w:hAnsi="Arial" w:cs="Arial"/>
                <w:szCs w:val="26"/>
              </w:rPr>
            </w:pPr>
            <w:r>
              <w:rPr>
                <w:rFonts w:ascii="Arial" w:hAnsi="Arial" w:cs="Arial"/>
                <w:szCs w:val="26"/>
              </w:rPr>
              <w:lastRenderedPageBreak/>
              <w:t xml:space="preserve">-Kiểm duyệt chức </w:t>
            </w:r>
            <w:r>
              <w:rPr>
                <w:rFonts w:ascii="Arial" w:hAnsi="Arial" w:cs="Arial"/>
                <w:szCs w:val="26"/>
              </w:rPr>
              <w:lastRenderedPageBreak/>
              <w:t>năng mà nhóm đã làm trên server lớp</w:t>
            </w:r>
          </w:p>
          <w:p w:rsidR="003B3D13" w:rsidRDefault="003B3D13" w:rsidP="00B41FA4">
            <w:pPr>
              <w:rPr>
                <w:rFonts w:ascii="Arial" w:hAnsi="Arial" w:cs="Arial"/>
                <w:szCs w:val="26"/>
              </w:rPr>
            </w:pPr>
            <w:r>
              <w:rPr>
                <w:rFonts w:ascii="Arial" w:hAnsi="Arial" w:cs="Arial"/>
                <w:szCs w:val="26"/>
              </w:rPr>
              <w:t>-Thực hiện chức năng ghi sổ cho phiếu chi tiền mặt</w:t>
            </w:r>
          </w:p>
          <w:p w:rsidR="003B3D13" w:rsidRDefault="003B3D13" w:rsidP="00B41FA4">
            <w:pPr>
              <w:rPr>
                <w:rFonts w:ascii="Arial" w:hAnsi="Arial" w:cs="Arial"/>
                <w:szCs w:val="26"/>
              </w:rPr>
            </w:pPr>
            <w:r>
              <w:rPr>
                <w:rFonts w:ascii="Arial" w:hAnsi="Arial" w:cs="Arial"/>
                <w:szCs w:val="26"/>
              </w:rPr>
              <w:t>-Thực hiện chức năng duyệt phiếu trong sổ chi tiết kế toán tiền mặt</w:t>
            </w:r>
          </w:p>
          <w:p w:rsidR="003B3D13" w:rsidRDefault="003B3D13" w:rsidP="00B41FA4">
            <w:pPr>
              <w:rPr>
                <w:rFonts w:ascii="Arial" w:hAnsi="Arial" w:cs="Arial"/>
                <w:szCs w:val="26"/>
              </w:rPr>
            </w:pPr>
            <w:r>
              <w:rPr>
                <w:rFonts w:ascii="Arial" w:hAnsi="Arial" w:cs="Arial"/>
                <w:szCs w:val="26"/>
              </w:rPr>
              <w:t>-Hỗ trợ chỉnh sửa các phần của những thành viên khác cho phù hợp với yêu cầu đồ án cụ thể là:</w:t>
            </w:r>
          </w:p>
          <w:p w:rsidR="003B3D13" w:rsidRPr="00044B0D" w:rsidRDefault="003B3D13" w:rsidP="00B41FA4">
            <w:pPr>
              <w:rPr>
                <w:rFonts w:ascii="Arial" w:hAnsi="Arial" w:cs="Arial"/>
                <w:szCs w:val="26"/>
                <w:lang w:val="fr-FR"/>
              </w:rPr>
            </w:pPr>
            <w:r w:rsidRPr="00044B0D">
              <w:rPr>
                <w:rFonts w:ascii="Arial" w:hAnsi="Arial" w:cs="Arial"/>
                <w:szCs w:val="26"/>
                <w:lang w:val="fr-FR"/>
              </w:rPr>
              <w:t>AC_PHIEUCHITIENMAT</w:t>
            </w:r>
          </w:p>
          <w:p w:rsidR="003B3D13" w:rsidRPr="00044B0D" w:rsidRDefault="003B3D13" w:rsidP="00B41FA4">
            <w:pPr>
              <w:rPr>
                <w:rFonts w:ascii="Arial" w:hAnsi="Arial" w:cs="Arial"/>
                <w:szCs w:val="26"/>
                <w:lang w:val="fr-FR"/>
              </w:rPr>
            </w:pPr>
            <w:r w:rsidRPr="00044B0D">
              <w:rPr>
                <w:rFonts w:ascii="Arial" w:hAnsi="Arial" w:cs="Arial"/>
                <w:szCs w:val="26"/>
                <w:lang w:val="fr-FR"/>
              </w:rPr>
              <w:t>AC_PHIEUTHUTIENMAT</w:t>
            </w:r>
          </w:p>
          <w:p w:rsidR="003B3D13" w:rsidRPr="00044B0D" w:rsidRDefault="003B3D13" w:rsidP="00B41FA4">
            <w:pPr>
              <w:rPr>
                <w:rFonts w:ascii="Arial" w:hAnsi="Arial" w:cs="Arial"/>
                <w:szCs w:val="26"/>
                <w:lang w:val="fr-FR"/>
              </w:rPr>
            </w:pPr>
            <w:r w:rsidRPr="00044B0D">
              <w:rPr>
                <w:rFonts w:ascii="Arial" w:hAnsi="Arial" w:cs="Arial"/>
                <w:szCs w:val="26"/>
                <w:lang w:val="fr-FR"/>
              </w:rPr>
              <w:t>AC_CHIQUY</w:t>
            </w:r>
          </w:p>
          <w:p w:rsidR="003B3D13" w:rsidRDefault="003B3D13" w:rsidP="00B41FA4">
            <w:pPr>
              <w:rPr>
                <w:rFonts w:ascii="Arial" w:hAnsi="Arial" w:cs="Arial"/>
                <w:szCs w:val="26"/>
                <w:lang w:val="fr-FR"/>
              </w:rPr>
            </w:pPr>
            <w:r>
              <w:rPr>
                <w:rFonts w:ascii="Arial" w:hAnsi="Arial" w:cs="Arial"/>
                <w:szCs w:val="26"/>
                <w:lang w:val="fr-FR"/>
              </w:rPr>
              <w:t>AC_THUQUY</w:t>
            </w:r>
          </w:p>
          <w:p w:rsidR="003B3D13" w:rsidRDefault="003B3D13" w:rsidP="00B41FA4">
            <w:pPr>
              <w:rPr>
                <w:rFonts w:ascii="Arial" w:hAnsi="Arial" w:cs="Arial"/>
                <w:szCs w:val="26"/>
                <w:lang w:val="fr-FR"/>
              </w:rPr>
            </w:pPr>
            <w:r w:rsidRPr="007F57FD">
              <w:rPr>
                <w:rFonts w:ascii="Arial" w:hAnsi="Arial" w:cs="Arial"/>
                <w:szCs w:val="26"/>
                <w:lang w:val="fr-FR"/>
              </w:rPr>
              <w:t>-Cập nhật các store procedure khi bị lỗi hiển thị dữ liệu</w:t>
            </w:r>
            <w:r>
              <w:rPr>
                <w:rFonts w:ascii="Arial" w:hAnsi="Arial" w:cs="Arial"/>
                <w:szCs w:val="26"/>
                <w:lang w:val="fr-FR"/>
              </w:rPr>
              <w:t xml:space="preserve"> như</w:t>
            </w:r>
          </w:p>
          <w:p w:rsidR="003B3D13" w:rsidRDefault="003B3D13" w:rsidP="00B41FA4">
            <w:pPr>
              <w:rPr>
                <w:rFonts w:ascii="Arial" w:hAnsi="Arial" w:cs="Arial"/>
                <w:szCs w:val="26"/>
                <w:lang w:val="fr-FR"/>
              </w:rPr>
            </w:pPr>
            <w:r w:rsidRPr="003A4FF2">
              <w:rPr>
                <w:rFonts w:ascii="Arial" w:hAnsi="Arial" w:cs="Arial"/>
                <w:szCs w:val="26"/>
                <w:lang w:val="fr-FR"/>
              </w:rPr>
              <w:lastRenderedPageBreak/>
              <w:t>AC_PHIEUCHITIENMAT_Ins</w:t>
            </w:r>
          </w:p>
          <w:p w:rsidR="003B3D13" w:rsidRDefault="003B3D13" w:rsidP="00B41FA4">
            <w:pPr>
              <w:rPr>
                <w:rFonts w:ascii="Arial" w:hAnsi="Arial" w:cs="Arial"/>
                <w:szCs w:val="26"/>
              </w:rPr>
            </w:pPr>
            <w:r w:rsidRPr="003A4FF2">
              <w:rPr>
                <w:rFonts w:ascii="Arial" w:hAnsi="Arial" w:cs="Arial"/>
                <w:szCs w:val="26"/>
              </w:rPr>
              <w:t>AC_PHIEUCHITIENMAT_Search</w:t>
            </w:r>
          </w:p>
          <w:p w:rsidR="003B3D13" w:rsidRPr="003A4FF2" w:rsidRDefault="003B3D13" w:rsidP="00B41FA4">
            <w:pPr>
              <w:rPr>
                <w:rFonts w:ascii="Arial" w:hAnsi="Arial" w:cs="Arial"/>
                <w:szCs w:val="26"/>
              </w:rPr>
            </w:pPr>
            <w:r w:rsidRPr="003A4FF2">
              <w:rPr>
                <w:rFonts w:ascii="Arial" w:hAnsi="Arial" w:cs="Arial"/>
                <w:szCs w:val="26"/>
              </w:rPr>
              <w:t>AC_PHIEUCHITIENMAT_Upd</w:t>
            </w:r>
            <w:r>
              <w:rPr>
                <w:rFonts w:ascii="Arial" w:hAnsi="Arial" w:cs="Arial"/>
                <w:szCs w:val="26"/>
              </w:rPr>
              <w:t xml:space="preserve"> cũng như các store tương tự của phiếu thu tiền và thu/chi quỹ</w:t>
            </w:r>
          </w:p>
          <w:p w:rsidR="003B3D13" w:rsidRDefault="003B3D13" w:rsidP="00B41FA4">
            <w:pPr>
              <w:rPr>
                <w:rFonts w:ascii="Arial" w:hAnsi="Arial" w:cs="Arial"/>
                <w:szCs w:val="26"/>
              </w:rPr>
            </w:pPr>
            <w:r w:rsidRPr="00E66B39">
              <w:rPr>
                <w:rFonts w:ascii="Arial" w:hAnsi="Arial" w:cs="Arial"/>
                <w:szCs w:val="26"/>
              </w:rPr>
              <w:t xml:space="preserve">- </w:t>
            </w:r>
            <w:r>
              <w:rPr>
                <w:rFonts w:ascii="Arial" w:hAnsi="Arial" w:cs="Arial"/>
                <w:szCs w:val="26"/>
              </w:rPr>
              <w:t>Tham gia hoàn thiện cơ sở dữ liệu</w:t>
            </w:r>
          </w:p>
          <w:p w:rsidR="003B3D13" w:rsidRPr="00E66B39" w:rsidRDefault="003B3D13" w:rsidP="00B41FA4">
            <w:pPr>
              <w:rPr>
                <w:rFonts w:ascii="Arial" w:hAnsi="Arial" w:cs="Arial"/>
                <w:szCs w:val="26"/>
              </w:rPr>
            </w:pPr>
            <w:r w:rsidRPr="00E66B39">
              <w:rPr>
                <w:rFonts w:ascii="Arial" w:hAnsi="Arial" w:cs="Arial"/>
                <w:szCs w:val="26"/>
              </w:rPr>
              <w:t>-Phân công công việc trên redmine</w:t>
            </w:r>
          </w:p>
          <w:p w:rsidR="003B3D13" w:rsidRPr="00E66B39" w:rsidRDefault="003B3D13" w:rsidP="00B41FA4">
            <w:pPr>
              <w:rPr>
                <w:rFonts w:ascii="Arial" w:hAnsi="Arial" w:cs="Arial"/>
                <w:szCs w:val="26"/>
              </w:rPr>
            </w:pPr>
            <w:r w:rsidRPr="00E66B39">
              <w:rPr>
                <w:rFonts w:ascii="Arial" w:hAnsi="Arial" w:cs="Arial"/>
                <w:szCs w:val="26"/>
              </w:rPr>
              <w:t>-Hộ trợ kỹ thuật cho nhóm</w:t>
            </w:r>
          </w:p>
          <w:p w:rsidR="003B3D13" w:rsidRPr="00E66B39" w:rsidRDefault="003B3D13" w:rsidP="00B41FA4">
            <w:pPr>
              <w:rPr>
                <w:rFonts w:ascii="Arial" w:hAnsi="Arial" w:cs="Arial"/>
                <w:szCs w:val="26"/>
              </w:rPr>
            </w:pPr>
            <w:r w:rsidRPr="00E66B39">
              <w:rPr>
                <w:rFonts w:ascii="Arial" w:hAnsi="Arial" w:cs="Arial"/>
                <w:szCs w:val="26"/>
              </w:rPr>
              <w:t>-Tạo nhánh riêng cho nhóm trên git sever.</w:t>
            </w:r>
          </w:p>
          <w:p w:rsidR="003B3D13" w:rsidRPr="00E66B39" w:rsidRDefault="003B3D13" w:rsidP="00B41FA4">
            <w:pPr>
              <w:rPr>
                <w:rFonts w:ascii="Arial" w:hAnsi="Arial" w:cs="Arial"/>
                <w:szCs w:val="26"/>
              </w:rPr>
            </w:pPr>
            <w:r w:rsidRPr="00E66B39">
              <w:rPr>
                <w:rFonts w:ascii="Arial" w:hAnsi="Arial" w:cs="Arial"/>
                <w:szCs w:val="26"/>
              </w:rPr>
              <w:t>-Tiến hành merge code của các thành viên lại nhánh chung của nhóm.</w:t>
            </w:r>
          </w:p>
          <w:p w:rsidR="003B3D13" w:rsidRPr="00E66B39" w:rsidRDefault="003B3D13" w:rsidP="00B41FA4">
            <w:pPr>
              <w:rPr>
                <w:rFonts w:ascii="Arial" w:hAnsi="Arial" w:cs="Arial"/>
                <w:szCs w:val="26"/>
              </w:rPr>
            </w:pPr>
            <w:r w:rsidRPr="00E66B39">
              <w:rPr>
                <w:rFonts w:ascii="Arial" w:hAnsi="Arial" w:cs="Arial"/>
                <w:szCs w:val="26"/>
              </w:rPr>
              <w:t xml:space="preserve">- Tiên hành merge code của </w:t>
            </w:r>
            <w:r w:rsidRPr="00E66B39">
              <w:rPr>
                <w:rFonts w:ascii="Arial" w:hAnsi="Arial" w:cs="Arial"/>
                <w:szCs w:val="26"/>
              </w:rPr>
              <w:lastRenderedPageBreak/>
              <w:t>nhóm vào nhánh của lớp với người quản lý cấu hình.</w:t>
            </w:r>
          </w:p>
          <w:p w:rsidR="003B3D13" w:rsidRPr="00E66B39" w:rsidRDefault="003B3D13" w:rsidP="00B41FA4">
            <w:pPr>
              <w:rPr>
                <w:rFonts w:ascii="Arial" w:hAnsi="Arial" w:cs="Arial"/>
                <w:szCs w:val="26"/>
              </w:rPr>
            </w:pPr>
            <w:r w:rsidRPr="00E66B39">
              <w:rPr>
                <w:rFonts w:ascii="Arial" w:hAnsi="Arial" w:cs="Arial"/>
                <w:szCs w:val="26"/>
              </w:rPr>
              <w:t>- Họp tổng kết hàng tuần với lớp trưởng và các nhóm truởng khác.</w:t>
            </w:r>
          </w:p>
        </w:tc>
      </w:tr>
      <w:tr w:rsidR="003B3D13" w:rsidRPr="00E66B39" w:rsidTr="00B41FA4">
        <w:tc>
          <w:tcPr>
            <w:tcW w:w="1211" w:type="dxa"/>
            <w:tcBorders>
              <w:top w:val="single" w:sz="4" w:space="0" w:color="auto"/>
              <w:left w:val="single" w:sz="4" w:space="0" w:color="auto"/>
              <w:bottom w:val="single" w:sz="4" w:space="0" w:color="auto"/>
              <w:right w:val="single" w:sz="4" w:space="0" w:color="auto"/>
            </w:tcBorders>
          </w:tcPr>
          <w:p w:rsidR="003B3D13" w:rsidRPr="00E66B39" w:rsidRDefault="003B3D13" w:rsidP="00B41FA4">
            <w:pPr>
              <w:rPr>
                <w:rFonts w:ascii="Arial" w:hAnsi="Arial" w:cs="Arial"/>
                <w:szCs w:val="26"/>
              </w:rPr>
            </w:pPr>
            <w:r>
              <w:rPr>
                <w:rFonts w:ascii="Arial" w:hAnsi="Arial" w:cs="Arial"/>
                <w:szCs w:val="26"/>
              </w:rPr>
              <w:lastRenderedPageBreak/>
              <w:t>Nguyễn Phước Thắng</w:t>
            </w:r>
          </w:p>
        </w:tc>
        <w:tc>
          <w:tcPr>
            <w:tcW w:w="1843" w:type="dxa"/>
            <w:tcBorders>
              <w:top w:val="single" w:sz="4" w:space="0" w:color="auto"/>
              <w:left w:val="single" w:sz="4" w:space="0" w:color="auto"/>
              <w:bottom w:val="single" w:sz="4" w:space="0" w:color="auto"/>
              <w:right w:val="single" w:sz="4" w:space="0" w:color="auto"/>
            </w:tcBorders>
          </w:tcPr>
          <w:p w:rsidR="003B3D13" w:rsidRPr="004E5D5D" w:rsidRDefault="003B3D13" w:rsidP="00B41FA4">
            <w:pPr>
              <w:rPr>
                <w:rFonts w:ascii="Arial" w:hAnsi="Arial" w:cs="Arial"/>
                <w:szCs w:val="26"/>
              </w:rPr>
            </w:pPr>
            <w:r w:rsidRPr="004E5D5D">
              <w:rPr>
                <w:rFonts w:ascii="Arial" w:hAnsi="Arial" w:cs="Arial"/>
                <w:szCs w:val="26"/>
              </w:rPr>
              <w:t>-Tìm hiể</w:t>
            </w:r>
            <w:r>
              <w:rPr>
                <w:rFonts w:ascii="Arial" w:hAnsi="Arial" w:cs="Arial"/>
                <w:szCs w:val="26"/>
              </w:rPr>
              <w:t>u Redmine, Bl</w:t>
            </w:r>
            <w:r w:rsidRPr="004E5D5D">
              <w:rPr>
                <w:rFonts w:ascii="Arial" w:hAnsi="Arial" w:cs="Arial"/>
                <w:szCs w:val="26"/>
              </w:rPr>
              <w:t>it</w:t>
            </w:r>
          </w:p>
          <w:p w:rsidR="003B3D13" w:rsidRPr="004E5D5D" w:rsidRDefault="003B3D13" w:rsidP="00B41FA4">
            <w:pPr>
              <w:rPr>
                <w:rFonts w:ascii="Arial" w:hAnsi="Arial" w:cs="Arial"/>
                <w:szCs w:val="26"/>
              </w:rPr>
            </w:pPr>
            <w:r w:rsidRPr="004E5D5D">
              <w:rPr>
                <w:rFonts w:ascii="Arial" w:hAnsi="Arial" w:cs="Arial"/>
                <w:szCs w:val="26"/>
              </w:rPr>
              <w:t>-Tìm hiểu các kỹ thuật phục vụ cho dự</w:t>
            </w:r>
            <w:r>
              <w:rPr>
                <w:rFonts w:ascii="Arial" w:hAnsi="Arial" w:cs="Arial"/>
                <w:szCs w:val="26"/>
              </w:rPr>
              <w:t xml:space="preserve"> án như</w:t>
            </w:r>
            <w:r w:rsidRPr="004E5D5D">
              <w:rPr>
                <w:rFonts w:ascii="Arial" w:hAnsi="Arial" w:cs="Arial"/>
                <w:szCs w:val="26"/>
              </w:rPr>
              <w:t>: quản lý cấ</w:t>
            </w:r>
            <w:r>
              <w:rPr>
                <w:rFonts w:ascii="Arial" w:hAnsi="Arial" w:cs="Arial"/>
                <w:szCs w:val="26"/>
              </w:rPr>
              <w:t>u hình</w:t>
            </w:r>
            <w:r w:rsidRPr="004E5D5D">
              <w:rPr>
                <w:rFonts w:ascii="Arial" w:hAnsi="Arial" w:cs="Arial"/>
                <w:szCs w:val="26"/>
              </w:rPr>
              <w:t>, quản trị dự</w:t>
            </w:r>
            <w:r>
              <w:rPr>
                <w:rFonts w:ascii="Arial" w:hAnsi="Arial" w:cs="Arial"/>
                <w:szCs w:val="26"/>
              </w:rPr>
              <w:t xml:space="preserve"> án</w:t>
            </w:r>
            <w:r w:rsidRPr="004E5D5D">
              <w:rPr>
                <w:rFonts w:ascii="Arial" w:hAnsi="Arial" w:cs="Arial"/>
                <w:szCs w:val="26"/>
              </w:rPr>
              <w:t>, mô hình scrum, CMMI</w:t>
            </w:r>
          </w:p>
          <w:p w:rsidR="003B3D13" w:rsidRPr="004E5D5D" w:rsidRDefault="003B3D13" w:rsidP="00B41FA4">
            <w:pPr>
              <w:rPr>
                <w:rFonts w:ascii="Arial" w:hAnsi="Arial" w:cs="Arial"/>
                <w:szCs w:val="26"/>
              </w:rPr>
            </w:pPr>
            <w:r w:rsidRPr="004E5D5D">
              <w:rPr>
                <w:rFonts w:ascii="Arial" w:hAnsi="Arial" w:cs="Arial"/>
                <w:szCs w:val="26"/>
              </w:rPr>
              <w:t xml:space="preserve">-Tìm hiểu framework project </w:t>
            </w:r>
          </w:p>
          <w:p w:rsidR="003B3D13" w:rsidRPr="004E5D5D" w:rsidRDefault="003B3D13" w:rsidP="00B41FA4">
            <w:pPr>
              <w:rPr>
                <w:rFonts w:ascii="Arial" w:hAnsi="Arial" w:cs="Arial"/>
                <w:szCs w:val="26"/>
              </w:rPr>
            </w:pPr>
            <w:r w:rsidRPr="004E5D5D">
              <w:rPr>
                <w:rFonts w:ascii="Arial" w:hAnsi="Arial" w:cs="Arial"/>
                <w:szCs w:val="26"/>
              </w:rPr>
              <w:t>-Tham gia buổi training tạ</w:t>
            </w:r>
            <w:r>
              <w:rPr>
                <w:rFonts w:ascii="Arial" w:hAnsi="Arial" w:cs="Arial"/>
                <w:szCs w:val="26"/>
              </w:rPr>
              <w:t>i công ty G</w:t>
            </w:r>
            <w:r w:rsidRPr="004E5D5D">
              <w:rPr>
                <w:rFonts w:ascii="Arial" w:hAnsi="Arial" w:cs="Arial"/>
                <w:szCs w:val="26"/>
              </w:rPr>
              <w:t>Soft</w:t>
            </w:r>
          </w:p>
          <w:p w:rsidR="003B3D13" w:rsidRPr="004E5D5D" w:rsidRDefault="003B3D13" w:rsidP="00B41FA4">
            <w:pPr>
              <w:rPr>
                <w:rFonts w:ascii="Arial" w:hAnsi="Arial" w:cs="Arial"/>
                <w:szCs w:val="26"/>
              </w:rPr>
            </w:pPr>
            <w:r w:rsidRPr="004E5D5D">
              <w:rPr>
                <w:rFonts w:ascii="Arial" w:hAnsi="Arial" w:cs="Arial"/>
                <w:szCs w:val="26"/>
              </w:rPr>
              <w:t xml:space="preserve">-Tiến hành training lại </w:t>
            </w:r>
            <w:r w:rsidRPr="004E5D5D">
              <w:rPr>
                <w:rFonts w:ascii="Arial" w:hAnsi="Arial" w:cs="Arial"/>
                <w:szCs w:val="26"/>
              </w:rPr>
              <w:lastRenderedPageBreak/>
              <w:t>cho các thành viên</w:t>
            </w:r>
          </w:p>
          <w:p w:rsidR="003B3D13" w:rsidRPr="004E5D5D" w:rsidRDefault="003B3D13" w:rsidP="00B41FA4">
            <w:pPr>
              <w:rPr>
                <w:rFonts w:ascii="Arial" w:hAnsi="Arial" w:cs="Arial"/>
                <w:szCs w:val="26"/>
              </w:rPr>
            </w:pPr>
            <w:r w:rsidRPr="004E5D5D">
              <w:rPr>
                <w:rFonts w:ascii="Arial" w:hAnsi="Arial" w:cs="Arial"/>
                <w:szCs w:val="26"/>
              </w:rPr>
              <w:t>-Tìm hiểu về kế toán tiền</w:t>
            </w:r>
            <w:r>
              <w:rPr>
                <w:rFonts w:ascii="Arial" w:hAnsi="Arial" w:cs="Arial"/>
                <w:szCs w:val="26"/>
              </w:rPr>
              <w:t xml:space="preserve"> mặt</w:t>
            </w:r>
            <w:r w:rsidRPr="004E5D5D">
              <w:rPr>
                <w:rFonts w:ascii="Arial" w:hAnsi="Arial" w:cs="Arial"/>
                <w:szCs w:val="26"/>
              </w:rPr>
              <w:t xml:space="preserve"> và phần mềm kế toán </w:t>
            </w:r>
          </w:p>
          <w:p w:rsidR="003B3D13" w:rsidRPr="004E5D5D" w:rsidRDefault="003B3D13" w:rsidP="00B41FA4">
            <w:pPr>
              <w:rPr>
                <w:rFonts w:ascii="Arial" w:hAnsi="Arial" w:cs="Arial"/>
                <w:szCs w:val="26"/>
              </w:rPr>
            </w:pPr>
            <w:r w:rsidRPr="004E5D5D">
              <w:rPr>
                <w:rFonts w:ascii="Arial" w:hAnsi="Arial" w:cs="Arial"/>
                <w:szCs w:val="26"/>
              </w:rPr>
              <w:t xml:space="preserve">-Tìm hiểu </w:t>
            </w:r>
            <w:r>
              <w:rPr>
                <w:rFonts w:ascii="Arial" w:hAnsi="Arial" w:cs="Arial"/>
                <w:szCs w:val="26"/>
              </w:rPr>
              <w:t>Silverlight</w:t>
            </w:r>
            <w:r w:rsidRPr="004E5D5D">
              <w:rPr>
                <w:rFonts w:ascii="Arial" w:hAnsi="Arial" w:cs="Arial"/>
                <w:szCs w:val="26"/>
              </w:rPr>
              <w:t xml:space="preserve">, MVVM </w:t>
            </w:r>
          </w:p>
          <w:p w:rsidR="003B3D13" w:rsidRPr="004E5D5D" w:rsidRDefault="003B3D13" w:rsidP="00B41FA4">
            <w:pPr>
              <w:rPr>
                <w:rFonts w:ascii="Arial" w:hAnsi="Arial" w:cs="Arial"/>
                <w:szCs w:val="26"/>
              </w:rPr>
            </w:pPr>
            <w:r w:rsidRPr="004E5D5D">
              <w:rPr>
                <w:rFonts w:ascii="Arial" w:hAnsi="Arial" w:cs="Arial"/>
                <w:szCs w:val="26"/>
              </w:rPr>
              <w:t xml:space="preserve">-Cài đặt môi trường thực hiện dự án </w:t>
            </w:r>
          </w:p>
          <w:p w:rsidR="003B3D13" w:rsidRDefault="003B3D13" w:rsidP="00B41FA4">
            <w:pPr>
              <w:rPr>
                <w:rFonts w:ascii="Arial" w:hAnsi="Arial" w:cs="Arial"/>
                <w:szCs w:val="26"/>
              </w:rPr>
            </w:pPr>
            <w:r w:rsidRPr="004E5D5D">
              <w:rPr>
                <w:rFonts w:ascii="Arial" w:hAnsi="Arial" w:cs="Arial"/>
                <w:szCs w:val="26"/>
              </w:rPr>
              <w:t xml:space="preserve">-Thảo luận trao đổi với các thành viên qua </w:t>
            </w:r>
            <w:r>
              <w:rPr>
                <w:rFonts w:ascii="Arial" w:hAnsi="Arial" w:cs="Arial"/>
                <w:szCs w:val="26"/>
              </w:rPr>
              <w:t>B</w:t>
            </w:r>
            <w:r w:rsidRPr="004E5D5D">
              <w:rPr>
                <w:rFonts w:ascii="Arial" w:hAnsi="Arial" w:cs="Arial"/>
                <w:szCs w:val="26"/>
              </w:rPr>
              <w:t>itrix</w:t>
            </w:r>
            <w:r>
              <w:rPr>
                <w:rFonts w:ascii="Arial" w:hAnsi="Arial" w:cs="Arial"/>
                <w:szCs w:val="26"/>
              </w:rPr>
              <w:t>24</w:t>
            </w:r>
            <w:r w:rsidRPr="004E5D5D">
              <w:rPr>
                <w:rFonts w:ascii="Arial" w:hAnsi="Arial" w:cs="Arial"/>
                <w:szCs w:val="26"/>
              </w:rPr>
              <w:t xml:space="preserve">, </w:t>
            </w:r>
            <w:r>
              <w:rPr>
                <w:rFonts w:ascii="Arial" w:hAnsi="Arial" w:cs="Arial"/>
                <w:szCs w:val="26"/>
              </w:rPr>
              <w:t>Redmine</w:t>
            </w:r>
            <w:r w:rsidRPr="004E5D5D">
              <w:rPr>
                <w:rFonts w:ascii="Arial" w:hAnsi="Arial" w:cs="Arial"/>
                <w:szCs w:val="26"/>
              </w:rPr>
              <w:t xml:space="preserve">, </w:t>
            </w:r>
            <w:r>
              <w:rPr>
                <w:rFonts w:ascii="Arial" w:hAnsi="Arial" w:cs="Arial"/>
                <w:szCs w:val="26"/>
              </w:rPr>
              <w:t>Facebook</w:t>
            </w:r>
            <w:r w:rsidRPr="004E5D5D">
              <w:rPr>
                <w:rFonts w:ascii="Arial" w:hAnsi="Arial" w:cs="Arial"/>
                <w:szCs w:val="26"/>
              </w:rPr>
              <w:t xml:space="preserve">, </w:t>
            </w:r>
            <w:r>
              <w:rPr>
                <w:rFonts w:ascii="Arial" w:hAnsi="Arial" w:cs="Arial"/>
                <w:szCs w:val="26"/>
              </w:rPr>
              <w:t>Bl</w:t>
            </w:r>
            <w:r w:rsidRPr="004E5D5D">
              <w:rPr>
                <w:rFonts w:ascii="Arial" w:hAnsi="Arial" w:cs="Arial"/>
                <w:szCs w:val="26"/>
              </w:rPr>
              <w:t>it</w:t>
            </w:r>
          </w:p>
          <w:p w:rsidR="003B3D13" w:rsidRPr="00E66B39" w:rsidRDefault="003B3D13" w:rsidP="00B41FA4">
            <w:pPr>
              <w:rPr>
                <w:rFonts w:ascii="Arial" w:hAnsi="Arial" w:cs="Arial"/>
                <w:szCs w:val="26"/>
              </w:rPr>
            </w:pPr>
            <w:r>
              <w:rPr>
                <w:rFonts w:ascii="Arial" w:hAnsi="Arial" w:cs="Arial"/>
                <w:szCs w:val="26"/>
              </w:rPr>
              <w:t>-Clone project về bằng SourceTree để tìm hiểu cấu trúc project</w:t>
            </w:r>
          </w:p>
        </w:tc>
        <w:tc>
          <w:tcPr>
            <w:tcW w:w="2409" w:type="dxa"/>
            <w:tcBorders>
              <w:top w:val="single" w:sz="4" w:space="0" w:color="auto"/>
              <w:left w:val="single" w:sz="4" w:space="0" w:color="auto"/>
              <w:bottom w:val="single" w:sz="4" w:space="0" w:color="auto"/>
              <w:right w:val="single" w:sz="4" w:space="0" w:color="auto"/>
            </w:tcBorders>
          </w:tcPr>
          <w:p w:rsidR="003B3D13" w:rsidRPr="004E5D5D" w:rsidRDefault="003B3D13" w:rsidP="00B41FA4">
            <w:pPr>
              <w:rPr>
                <w:rFonts w:ascii="Arial" w:hAnsi="Arial" w:cs="Arial"/>
                <w:szCs w:val="26"/>
              </w:rPr>
            </w:pPr>
            <w:r w:rsidRPr="004E5D5D">
              <w:rPr>
                <w:rFonts w:ascii="Arial" w:hAnsi="Arial" w:cs="Arial"/>
                <w:szCs w:val="26"/>
              </w:rPr>
              <w:lastRenderedPageBreak/>
              <w:t xml:space="preserve">-Tham gia training tại công ty gsoft </w:t>
            </w:r>
          </w:p>
          <w:p w:rsidR="003B3D13" w:rsidRPr="004E5D5D" w:rsidRDefault="003B3D13" w:rsidP="00B41FA4">
            <w:pPr>
              <w:rPr>
                <w:rFonts w:ascii="Arial" w:hAnsi="Arial" w:cs="Arial"/>
                <w:szCs w:val="26"/>
              </w:rPr>
            </w:pPr>
            <w:r w:rsidRPr="004E5D5D">
              <w:rPr>
                <w:rFonts w:ascii="Arial" w:hAnsi="Arial" w:cs="Arial"/>
                <w:szCs w:val="26"/>
              </w:rPr>
              <w:t>-Tiến hành training lại cho các thành viên</w:t>
            </w:r>
          </w:p>
          <w:p w:rsidR="003B3D13" w:rsidRPr="004E5D5D" w:rsidRDefault="003B3D13" w:rsidP="00B41FA4">
            <w:pPr>
              <w:rPr>
                <w:rFonts w:ascii="Arial" w:hAnsi="Arial" w:cs="Arial"/>
                <w:szCs w:val="26"/>
              </w:rPr>
            </w:pPr>
            <w:r w:rsidRPr="004E5D5D">
              <w:rPr>
                <w:rFonts w:ascii="Arial" w:hAnsi="Arial" w:cs="Arial"/>
                <w:szCs w:val="26"/>
              </w:rPr>
              <w:t>-Thiết kế giao diệ</w:t>
            </w:r>
            <w:r>
              <w:rPr>
                <w:rFonts w:ascii="Arial" w:hAnsi="Arial" w:cs="Arial"/>
                <w:szCs w:val="26"/>
              </w:rPr>
              <w:t xml:space="preserve">n: </w:t>
            </w:r>
            <w:r w:rsidRPr="004E5D5D">
              <w:rPr>
                <w:rFonts w:ascii="Arial" w:hAnsi="Arial" w:cs="Arial"/>
                <w:szCs w:val="26"/>
              </w:rPr>
              <w:t>phiếu thu tiề</w:t>
            </w:r>
            <w:r>
              <w:rPr>
                <w:rFonts w:ascii="Arial" w:hAnsi="Arial" w:cs="Arial"/>
                <w:szCs w:val="26"/>
              </w:rPr>
              <w:t xml:space="preserve">n, </w:t>
            </w:r>
            <w:r w:rsidRPr="004E5D5D">
              <w:rPr>
                <w:rFonts w:ascii="Arial" w:hAnsi="Arial" w:cs="Arial"/>
                <w:szCs w:val="26"/>
              </w:rPr>
              <w:t>phiếu chi tiề</w:t>
            </w:r>
            <w:r>
              <w:rPr>
                <w:rFonts w:ascii="Arial" w:hAnsi="Arial" w:cs="Arial"/>
                <w:szCs w:val="26"/>
              </w:rPr>
              <w:t xml:space="preserve">n, </w:t>
            </w:r>
            <w:r w:rsidRPr="004E5D5D">
              <w:rPr>
                <w:rFonts w:ascii="Arial" w:hAnsi="Arial" w:cs="Arial"/>
                <w:szCs w:val="26"/>
              </w:rPr>
              <w:t>sổ chi tiết kế</w:t>
            </w:r>
            <w:r>
              <w:rPr>
                <w:rFonts w:ascii="Arial" w:hAnsi="Arial" w:cs="Arial"/>
                <w:szCs w:val="26"/>
              </w:rPr>
              <w:t xml:space="preserve"> toán </w:t>
            </w:r>
            <w:r w:rsidRPr="004E5D5D">
              <w:rPr>
                <w:rFonts w:ascii="Arial" w:hAnsi="Arial" w:cs="Arial"/>
                <w:szCs w:val="26"/>
              </w:rPr>
              <w:t>sổ quỹ tiền mặt</w:t>
            </w:r>
          </w:p>
          <w:p w:rsidR="003B3D13" w:rsidRPr="004E5D5D" w:rsidRDefault="003B3D13" w:rsidP="00B41FA4">
            <w:pPr>
              <w:rPr>
                <w:rFonts w:ascii="Arial" w:hAnsi="Arial" w:cs="Arial"/>
                <w:szCs w:val="26"/>
              </w:rPr>
            </w:pPr>
            <w:r w:rsidRPr="004E5D5D">
              <w:rPr>
                <w:rFonts w:ascii="Arial" w:hAnsi="Arial" w:cs="Arial"/>
                <w:szCs w:val="26"/>
              </w:rPr>
              <w:t>-Tìm hiểu các loại chứng từ, các loại tài khoản, các</w:t>
            </w:r>
            <w:r>
              <w:rPr>
                <w:rFonts w:ascii="Arial" w:hAnsi="Arial" w:cs="Arial"/>
                <w:szCs w:val="26"/>
              </w:rPr>
              <w:t>h</w:t>
            </w:r>
            <w:r w:rsidRPr="004E5D5D">
              <w:rPr>
                <w:rFonts w:ascii="Arial" w:hAnsi="Arial" w:cs="Arial"/>
                <w:szCs w:val="26"/>
              </w:rPr>
              <w:t xml:space="preserve"> lập phiế</w:t>
            </w:r>
            <w:r>
              <w:rPr>
                <w:rFonts w:ascii="Arial" w:hAnsi="Arial" w:cs="Arial"/>
                <w:szCs w:val="26"/>
              </w:rPr>
              <w:t xml:space="preserve">u thu và </w:t>
            </w:r>
            <w:r w:rsidRPr="004E5D5D">
              <w:rPr>
                <w:rFonts w:ascii="Arial" w:hAnsi="Arial" w:cs="Arial"/>
                <w:szCs w:val="26"/>
              </w:rPr>
              <w:t>chi tiền mặt</w:t>
            </w:r>
          </w:p>
        </w:tc>
        <w:tc>
          <w:tcPr>
            <w:tcW w:w="2694" w:type="dxa"/>
            <w:tcBorders>
              <w:top w:val="single" w:sz="4" w:space="0" w:color="auto"/>
              <w:left w:val="single" w:sz="4" w:space="0" w:color="auto"/>
              <w:bottom w:val="single" w:sz="4" w:space="0" w:color="auto"/>
              <w:right w:val="single" w:sz="4" w:space="0" w:color="auto"/>
            </w:tcBorders>
          </w:tcPr>
          <w:p w:rsidR="003B3D13" w:rsidRPr="004E5D5D" w:rsidRDefault="003B3D13" w:rsidP="00B41FA4">
            <w:pPr>
              <w:rPr>
                <w:rFonts w:ascii="Arial" w:hAnsi="Arial" w:cs="Arial"/>
                <w:szCs w:val="26"/>
              </w:rPr>
            </w:pPr>
            <w:r w:rsidRPr="004E5D5D">
              <w:rPr>
                <w:rFonts w:ascii="Arial" w:hAnsi="Arial" w:cs="Arial"/>
                <w:szCs w:val="26"/>
              </w:rPr>
              <w:t xml:space="preserve">-Tìm hiểu kế toán tiền mặt tại các trang </w:t>
            </w:r>
          </w:p>
          <w:p w:rsidR="003B3D13" w:rsidRPr="004E5D5D" w:rsidRDefault="003B3D13" w:rsidP="00B41FA4">
            <w:pPr>
              <w:rPr>
                <w:rFonts w:ascii="Arial" w:hAnsi="Arial" w:cs="Arial"/>
                <w:szCs w:val="26"/>
              </w:rPr>
            </w:pPr>
            <w:r>
              <w:rPr>
                <w:rFonts w:ascii="Arial" w:hAnsi="Arial" w:cs="Arial"/>
                <w:szCs w:val="26"/>
              </w:rPr>
              <w:t>tuhocketoan.com</w:t>
            </w:r>
            <w:r w:rsidRPr="004E5D5D">
              <w:rPr>
                <w:rFonts w:ascii="Arial" w:hAnsi="Arial" w:cs="Arial"/>
                <w:szCs w:val="26"/>
              </w:rPr>
              <w:t xml:space="preserve">, </w:t>
            </w:r>
            <w:r>
              <w:rPr>
                <w:rFonts w:ascii="Arial" w:hAnsi="Arial" w:cs="Arial"/>
                <w:szCs w:val="26"/>
              </w:rPr>
              <w:t>ketoanthienung.com</w:t>
            </w:r>
            <w:r w:rsidRPr="004E5D5D">
              <w:rPr>
                <w:rFonts w:ascii="Arial" w:hAnsi="Arial" w:cs="Arial"/>
                <w:szCs w:val="26"/>
              </w:rPr>
              <w:t>,</w:t>
            </w:r>
          </w:p>
          <w:p w:rsidR="003B3D13" w:rsidRPr="004E5D5D" w:rsidRDefault="003B3D13" w:rsidP="00B41FA4">
            <w:pPr>
              <w:rPr>
                <w:rFonts w:ascii="Arial" w:hAnsi="Arial" w:cs="Arial"/>
                <w:szCs w:val="26"/>
              </w:rPr>
            </w:pPr>
            <w:r w:rsidRPr="00F732AD">
              <w:rPr>
                <w:rFonts w:ascii="Arial" w:hAnsi="Arial" w:cs="Arial"/>
                <w:szCs w:val="26"/>
              </w:rPr>
              <w:t>trungtamketoanhn.com/mo-ta-cong-viec-cua-ke-toan-tien-mat-i657.html</w:t>
            </w:r>
            <w:r w:rsidRPr="004E5D5D">
              <w:rPr>
                <w:rFonts w:ascii="Arial" w:hAnsi="Arial" w:cs="Arial"/>
                <w:szCs w:val="26"/>
              </w:rPr>
              <w:t>,</w:t>
            </w:r>
          </w:p>
          <w:p w:rsidR="003B3D13" w:rsidRPr="004E5D5D" w:rsidRDefault="003B3D13" w:rsidP="00B41FA4">
            <w:pPr>
              <w:rPr>
                <w:rFonts w:ascii="Arial" w:hAnsi="Arial" w:cs="Arial"/>
                <w:szCs w:val="26"/>
              </w:rPr>
            </w:pPr>
            <w:r w:rsidRPr="004E5D5D">
              <w:rPr>
                <w:rFonts w:ascii="Arial" w:hAnsi="Arial" w:cs="Arial"/>
                <w:szCs w:val="26"/>
              </w:rPr>
              <w:t>-Sử dụng thử phần mềm kế toán Misa</w:t>
            </w:r>
          </w:p>
          <w:p w:rsidR="003B3D13" w:rsidRPr="004E5D5D" w:rsidRDefault="003B3D13" w:rsidP="00B41FA4">
            <w:pPr>
              <w:rPr>
                <w:rFonts w:ascii="Arial" w:hAnsi="Arial" w:cs="Arial"/>
                <w:szCs w:val="26"/>
              </w:rPr>
            </w:pPr>
            <w:r w:rsidRPr="004E5D5D">
              <w:rPr>
                <w:rFonts w:ascii="Arial" w:hAnsi="Arial" w:cs="Arial"/>
                <w:szCs w:val="26"/>
              </w:rPr>
              <w:t>-Tìm hiểu TT 200/2014TT-BTC Tài khoản 111 tiền mặt</w:t>
            </w:r>
          </w:p>
          <w:p w:rsidR="003B3D13" w:rsidRDefault="003B3D13" w:rsidP="00B41FA4">
            <w:pPr>
              <w:rPr>
                <w:rFonts w:ascii="Arial" w:hAnsi="Arial" w:cs="Arial"/>
                <w:szCs w:val="26"/>
              </w:rPr>
            </w:pPr>
            <w:r w:rsidRPr="004E5D5D">
              <w:rPr>
                <w:rFonts w:ascii="Arial" w:hAnsi="Arial" w:cs="Arial"/>
                <w:szCs w:val="26"/>
              </w:rPr>
              <w:t>-Thiết kế dữ liệu các bản</w:t>
            </w:r>
            <w:r>
              <w:rPr>
                <w:rFonts w:ascii="Arial" w:hAnsi="Arial" w:cs="Arial"/>
                <w:szCs w:val="26"/>
              </w:rPr>
              <w:t>g:</w:t>
            </w:r>
          </w:p>
          <w:p w:rsidR="003B3D13" w:rsidRPr="00F732AD" w:rsidRDefault="003B3D13" w:rsidP="00B41FA4">
            <w:pPr>
              <w:rPr>
                <w:rFonts w:ascii="Arial" w:hAnsi="Arial" w:cs="Arial"/>
                <w:szCs w:val="26"/>
                <w:lang w:val="fr-FR"/>
              </w:rPr>
            </w:pPr>
            <w:r w:rsidRPr="00F732AD">
              <w:rPr>
                <w:rFonts w:ascii="Arial" w:hAnsi="Arial" w:cs="Arial"/>
                <w:szCs w:val="26"/>
                <w:lang w:val="fr-FR"/>
              </w:rPr>
              <w:t>AC_PHIEUTHUTIENMAT</w:t>
            </w:r>
          </w:p>
          <w:p w:rsidR="003B3D13" w:rsidRPr="00F732AD" w:rsidRDefault="003B3D13" w:rsidP="00B41FA4">
            <w:pPr>
              <w:rPr>
                <w:rFonts w:ascii="Arial" w:hAnsi="Arial" w:cs="Arial"/>
                <w:szCs w:val="26"/>
                <w:lang w:val="fr-FR"/>
              </w:rPr>
            </w:pPr>
            <w:r w:rsidRPr="00F732AD">
              <w:rPr>
                <w:rFonts w:ascii="Arial" w:hAnsi="Arial" w:cs="Arial"/>
                <w:szCs w:val="26"/>
                <w:lang w:val="fr-FR"/>
              </w:rPr>
              <w:t>AC_LOAICHUNGTU</w:t>
            </w:r>
          </w:p>
          <w:p w:rsidR="003B3D13" w:rsidRPr="00F732AD" w:rsidRDefault="003B3D13" w:rsidP="00B41FA4">
            <w:pPr>
              <w:rPr>
                <w:rFonts w:ascii="Arial" w:hAnsi="Arial" w:cs="Arial"/>
                <w:szCs w:val="26"/>
                <w:lang w:val="fr-FR"/>
              </w:rPr>
            </w:pPr>
            <w:r w:rsidRPr="00F732AD">
              <w:rPr>
                <w:rFonts w:ascii="Arial" w:hAnsi="Arial" w:cs="Arial"/>
                <w:szCs w:val="26"/>
                <w:lang w:val="fr-FR"/>
              </w:rPr>
              <w:lastRenderedPageBreak/>
              <w:t>AC_TAIKHOAN</w:t>
            </w:r>
          </w:p>
          <w:p w:rsidR="003B3D13" w:rsidRPr="00F732AD" w:rsidRDefault="003B3D13" w:rsidP="00B41FA4">
            <w:pPr>
              <w:rPr>
                <w:rFonts w:ascii="Arial" w:hAnsi="Arial" w:cs="Arial"/>
                <w:szCs w:val="26"/>
              </w:rPr>
            </w:pPr>
            <w:r w:rsidRPr="00F732AD">
              <w:rPr>
                <w:rFonts w:ascii="Arial" w:hAnsi="Arial" w:cs="Arial"/>
                <w:szCs w:val="26"/>
              </w:rPr>
              <w:t>AC_NHOMTAIKHOAN</w:t>
            </w:r>
          </w:p>
          <w:p w:rsidR="003B3D13" w:rsidRPr="00F732AD" w:rsidRDefault="003B3D13" w:rsidP="00B41FA4">
            <w:pPr>
              <w:rPr>
                <w:rFonts w:ascii="Arial" w:hAnsi="Arial" w:cs="Arial"/>
                <w:szCs w:val="26"/>
              </w:rPr>
            </w:pPr>
            <w:r w:rsidRPr="00F732AD">
              <w:rPr>
                <w:rFonts w:ascii="Arial" w:hAnsi="Arial" w:cs="Arial"/>
                <w:szCs w:val="26"/>
              </w:rPr>
              <w:t>AC_DOITUONG,</w:t>
            </w:r>
          </w:p>
          <w:p w:rsidR="003B3D13" w:rsidRPr="00F732AD" w:rsidRDefault="003B3D13" w:rsidP="00B41FA4">
            <w:pPr>
              <w:rPr>
                <w:rFonts w:ascii="Arial" w:hAnsi="Arial" w:cs="Arial"/>
                <w:szCs w:val="26"/>
              </w:rPr>
            </w:pPr>
            <w:r w:rsidRPr="00F732AD">
              <w:rPr>
                <w:rFonts w:ascii="Arial" w:hAnsi="Arial" w:cs="Arial"/>
                <w:szCs w:val="26"/>
              </w:rPr>
              <w:t>AC_THAMCHIEU</w:t>
            </w:r>
          </w:p>
          <w:p w:rsidR="003B3D13" w:rsidRPr="00F732AD" w:rsidRDefault="003B3D13" w:rsidP="00B41FA4">
            <w:pPr>
              <w:rPr>
                <w:rFonts w:ascii="Arial" w:hAnsi="Arial" w:cs="Arial"/>
                <w:szCs w:val="26"/>
              </w:rPr>
            </w:pPr>
            <w:r w:rsidRPr="00F732AD">
              <w:rPr>
                <w:rFonts w:ascii="Arial" w:hAnsi="Arial" w:cs="Arial"/>
                <w:szCs w:val="26"/>
              </w:rPr>
              <w:t>AC_TINHCHAT</w:t>
            </w:r>
          </w:p>
          <w:p w:rsidR="003B3D13" w:rsidRDefault="003B3D13" w:rsidP="00B41FA4">
            <w:pPr>
              <w:rPr>
                <w:rFonts w:ascii="Arial" w:hAnsi="Arial" w:cs="Arial"/>
                <w:szCs w:val="26"/>
              </w:rPr>
            </w:pPr>
            <w:r w:rsidRPr="00F732AD">
              <w:rPr>
                <w:rFonts w:ascii="Arial" w:hAnsi="Arial" w:cs="Arial"/>
                <w:szCs w:val="26"/>
              </w:rPr>
              <w:t>AC_SOCHITIETKETOAN</w:t>
            </w:r>
          </w:p>
          <w:p w:rsidR="003B3D13" w:rsidRPr="00F732AD" w:rsidRDefault="003B3D13" w:rsidP="00B41FA4">
            <w:pPr>
              <w:rPr>
                <w:rFonts w:ascii="Arial" w:hAnsi="Arial" w:cs="Arial"/>
                <w:szCs w:val="26"/>
              </w:rPr>
            </w:pPr>
            <w:r>
              <w:rPr>
                <w:rFonts w:ascii="Arial" w:hAnsi="Arial" w:cs="Arial"/>
                <w:szCs w:val="26"/>
              </w:rPr>
              <w:t>-Viết các store procedure cần thiết cho các bảng</w:t>
            </w:r>
          </w:p>
          <w:p w:rsidR="003B3D13" w:rsidRPr="004E5D5D" w:rsidRDefault="003B3D13" w:rsidP="00B41FA4">
            <w:pPr>
              <w:rPr>
                <w:rFonts w:ascii="Arial" w:hAnsi="Arial" w:cs="Arial"/>
                <w:szCs w:val="26"/>
              </w:rPr>
            </w:pPr>
            <w:r w:rsidRPr="004E5D5D">
              <w:rPr>
                <w:rFonts w:ascii="Arial" w:hAnsi="Arial" w:cs="Arial"/>
                <w:szCs w:val="26"/>
              </w:rPr>
              <w:t>-Cập nhật lại giao diện phiếu thu tiền</w:t>
            </w:r>
          </w:p>
          <w:p w:rsidR="003B3D13" w:rsidRPr="004E5D5D" w:rsidRDefault="003B3D13" w:rsidP="00B41FA4">
            <w:pPr>
              <w:rPr>
                <w:rFonts w:ascii="Arial" w:hAnsi="Arial" w:cs="Arial"/>
                <w:szCs w:val="26"/>
              </w:rPr>
            </w:pPr>
            <w:r w:rsidRPr="004E5D5D">
              <w:rPr>
                <w:rFonts w:ascii="Arial" w:hAnsi="Arial" w:cs="Arial"/>
                <w:szCs w:val="26"/>
              </w:rPr>
              <w:t>-Viết code lớ</w:t>
            </w:r>
            <w:r>
              <w:rPr>
                <w:rFonts w:ascii="Arial" w:hAnsi="Arial" w:cs="Arial"/>
                <w:szCs w:val="26"/>
              </w:rPr>
              <w:t>p</w:t>
            </w:r>
            <w:r w:rsidRPr="004E5D5D">
              <w:rPr>
                <w:rFonts w:ascii="Arial" w:hAnsi="Arial" w:cs="Arial"/>
                <w:szCs w:val="26"/>
              </w:rPr>
              <w:t xml:space="preserve">: +CashPaymentVoucherListViewModel.cs để thực hiện chức năng liệt kê danh sách các phiếu thu tiền </w:t>
            </w:r>
          </w:p>
          <w:p w:rsidR="003B3D13" w:rsidRPr="004E5D5D" w:rsidRDefault="003B3D13" w:rsidP="00B41FA4">
            <w:pPr>
              <w:rPr>
                <w:rFonts w:ascii="Arial" w:hAnsi="Arial" w:cs="Arial"/>
                <w:szCs w:val="26"/>
              </w:rPr>
            </w:pPr>
            <w:r w:rsidRPr="004E5D5D">
              <w:rPr>
                <w:rFonts w:ascii="Arial" w:hAnsi="Arial" w:cs="Arial"/>
                <w:szCs w:val="26"/>
              </w:rPr>
              <w:t>+CashReceiptVoucherEditViewModel.cs để thực hiện chức năng thêm và cập nhật phiếu thu tiền .</w:t>
            </w:r>
          </w:p>
          <w:p w:rsidR="003B3D13" w:rsidRDefault="003B3D13" w:rsidP="00B41FA4">
            <w:pPr>
              <w:rPr>
                <w:rFonts w:ascii="Arial" w:hAnsi="Arial" w:cs="Arial"/>
                <w:szCs w:val="26"/>
              </w:rPr>
            </w:pPr>
            <w:r w:rsidRPr="004E5D5D">
              <w:rPr>
                <w:rFonts w:ascii="Arial" w:hAnsi="Arial" w:cs="Arial"/>
                <w:szCs w:val="26"/>
              </w:rPr>
              <w:t xml:space="preserve">-Tìm hiểu chức năng </w:t>
            </w:r>
            <w:r w:rsidRPr="004E5D5D">
              <w:rPr>
                <w:rFonts w:ascii="Arial" w:hAnsi="Arial" w:cs="Arial"/>
                <w:szCs w:val="26"/>
              </w:rPr>
              <w:lastRenderedPageBreak/>
              <w:t xml:space="preserve">tham chiếu trong phiếu thu tiền </w:t>
            </w:r>
            <w:r>
              <w:rPr>
                <w:rFonts w:ascii="Arial" w:hAnsi="Arial" w:cs="Arial"/>
                <w:szCs w:val="26"/>
              </w:rPr>
              <w:t>về việc thêm và cập nhật tham chiếu phù hợp với mỗi phiếu thu và chi tiền mặt</w:t>
            </w:r>
          </w:p>
          <w:p w:rsidR="003B3D13" w:rsidRPr="004E5D5D" w:rsidRDefault="003B3D13" w:rsidP="00B41FA4">
            <w:pPr>
              <w:rPr>
                <w:rFonts w:ascii="Arial" w:hAnsi="Arial" w:cs="Arial"/>
                <w:szCs w:val="26"/>
              </w:rPr>
            </w:pPr>
            <w:r>
              <w:rPr>
                <w:rFonts w:ascii="Arial" w:hAnsi="Arial" w:cs="Arial"/>
                <w:szCs w:val="26"/>
              </w:rPr>
              <w:t>-Tìm kiếm dữ liệu về tài khoản và thông tin về loại chứng từ</w:t>
            </w:r>
          </w:p>
        </w:tc>
        <w:tc>
          <w:tcPr>
            <w:tcW w:w="2278" w:type="dxa"/>
            <w:tcBorders>
              <w:top w:val="single" w:sz="4" w:space="0" w:color="auto"/>
              <w:left w:val="single" w:sz="4" w:space="0" w:color="auto"/>
              <w:bottom w:val="single" w:sz="4" w:space="0" w:color="auto"/>
              <w:right w:val="single" w:sz="4" w:space="0" w:color="auto"/>
            </w:tcBorders>
          </w:tcPr>
          <w:p w:rsidR="003B3D13" w:rsidRPr="004E5D5D" w:rsidRDefault="003B3D13" w:rsidP="00B41FA4">
            <w:pPr>
              <w:rPr>
                <w:rFonts w:ascii="Arial" w:hAnsi="Arial" w:cs="Arial"/>
                <w:szCs w:val="26"/>
              </w:rPr>
            </w:pPr>
            <w:r w:rsidRPr="004E5D5D">
              <w:rPr>
                <w:rFonts w:ascii="Arial" w:hAnsi="Arial" w:cs="Arial"/>
                <w:szCs w:val="26"/>
              </w:rPr>
              <w:lastRenderedPageBreak/>
              <w:t xml:space="preserve">-Tiếp tục tìm hiểu về ghi sổ và sổ chi tiết kế toán </w:t>
            </w:r>
          </w:p>
          <w:p w:rsidR="003B3D13" w:rsidRPr="004E5D5D" w:rsidRDefault="003B3D13" w:rsidP="00B41FA4">
            <w:pPr>
              <w:rPr>
                <w:rFonts w:ascii="Arial" w:hAnsi="Arial" w:cs="Arial"/>
                <w:szCs w:val="26"/>
              </w:rPr>
            </w:pPr>
            <w:r w:rsidRPr="004E5D5D">
              <w:rPr>
                <w:rFonts w:ascii="Arial" w:hAnsi="Arial" w:cs="Arial"/>
                <w:szCs w:val="26"/>
              </w:rPr>
              <w:t>-Chỉnh sửa lại các view Phiếu thu tiề</w:t>
            </w:r>
            <w:r>
              <w:rPr>
                <w:rFonts w:ascii="Arial" w:hAnsi="Arial" w:cs="Arial"/>
                <w:szCs w:val="26"/>
              </w:rPr>
              <w:t>n</w:t>
            </w:r>
            <w:r w:rsidRPr="004E5D5D">
              <w:rPr>
                <w:rFonts w:ascii="Arial" w:hAnsi="Arial" w:cs="Arial"/>
                <w:szCs w:val="26"/>
              </w:rPr>
              <w:t>, phiếu chi tiề</w:t>
            </w:r>
            <w:r>
              <w:rPr>
                <w:rFonts w:ascii="Arial" w:hAnsi="Arial" w:cs="Arial"/>
                <w:szCs w:val="26"/>
              </w:rPr>
              <w:t>n</w:t>
            </w:r>
            <w:r w:rsidRPr="004E5D5D">
              <w:rPr>
                <w:rFonts w:ascii="Arial" w:hAnsi="Arial" w:cs="Arial"/>
                <w:szCs w:val="26"/>
              </w:rPr>
              <w:t>,</w:t>
            </w:r>
            <w:r>
              <w:rPr>
                <w:rFonts w:ascii="Arial" w:hAnsi="Arial" w:cs="Arial"/>
                <w:szCs w:val="26"/>
              </w:rPr>
              <w:t xml:space="preserve"> </w:t>
            </w:r>
            <w:r w:rsidRPr="004E5D5D">
              <w:rPr>
                <w:rFonts w:ascii="Arial" w:hAnsi="Arial" w:cs="Arial"/>
                <w:szCs w:val="26"/>
              </w:rPr>
              <w:t xml:space="preserve">sổ chi tiết kế toán </w:t>
            </w:r>
          </w:p>
          <w:p w:rsidR="003B3D13" w:rsidRPr="004E5D5D" w:rsidRDefault="003B3D13" w:rsidP="00B41FA4">
            <w:pPr>
              <w:rPr>
                <w:rFonts w:ascii="Arial" w:hAnsi="Arial" w:cs="Arial"/>
                <w:szCs w:val="26"/>
              </w:rPr>
            </w:pPr>
            <w:r w:rsidRPr="004E5D5D">
              <w:rPr>
                <w:rFonts w:ascii="Arial" w:hAnsi="Arial" w:cs="Arial"/>
                <w:szCs w:val="26"/>
              </w:rPr>
              <w:t>-Hỗ trợ và làm tiếp chức năng duyệt phiếu trong sổ chi tiết kế toán (lớp AccountingBookEditViewModel và AccountingBookListViewModel)</w:t>
            </w:r>
          </w:p>
          <w:p w:rsidR="003B3D13" w:rsidRDefault="003B3D13" w:rsidP="00B41FA4">
            <w:pPr>
              <w:rPr>
                <w:rFonts w:ascii="Arial" w:hAnsi="Arial" w:cs="Arial"/>
                <w:szCs w:val="26"/>
              </w:rPr>
            </w:pPr>
            <w:r w:rsidRPr="004E5D5D">
              <w:rPr>
                <w:rFonts w:ascii="Arial" w:hAnsi="Arial" w:cs="Arial"/>
                <w:szCs w:val="26"/>
              </w:rPr>
              <w:t>-Thêm dữ liệu vào bả</w:t>
            </w:r>
            <w:r>
              <w:rPr>
                <w:rFonts w:ascii="Arial" w:hAnsi="Arial" w:cs="Arial"/>
                <w:szCs w:val="26"/>
              </w:rPr>
              <w:t xml:space="preserve">ng </w:t>
            </w:r>
            <w:r>
              <w:rPr>
                <w:rFonts w:ascii="Arial" w:hAnsi="Arial" w:cs="Arial"/>
                <w:szCs w:val="26"/>
              </w:rPr>
              <w:lastRenderedPageBreak/>
              <w:t>AC_TAIKHOAN</w:t>
            </w:r>
          </w:p>
          <w:p w:rsidR="003B3D13" w:rsidRPr="004E5D5D" w:rsidRDefault="003B3D13" w:rsidP="00B41FA4">
            <w:pPr>
              <w:rPr>
                <w:rFonts w:ascii="Arial" w:hAnsi="Arial" w:cs="Arial"/>
                <w:szCs w:val="26"/>
              </w:rPr>
            </w:pPr>
            <w:r w:rsidRPr="004E5D5D">
              <w:rPr>
                <w:rFonts w:ascii="Arial" w:hAnsi="Arial" w:cs="Arial"/>
                <w:szCs w:val="26"/>
              </w:rPr>
              <w:t>AC_NHOMTAIKHOAN AC_LOAICHUNGTU</w:t>
            </w:r>
          </w:p>
          <w:p w:rsidR="003B3D13" w:rsidRPr="004E5D5D" w:rsidRDefault="003B3D13" w:rsidP="00B41FA4">
            <w:pPr>
              <w:rPr>
                <w:rFonts w:ascii="Arial" w:hAnsi="Arial" w:cs="Arial"/>
                <w:szCs w:val="26"/>
              </w:rPr>
            </w:pPr>
            <w:r w:rsidRPr="004E5D5D">
              <w:rPr>
                <w:rFonts w:ascii="Arial" w:hAnsi="Arial" w:cs="Arial"/>
                <w:szCs w:val="26"/>
              </w:rPr>
              <w:t>-Thêm tất cả các trang phần kế toán tiền mặt trên trang web của hệ thống</w:t>
            </w:r>
          </w:p>
          <w:p w:rsidR="003B3D13" w:rsidRPr="004E5D5D" w:rsidRDefault="003B3D13" w:rsidP="00B41FA4">
            <w:pPr>
              <w:rPr>
                <w:rFonts w:ascii="Arial" w:hAnsi="Arial" w:cs="Arial"/>
                <w:szCs w:val="26"/>
              </w:rPr>
            </w:pPr>
            <w:r w:rsidRPr="004E5D5D">
              <w:rPr>
                <w:rFonts w:ascii="Arial" w:hAnsi="Arial" w:cs="Arial"/>
                <w:szCs w:val="26"/>
              </w:rPr>
              <w:t>-Thêm các bảng quan hệ của kế toán tiền mặt trong database gMVVM (Server 10.80.13.138,1433)</w:t>
            </w:r>
          </w:p>
        </w:tc>
      </w:tr>
      <w:tr w:rsidR="003B3D13" w:rsidRPr="00F732AD" w:rsidTr="00B41FA4">
        <w:tc>
          <w:tcPr>
            <w:tcW w:w="1211" w:type="dxa"/>
            <w:tcBorders>
              <w:top w:val="single" w:sz="4" w:space="0" w:color="auto"/>
              <w:left w:val="single" w:sz="4" w:space="0" w:color="auto"/>
              <w:bottom w:val="single" w:sz="4" w:space="0" w:color="auto"/>
              <w:right w:val="single" w:sz="4" w:space="0" w:color="auto"/>
            </w:tcBorders>
          </w:tcPr>
          <w:p w:rsidR="003B3D13" w:rsidRPr="00E66B39" w:rsidRDefault="003B3D13" w:rsidP="00B41FA4">
            <w:pPr>
              <w:rPr>
                <w:rFonts w:ascii="Arial" w:hAnsi="Arial" w:cs="Arial"/>
                <w:szCs w:val="26"/>
              </w:rPr>
            </w:pPr>
            <w:r>
              <w:rPr>
                <w:rFonts w:ascii="Arial" w:hAnsi="Arial" w:cs="Arial"/>
                <w:szCs w:val="26"/>
              </w:rPr>
              <w:lastRenderedPageBreak/>
              <w:t>Phan Phước Nghiệp</w:t>
            </w:r>
          </w:p>
        </w:tc>
        <w:tc>
          <w:tcPr>
            <w:tcW w:w="1843"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t>-Tìm hiểu nghiệp vụ Thu Quỹ, Chi Quỹ</w:t>
            </w:r>
          </w:p>
          <w:p w:rsidR="003B3D13" w:rsidRDefault="003B3D13" w:rsidP="00B41FA4">
            <w:pPr>
              <w:rPr>
                <w:rFonts w:ascii="Arial" w:hAnsi="Arial" w:cs="Arial"/>
                <w:szCs w:val="26"/>
              </w:rPr>
            </w:pPr>
            <w:r>
              <w:rPr>
                <w:rFonts w:ascii="Arial" w:hAnsi="Arial" w:cs="Arial"/>
                <w:szCs w:val="26"/>
              </w:rPr>
              <w:t>-Tìm hiểu công nghệ Silverlight, mô hình MVVM, lập trình hướng dịch vụ với WCF</w:t>
            </w:r>
          </w:p>
          <w:p w:rsidR="003B3D13" w:rsidRPr="00F732AD" w:rsidRDefault="003B3D13" w:rsidP="00B41FA4">
            <w:pPr>
              <w:rPr>
                <w:rFonts w:ascii="Arial" w:hAnsi="Arial" w:cs="Arial"/>
                <w:szCs w:val="26"/>
                <w:lang w:val="fr-FR"/>
              </w:rPr>
            </w:pPr>
            <w:r>
              <w:rPr>
                <w:rFonts w:ascii="Arial" w:hAnsi="Arial" w:cs="Arial"/>
                <w:szCs w:val="26"/>
                <w:lang w:val="fr-FR"/>
              </w:rPr>
              <w:t>-</w:t>
            </w:r>
            <w:r w:rsidRPr="00F732AD">
              <w:rPr>
                <w:rFonts w:ascii="Arial" w:hAnsi="Arial" w:cs="Arial"/>
                <w:szCs w:val="26"/>
                <w:lang w:val="fr-FR"/>
              </w:rPr>
              <w:t>Cài đặt môi trường, kéo source code từ server về</w:t>
            </w:r>
          </w:p>
          <w:p w:rsidR="003B3D13" w:rsidRPr="00F732AD" w:rsidRDefault="003B3D13" w:rsidP="00B41FA4">
            <w:pPr>
              <w:rPr>
                <w:rFonts w:ascii="Arial" w:hAnsi="Arial" w:cs="Arial"/>
                <w:szCs w:val="26"/>
                <w:lang w:val="fr-FR"/>
              </w:rPr>
            </w:pPr>
            <w:r>
              <w:rPr>
                <w:rFonts w:ascii="Arial" w:hAnsi="Arial" w:cs="Arial"/>
                <w:szCs w:val="26"/>
                <w:lang w:val="fr-FR"/>
              </w:rPr>
              <w:t>-</w:t>
            </w:r>
            <w:r w:rsidRPr="00F732AD">
              <w:rPr>
                <w:rFonts w:ascii="Arial" w:hAnsi="Arial" w:cs="Arial"/>
                <w:szCs w:val="26"/>
                <w:lang w:val="fr-FR"/>
              </w:rPr>
              <w:t xml:space="preserve">Thảo luận với nhóm về </w:t>
            </w:r>
            <w:r w:rsidRPr="00F732AD">
              <w:rPr>
                <w:rFonts w:ascii="Arial" w:hAnsi="Arial" w:cs="Arial"/>
                <w:szCs w:val="26"/>
                <w:lang w:val="fr-FR"/>
              </w:rPr>
              <w:lastRenderedPageBreak/>
              <w:t>các vấn đề liên quan đế project</w:t>
            </w:r>
          </w:p>
        </w:tc>
        <w:tc>
          <w:tcPr>
            <w:tcW w:w="2409"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lang w:val="fr-FR"/>
              </w:rPr>
            </w:pPr>
            <w:r>
              <w:rPr>
                <w:rFonts w:ascii="Arial" w:hAnsi="Arial" w:cs="Arial"/>
                <w:szCs w:val="26"/>
                <w:lang w:val="fr-FR"/>
              </w:rPr>
              <w:lastRenderedPageBreak/>
              <w:t>-</w:t>
            </w:r>
            <w:r w:rsidRPr="00F732AD">
              <w:rPr>
                <w:rFonts w:ascii="Arial" w:hAnsi="Arial" w:cs="Arial"/>
                <w:szCs w:val="26"/>
                <w:lang w:val="fr-FR"/>
              </w:rPr>
              <w:t>Thiết kế database cho phần thu quỹ, chi quỹ</w:t>
            </w:r>
            <w:r>
              <w:rPr>
                <w:rFonts w:ascii="Arial" w:hAnsi="Arial" w:cs="Arial"/>
                <w:szCs w:val="26"/>
                <w:lang w:val="fr-FR"/>
              </w:rPr>
              <w:t xml:space="preserve"> bao gồm bảng:</w:t>
            </w:r>
          </w:p>
          <w:p w:rsidR="003B3D13" w:rsidRDefault="003B3D13" w:rsidP="00B41FA4">
            <w:pPr>
              <w:rPr>
                <w:rFonts w:ascii="Arial" w:hAnsi="Arial" w:cs="Arial"/>
                <w:szCs w:val="26"/>
                <w:lang w:val="fr-FR"/>
              </w:rPr>
            </w:pPr>
            <w:r>
              <w:rPr>
                <w:rFonts w:ascii="Arial" w:hAnsi="Arial" w:cs="Arial"/>
                <w:szCs w:val="26"/>
                <w:lang w:val="fr-FR"/>
              </w:rPr>
              <w:t>AC_CHIQUY</w:t>
            </w:r>
          </w:p>
          <w:p w:rsidR="003B3D13" w:rsidRDefault="003B3D13" w:rsidP="00B41FA4">
            <w:pPr>
              <w:rPr>
                <w:rFonts w:ascii="Arial" w:hAnsi="Arial" w:cs="Arial"/>
                <w:szCs w:val="26"/>
                <w:lang w:val="fr-FR"/>
              </w:rPr>
            </w:pPr>
            <w:r>
              <w:rPr>
                <w:rFonts w:ascii="Arial" w:hAnsi="Arial" w:cs="Arial"/>
                <w:szCs w:val="26"/>
                <w:lang w:val="fr-FR"/>
              </w:rPr>
              <w:t>AC_THUQUY</w:t>
            </w:r>
          </w:p>
          <w:p w:rsidR="003B3D13" w:rsidRDefault="003B3D13" w:rsidP="00B41FA4">
            <w:pPr>
              <w:rPr>
                <w:rFonts w:ascii="Arial" w:hAnsi="Arial" w:cs="Arial"/>
                <w:szCs w:val="26"/>
                <w:lang w:val="fr-FR"/>
              </w:rPr>
            </w:pPr>
            <w:r>
              <w:rPr>
                <w:rFonts w:ascii="Arial" w:hAnsi="Arial" w:cs="Arial"/>
                <w:szCs w:val="26"/>
                <w:lang w:val="fr-FR"/>
              </w:rPr>
              <w:t>-</w:t>
            </w:r>
            <w:r w:rsidRPr="00F732AD">
              <w:rPr>
                <w:rFonts w:ascii="Arial" w:hAnsi="Arial" w:cs="Arial"/>
                <w:szCs w:val="26"/>
                <w:lang w:val="fr-FR"/>
              </w:rPr>
              <w:t>Trao đổi với nhóm trưởng để thống nhất database, viết các store cho phần thu quỹ, chi quỹ</w:t>
            </w:r>
            <w:r>
              <w:rPr>
                <w:rFonts w:ascii="Arial" w:hAnsi="Arial" w:cs="Arial"/>
                <w:szCs w:val="26"/>
                <w:lang w:val="fr-FR"/>
              </w:rPr>
              <w:t> :</w:t>
            </w:r>
          </w:p>
          <w:p w:rsidR="003B3D13" w:rsidRPr="00F732AD" w:rsidRDefault="003B3D13" w:rsidP="00B41FA4">
            <w:pPr>
              <w:rPr>
                <w:rFonts w:ascii="Arial" w:hAnsi="Arial" w:cs="Arial"/>
                <w:szCs w:val="26"/>
              </w:rPr>
            </w:pPr>
            <w:r w:rsidRPr="002666D8">
              <w:rPr>
                <w:rFonts w:ascii="Arial" w:hAnsi="Arial" w:cs="Arial"/>
                <w:szCs w:val="26"/>
              </w:rPr>
              <w:t>AC_CHIQUY_App AC_CHIQUY_ByTop</w:t>
            </w:r>
          </w:p>
          <w:p w:rsidR="003B3D13" w:rsidRDefault="003B3D13" w:rsidP="00B41FA4">
            <w:pPr>
              <w:rPr>
                <w:rFonts w:ascii="Arial" w:hAnsi="Arial" w:cs="Arial"/>
                <w:szCs w:val="26"/>
              </w:rPr>
            </w:pPr>
            <w:r w:rsidRPr="002666D8">
              <w:rPr>
                <w:rFonts w:ascii="Arial" w:hAnsi="Arial" w:cs="Arial"/>
                <w:szCs w:val="26"/>
              </w:rPr>
              <w:t>AC_CHIQUY_Del</w:t>
            </w:r>
          </w:p>
          <w:p w:rsidR="003B3D13" w:rsidRDefault="003B3D13" w:rsidP="00B41FA4">
            <w:pPr>
              <w:rPr>
                <w:rFonts w:ascii="Arial" w:hAnsi="Arial" w:cs="Arial"/>
                <w:szCs w:val="26"/>
              </w:rPr>
            </w:pPr>
            <w:r w:rsidRPr="002666D8">
              <w:rPr>
                <w:rFonts w:ascii="Arial" w:hAnsi="Arial" w:cs="Arial"/>
                <w:szCs w:val="26"/>
              </w:rPr>
              <w:t>AC_CHIQUY_Ins</w:t>
            </w:r>
          </w:p>
          <w:p w:rsidR="003B3D13" w:rsidRDefault="003B3D13" w:rsidP="00B41FA4">
            <w:pPr>
              <w:rPr>
                <w:rFonts w:ascii="Arial" w:hAnsi="Arial" w:cs="Arial"/>
                <w:szCs w:val="26"/>
              </w:rPr>
            </w:pPr>
            <w:r w:rsidRPr="002666D8">
              <w:rPr>
                <w:rFonts w:ascii="Arial" w:hAnsi="Arial" w:cs="Arial"/>
                <w:szCs w:val="26"/>
              </w:rPr>
              <w:lastRenderedPageBreak/>
              <w:t>AC_CHIQUY_List</w:t>
            </w:r>
          </w:p>
          <w:p w:rsidR="003B3D13" w:rsidRDefault="003B3D13" w:rsidP="00B41FA4">
            <w:pPr>
              <w:rPr>
                <w:rFonts w:ascii="Arial" w:hAnsi="Arial" w:cs="Arial"/>
                <w:szCs w:val="26"/>
              </w:rPr>
            </w:pPr>
            <w:r w:rsidRPr="002666D8">
              <w:rPr>
                <w:rFonts w:ascii="Arial" w:hAnsi="Arial" w:cs="Arial"/>
                <w:szCs w:val="26"/>
              </w:rPr>
              <w:t>AC_CHIQUY_Search</w:t>
            </w:r>
          </w:p>
          <w:p w:rsidR="003B3D13" w:rsidRDefault="003B3D13" w:rsidP="00B41FA4">
            <w:pPr>
              <w:rPr>
                <w:rFonts w:ascii="Arial" w:hAnsi="Arial" w:cs="Arial"/>
                <w:szCs w:val="26"/>
              </w:rPr>
            </w:pPr>
            <w:r w:rsidRPr="002666D8">
              <w:rPr>
                <w:rFonts w:ascii="Arial" w:hAnsi="Arial" w:cs="Arial"/>
                <w:szCs w:val="26"/>
              </w:rPr>
              <w:t>AC_CHIQUY_Upd</w:t>
            </w:r>
          </w:p>
          <w:p w:rsidR="003B3D13" w:rsidRPr="00F732AD"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QUY_App AC_</w:t>
            </w:r>
            <w:r>
              <w:rPr>
                <w:rFonts w:ascii="Arial" w:hAnsi="Arial" w:cs="Arial"/>
                <w:szCs w:val="26"/>
              </w:rPr>
              <w:t>THU</w:t>
            </w:r>
            <w:r w:rsidRPr="002666D8">
              <w:rPr>
                <w:rFonts w:ascii="Arial" w:hAnsi="Arial" w:cs="Arial"/>
                <w:szCs w:val="26"/>
              </w:rPr>
              <w:t>QUY_ByTop</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QUY_Del</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QUY_Ins</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QUY_List</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QUY_Search</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QUY_Upd</w:t>
            </w:r>
          </w:p>
          <w:p w:rsidR="003B3D13" w:rsidRPr="002666D8" w:rsidRDefault="003B3D13" w:rsidP="00B41FA4">
            <w:pPr>
              <w:rPr>
                <w:rFonts w:ascii="Arial" w:hAnsi="Arial" w:cs="Arial"/>
                <w:szCs w:val="26"/>
              </w:rPr>
            </w:pPr>
            <w:r>
              <w:rPr>
                <w:rFonts w:ascii="Arial" w:hAnsi="Arial" w:cs="Arial"/>
                <w:szCs w:val="26"/>
              </w:rPr>
              <w:t>-</w:t>
            </w:r>
            <w:r w:rsidRPr="002666D8">
              <w:rPr>
                <w:rFonts w:ascii="Arial" w:hAnsi="Arial" w:cs="Arial"/>
                <w:szCs w:val="26"/>
              </w:rPr>
              <w:t>Xây dựng giao diện cho thu quỹ, chi quỹ</w:t>
            </w:r>
          </w:p>
        </w:tc>
        <w:tc>
          <w:tcPr>
            <w:tcW w:w="2694"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lastRenderedPageBreak/>
              <w:t>-Tìm hiểu phần mềm Misa về chức năng cần thực hiện</w:t>
            </w:r>
          </w:p>
          <w:p w:rsidR="003B3D13" w:rsidRPr="00044B0D" w:rsidRDefault="003B3D13" w:rsidP="00B41FA4">
            <w:pPr>
              <w:rPr>
                <w:rFonts w:ascii="Arial" w:hAnsi="Arial" w:cs="Arial"/>
                <w:szCs w:val="26"/>
              </w:rPr>
            </w:pPr>
            <w:r w:rsidRPr="00044B0D">
              <w:rPr>
                <w:rFonts w:ascii="Arial" w:hAnsi="Arial" w:cs="Arial"/>
                <w:szCs w:val="26"/>
              </w:rPr>
              <w:t>-Viết service cho phần thu quỹ, chi quỹ bằng việc viết các interface và thực thi các interface cho phù họp</w:t>
            </w:r>
          </w:p>
          <w:p w:rsidR="003B3D13" w:rsidRDefault="003B3D13" w:rsidP="00B41FA4">
            <w:pPr>
              <w:rPr>
                <w:rFonts w:ascii="Arial" w:hAnsi="Arial" w:cs="Arial"/>
                <w:szCs w:val="26"/>
              </w:rPr>
            </w:pPr>
            <w:r w:rsidRPr="00044B0D">
              <w:rPr>
                <w:rFonts w:ascii="Arial" w:hAnsi="Arial" w:cs="Arial"/>
                <w:szCs w:val="26"/>
              </w:rPr>
              <w:t>-Xử lý phần viewmodel cho việc thu quỹ, chi quỹ với các xử lý thêm, xóa, sửa, duyệt, search</w:t>
            </w:r>
          </w:p>
          <w:p w:rsidR="003B3D13" w:rsidRPr="00044B0D" w:rsidRDefault="003B3D13" w:rsidP="00B41FA4">
            <w:pPr>
              <w:rPr>
                <w:rFonts w:ascii="Arial" w:hAnsi="Arial" w:cs="Arial"/>
                <w:szCs w:val="26"/>
              </w:rPr>
            </w:pPr>
            <w:r>
              <w:rPr>
                <w:rFonts w:ascii="Arial" w:hAnsi="Arial" w:cs="Arial"/>
                <w:szCs w:val="26"/>
              </w:rPr>
              <w:t xml:space="preserve">-Cập nhật giao diện lại cho thân thiện hơn, có sử dụng Datepicker và </w:t>
            </w:r>
            <w:r>
              <w:rPr>
                <w:rFonts w:ascii="Arial" w:hAnsi="Arial" w:cs="Arial"/>
                <w:szCs w:val="26"/>
              </w:rPr>
              <w:lastRenderedPageBreak/>
              <w:t>Combobox</w:t>
            </w:r>
          </w:p>
        </w:tc>
        <w:tc>
          <w:tcPr>
            <w:tcW w:w="2278" w:type="dxa"/>
            <w:tcBorders>
              <w:top w:val="single" w:sz="4" w:space="0" w:color="auto"/>
              <w:left w:val="single" w:sz="4" w:space="0" w:color="auto"/>
              <w:bottom w:val="single" w:sz="4" w:space="0" w:color="auto"/>
              <w:right w:val="single" w:sz="4" w:space="0" w:color="auto"/>
            </w:tcBorders>
          </w:tcPr>
          <w:p w:rsidR="003B3D13" w:rsidRPr="00044B0D" w:rsidRDefault="003B3D13" w:rsidP="00B41FA4">
            <w:pPr>
              <w:rPr>
                <w:rFonts w:ascii="Arial" w:hAnsi="Arial" w:cs="Arial"/>
                <w:szCs w:val="26"/>
              </w:rPr>
            </w:pPr>
            <w:r w:rsidRPr="00044B0D">
              <w:rPr>
                <w:rFonts w:ascii="Arial" w:hAnsi="Arial" w:cs="Arial"/>
                <w:szCs w:val="26"/>
              </w:rPr>
              <w:lastRenderedPageBreak/>
              <w:t>-Kiểm tra lại về table, store, cách cài đặt server và cập nhật giao diện cho phù hợp</w:t>
            </w:r>
          </w:p>
          <w:p w:rsidR="003B3D13" w:rsidRPr="003A4FF2" w:rsidRDefault="003B3D13" w:rsidP="00B41FA4">
            <w:pPr>
              <w:rPr>
                <w:rFonts w:ascii="Arial" w:hAnsi="Arial" w:cs="Arial"/>
                <w:szCs w:val="26"/>
              </w:rPr>
            </w:pPr>
            <w:r w:rsidRPr="003A4FF2">
              <w:rPr>
                <w:rFonts w:ascii="Arial" w:hAnsi="Arial" w:cs="Arial"/>
                <w:szCs w:val="26"/>
              </w:rPr>
              <w:t>-Kiểm thử chức năng và giao lại code cho nhóm trưởng</w:t>
            </w:r>
          </w:p>
        </w:tc>
      </w:tr>
      <w:tr w:rsidR="003B3D13" w:rsidRPr="003A4FF2" w:rsidTr="00B41FA4">
        <w:tc>
          <w:tcPr>
            <w:tcW w:w="1211" w:type="dxa"/>
            <w:tcBorders>
              <w:top w:val="single" w:sz="4" w:space="0" w:color="auto"/>
              <w:left w:val="single" w:sz="4" w:space="0" w:color="auto"/>
              <w:bottom w:val="single" w:sz="4" w:space="0" w:color="auto"/>
              <w:right w:val="single" w:sz="4" w:space="0" w:color="auto"/>
            </w:tcBorders>
          </w:tcPr>
          <w:p w:rsidR="003B3D13" w:rsidRPr="00E66B39" w:rsidRDefault="003B3D13" w:rsidP="00B41FA4">
            <w:pPr>
              <w:rPr>
                <w:rFonts w:ascii="Arial" w:hAnsi="Arial" w:cs="Arial"/>
                <w:szCs w:val="26"/>
              </w:rPr>
            </w:pPr>
            <w:r>
              <w:rPr>
                <w:rFonts w:ascii="Arial" w:hAnsi="Arial" w:cs="Arial"/>
                <w:szCs w:val="26"/>
              </w:rPr>
              <w:t>Nguyễn Vũ Trường</w:t>
            </w:r>
          </w:p>
        </w:tc>
        <w:tc>
          <w:tcPr>
            <w:tcW w:w="1843" w:type="dxa"/>
            <w:tcBorders>
              <w:top w:val="single" w:sz="4" w:space="0" w:color="auto"/>
              <w:left w:val="single" w:sz="4" w:space="0" w:color="auto"/>
              <w:bottom w:val="single" w:sz="4" w:space="0" w:color="auto"/>
              <w:right w:val="single" w:sz="4" w:space="0" w:color="auto"/>
            </w:tcBorders>
          </w:tcPr>
          <w:p w:rsidR="003B3D13" w:rsidRPr="00E66B39" w:rsidRDefault="003B3D13" w:rsidP="00B41FA4">
            <w:pPr>
              <w:rPr>
                <w:rFonts w:ascii="Arial" w:hAnsi="Arial" w:cs="Arial"/>
                <w:szCs w:val="26"/>
              </w:rPr>
            </w:pPr>
            <w:r w:rsidRPr="00E66B39">
              <w:rPr>
                <w:rFonts w:ascii="Arial" w:hAnsi="Arial" w:cs="Arial"/>
                <w:szCs w:val="26"/>
              </w:rPr>
              <w:t>-Tham gia buổi</w:t>
            </w:r>
            <w:r>
              <w:rPr>
                <w:rFonts w:ascii="Arial" w:hAnsi="Arial" w:cs="Arial"/>
                <w:szCs w:val="26"/>
              </w:rPr>
              <w:t xml:space="preserve"> </w:t>
            </w:r>
            <w:r w:rsidRPr="00E66B39">
              <w:rPr>
                <w:rFonts w:ascii="Arial" w:hAnsi="Arial" w:cs="Arial"/>
                <w:szCs w:val="26"/>
              </w:rPr>
              <w:t>Trainning nhóm.</w:t>
            </w:r>
          </w:p>
          <w:p w:rsidR="003B3D13" w:rsidRPr="00E66B39" w:rsidRDefault="003B3D13" w:rsidP="00B41FA4">
            <w:pPr>
              <w:rPr>
                <w:rFonts w:ascii="Arial" w:hAnsi="Arial" w:cs="Arial"/>
                <w:szCs w:val="26"/>
              </w:rPr>
            </w:pPr>
            <w:r w:rsidRPr="00E66B39">
              <w:rPr>
                <w:rFonts w:ascii="Arial" w:hAnsi="Arial" w:cs="Arial"/>
                <w:szCs w:val="26"/>
              </w:rPr>
              <w:t>- Cài đặt môi trường phát triển.</w:t>
            </w:r>
          </w:p>
          <w:p w:rsidR="003B3D13" w:rsidRPr="00E66B39" w:rsidRDefault="003B3D13" w:rsidP="00B41FA4">
            <w:pPr>
              <w:rPr>
                <w:rFonts w:ascii="Arial" w:hAnsi="Arial" w:cs="Arial"/>
                <w:szCs w:val="26"/>
              </w:rPr>
            </w:pPr>
            <w:r w:rsidRPr="00E66B39">
              <w:rPr>
                <w:rFonts w:ascii="Arial" w:hAnsi="Arial" w:cs="Arial"/>
                <w:szCs w:val="26"/>
              </w:rPr>
              <w:t xml:space="preserve">- Xem các </w:t>
            </w:r>
            <w:r w:rsidRPr="00E66B39">
              <w:rPr>
                <w:rFonts w:ascii="Arial" w:hAnsi="Arial" w:cs="Arial"/>
                <w:szCs w:val="26"/>
              </w:rPr>
              <w:lastRenderedPageBreak/>
              <w:t>video hướng dẫn của lớp.</w:t>
            </w:r>
          </w:p>
          <w:p w:rsidR="003B3D13" w:rsidRDefault="003B3D13" w:rsidP="00B41FA4">
            <w:pPr>
              <w:rPr>
                <w:rFonts w:ascii="Arial" w:hAnsi="Arial" w:cs="Arial"/>
                <w:szCs w:val="26"/>
              </w:rPr>
            </w:pPr>
            <w:r w:rsidRPr="00E66B39">
              <w:rPr>
                <w:rFonts w:ascii="Arial" w:hAnsi="Arial" w:cs="Arial"/>
                <w:szCs w:val="26"/>
              </w:rPr>
              <w:t>- Clone project và tìm hiểu cấu trúc.</w:t>
            </w:r>
          </w:p>
          <w:p w:rsidR="003B3D13" w:rsidRDefault="003B3D13" w:rsidP="00B41FA4">
            <w:pPr>
              <w:rPr>
                <w:rFonts w:ascii="Arial" w:hAnsi="Arial" w:cs="Arial"/>
                <w:szCs w:val="26"/>
              </w:rPr>
            </w:pPr>
            <w:r>
              <w:rPr>
                <w:rFonts w:ascii="Arial" w:hAnsi="Arial" w:cs="Arial"/>
                <w:szCs w:val="26"/>
              </w:rPr>
              <w:t>-Tìm hiểu công nghệ WCF, WPF, MVVM Framework</w:t>
            </w:r>
          </w:p>
          <w:p w:rsidR="003B3D13" w:rsidRDefault="003B3D13" w:rsidP="00B41FA4">
            <w:pPr>
              <w:rPr>
                <w:rFonts w:ascii="Arial" w:hAnsi="Arial" w:cs="Arial"/>
                <w:szCs w:val="26"/>
              </w:rPr>
            </w:pPr>
            <w:r>
              <w:rPr>
                <w:rFonts w:ascii="Arial" w:hAnsi="Arial" w:cs="Arial"/>
                <w:szCs w:val="26"/>
              </w:rPr>
              <w:t>-Tìm hiểu các công cụ hỗ trợ quản trị dự án phần mềm như Redmine, Blit, SourceTree</w:t>
            </w:r>
          </w:p>
          <w:p w:rsidR="003B3D13" w:rsidRPr="00E66B39" w:rsidRDefault="003B3D13" w:rsidP="00B41FA4">
            <w:pPr>
              <w:rPr>
                <w:rFonts w:ascii="Arial" w:hAnsi="Arial" w:cs="Arial"/>
                <w:szCs w:val="26"/>
              </w:rPr>
            </w:pPr>
            <w:r>
              <w:rPr>
                <w:rFonts w:ascii="Arial" w:hAnsi="Arial" w:cs="Arial"/>
                <w:szCs w:val="26"/>
              </w:rPr>
              <w:t>-Tham gia thảo luận và trao đổi đều đặn với các thành viên của nhóm trên mạng xã hội như Bitrix24, Facebook</w:t>
            </w:r>
          </w:p>
        </w:tc>
        <w:tc>
          <w:tcPr>
            <w:tcW w:w="2409"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sidRPr="00E66B39">
              <w:rPr>
                <w:rFonts w:ascii="Arial" w:hAnsi="Arial" w:cs="Arial"/>
                <w:szCs w:val="26"/>
              </w:rPr>
              <w:lastRenderedPageBreak/>
              <w:t>-Tìm hiểu nghiệp vụ kế</w:t>
            </w:r>
            <w:r>
              <w:rPr>
                <w:rFonts w:ascii="Arial" w:hAnsi="Arial" w:cs="Arial"/>
                <w:szCs w:val="26"/>
              </w:rPr>
              <w:t xml:space="preserve"> toán tiền mặt</w:t>
            </w:r>
          </w:p>
          <w:p w:rsidR="003B3D13" w:rsidRDefault="003B3D13" w:rsidP="00B41FA4">
            <w:pPr>
              <w:rPr>
                <w:rFonts w:ascii="Arial" w:hAnsi="Arial" w:cs="Arial"/>
                <w:szCs w:val="26"/>
              </w:rPr>
            </w:pPr>
            <w:r>
              <w:rPr>
                <w:rFonts w:ascii="Arial" w:hAnsi="Arial" w:cs="Arial"/>
                <w:szCs w:val="26"/>
              </w:rPr>
              <w:t>-Phối hợp trong việc xây dựng database</w:t>
            </w:r>
          </w:p>
          <w:p w:rsidR="003B3D13" w:rsidRDefault="003B3D13" w:rsidP="00B41FA4">
            <w:pPr>
              <w:rPr>
                <w:rFonts w:ascii="Arial" w:hAnsi="Arial" w:cs="Arial"/>
                <w:szCs w:val="26"/>
              </w:rPr>
            </w:pPr>
            <w:r>
              <w:rPr>
                <w:rFonts w:ascii="Arial" w:hAnsi="Arial" w:cs="Arial"/>
                <w:szCs w:val="26"/>
              </w:rPr>
              <w:t xml:space="preserve">-Thiết kế database riêng cho phần sổ </w:t>
            </w:r>
            <w:r>
              <w:rPr>
                <w:rFonts w:ascii="Arial" w:hAnsi="Arial" w:cs="Arial"/>
                <w:szCs w:val="26"/>
              </w:rPr>
              <w:lastRenderedPageBreak/>
              <w:t>chi tiết kế toán tiền mặt là table AC_SOCHITIETKETOAN</w:t>
            </w:r>
          </w:p>
          <w:p w:rsidR="003B3D13" w:rsidRPr="00E66B39" w:rsidRDefault="003B3D13" w:rsidP="00B41FA4">
            <w:pPr>
              <w:rPr>
                <w:rFonts w:ascii="Arial" w:hAnsi="Arial" w:cs="Arial"/>
                <w:szCs w:val="26"/>
              </w:rPr>
            </w:pPr>
            <w:r w:rsidRPr="00E66B39">
              <w:rPr>
                <w:rFonts w:ascii="Arial" w:hAnsi="Arial" w:cs="Arial"/>
                <w:szCs w:val="26"/>
              </w:rPr>
              <w:t xml:space="preserve">-Xây dựng giao diện cho chức năng </w:t>
            </w:r>
            <w:r>
              <w:rPr>
                <w:rFonts w:ascii="Arial" w:hAnsi="Arial" w:cs="Arial"/>
                <w:szCs w:val="26"/>
              </w:rPr>
              <w:t>sổ chi tiết tiền mặt</w:t>
            </w:r>
          </w:p>
          <w:p w:rsidR="003B3D13" w:rsidRPr="00E66B39" w:rsidRDefault="003B3D13" w:rsidP="00B41FA4">
            <w:pPr>
              <w:rPr>
                <w:rFonts w:ascii="Arial" w:hAnsi="Arial" w:cs="Arial"/>
                <w:szCs w:val="26"/>
              </w:rPr>
            </w:pPr>
          </w:p>
        </w:tc>
        <w:tc>
          <w:tcPr>
            <w:tcW w:w="2694"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sidRPr="00E66B39">
              <w:rPr>
                <w:rFonts w:ascii="Arial" w:hAnsi="Arial" w:cs="Arial"/>
                <w:szCs w:val="26"/>
              </w:rPr>
              <w:lastRenderedPageBreak/>
              <w:t>Viế</w:t>
            </w:r>
            <w:r>
              <w:rPr>
                <w:rFonts w:ascii="Arial" w:hAnsi="Arial" w:cs="Arial"/>
                <w:szCs w:val="26"/>
              </w:rPr>
              <w:t>t Store procedure cho table AC_SOCHITIETKETOAN gồm các thành phần cần thiết như</w:t>
            </w:r>
          </w:p>
          <w:p w:rsidR="003B3D13" w:rsidRPr="003A4FF2" w:rsidRDefault="003B3D13" w:rsidP="00B41FA4">
            <w:pPr>
              <w:rPr>
                <w:rFonts w:ascii="Arial" w:hAnsi="Arial" w:cs="Arial"/>
                <w:szCs w:val="26"/>
                <w:lang w:val="fr-FR"/>
              </w:rPr>
            </w:pPr>
            <w:r w:rsidRPr="003A4FF2">
              <w:rPr>
                <w:rFonts w:ascii="Arial" w:hAnsi="Arial" w:cs="Arial"/>
                <w:szCs w:val="26"/>
                <w:lang w:val="fr-FR"/>
              </w:rPr>
              <w:t>AC_SOCHITIETKETOANTIENMAT_App</w:t>
            </w:r>
          </w:p>
          <w:p w:rsidR="003B3D13" w:rsidRPr="003A4FF2" w:rsidRDefault="003B3D13" w:rsidP="00B41FA4">
            <w:pPr>
              <w:rPr>
                <w:rFonts w:ascii="Arial" w:hAnsi="Arial" w:cs="Arial"/>
                <w:szCs w:val="26"/>
                <w:lang w:val="fr-FR"/>
              </w:rPr>
            </w:pPr>
            <w:r w:rsidRPr="003A4FF2">
              <w:rPr>
                <w:rFonts w:ascii="Arial" w:hAnsi="Arial" w:cs="Arial"/>
                <w:szCs w:val="26"/>
                <w:lang w:val="fr-FR"/>
              </w:rPr>
              <w:t>AC_SOCHITIETKET</w:t>
            </w:r>
            <w:r w:rsidRPr="003A4FF2">
              <w:rPr>
                <w:rFonts w:ascii="Arial" w:hAnsi="Arial" w:cs="Arial"/>
                <w:szCs w:val="26"/>
                <w:lang w:val="fr-FR"/>
              </w:rPr>
              <w:lastRenderedPageBreak/>
              <w:t>OANTIENMAT_Del</w:t>
            </w:r>
          </w:p>
          <w:p w:rsidR="003B3D13" w:rsidRPr="003A4FF2" w:rsidRDefault="003B3D13" w:rsidP="00B41FA4">
            <w:pPr>
              <w:rPr>
                <w:rFonts w:ascii="Arial" w:hAnsi="Arial" w:cs="Arial"/>
                <w:szCs w:val="26"/>
                <w:lang w:val="fr-FR"/>
              </w:rPr>
            </w:pPr>
            <w:r w:rsidRPr="003A4FF2">
              <w:rPr>
                <w:rFonts w:ascii="Arial" w:hAnsi="Arial" w:cs="Arial"/>
                <w:szCs w:val="26"/>
                <w:lang w:val="fr-FR"/>
              </w:rPr>
              <w:t>AC_SOCHITIETKETOANTIENMAT_Ins</w:t>
            </w:r>
          </w:p>
          <w:p w:rsidR="003B3D13" w:rsidRPr="003A4FF2" w:rsidRDefault="003B3D13" w:rsidP="00B41FA4">
            <w:pPr>
              <w:rPr>
                <w:rFonts w:ascii="Arial" w:hAnsi="Arial" w:cs="Arial"/>
                <w:szCs w:val="26"/>
                <w:lang w:val="fr-FR"/>
              </w:rPr>
            </w:pPr>
            <w:r w:rsidRPr="003A4FF2">
              <w:rPr>
                <w:rFonts w:ascii="Arial" w:hAnsi="Arial" w:cs="Arial"/>
                <w:szCs w:val="26"/>
                <w:lang w:val="fr-FR"/>
              </w:rPr>
              <w:t>AC_SOCHITIETKETOANTIENMAT_Search</w:t>
            </w:r>
          </w:p>
          <w:p w:rsidR="003B3D13" w:rsidRPr="003A4FF2" w:rsidRDefault="003B3D13" w:rsidP="00B41FA4">
            <w:pPr>
              <w:rPr>
                <w:rFonts w:ascii="Arial" w:hAnsi="Arial" w:cs="Arial"/>
                <w:szCs w:val="26"/>
                <w:lang w:val="fr-FR"/>
              </w:rPr>
            </w:pPr>
            <w:r w:rsidRPr="003A4FF2">
              <w:rPr>
                <w:rFonts w:ascii="Arial" w:hAnsi="Arial" w:cs="Arial"/>
                <w:szCs w:val="26"/>
                <w:lang w:val="fr-FR"/>
              </w:rPr>
              <w:t>AC_SOCHITIETKETOANTIENMAT_Upd</w:t>
            </w:r>
          </w:p>
          <w:p w:rsidR="003B3D13" w:rsidRPr="003A4FF2" w:rsidRDefault="003B3D13" w:rsidP="00B41FA4">
            <w:pPr>
              <w:rPr>
                <w:rFonts w:ascii="Arial" w:hAnsi="Arial" w:cs="Arial"/>
                <w:szCs w:val="26"/>
                <w:lang w:val="fr-FR"/>
              </w:rPr>
            </w:pPr>
          </w:p>
        </w:tc>
        <w:tc>
          <w:tcPr>
            <w:tcW w:w="2278" w:type="dxa"/>
            <w:tcBorders>
              <w:top w:val="single" w:sz="4" w:space="0" w:color="auto"/>
              <w:left w:val="single" w:sz="4" w:space="0" w:color="auto"/>
              <w:bottom w:val="single" w:sz="4" w:space="0" w:color="auto"/>
              <w:right w:val="single" w:sz="4" w:space="0" w:color="auto"/>
            </w:tcBorders>
          </w:tcPr>
          <w:p w:rsidR="003B3D13" w:rsidRPr="003A4FF2" w:rsidRDefault="003B3D13" w:rsidP="00B41FA4">
            <w:pPr>
              <w:rPr>
                <w:rFonts w:ascii="Arial" w:hAnsi="Arial" w:cs="Arial"/>
                <w:szCs w:val="26"/>
                <w:lang w:val="fr-FR"/>
              </w:rPr>
            </w:pPr>
            <w:r w:rsidRPr="003A4FF2">
              <w:rPr>
                <w:rFonts w:ascii="Arial" w:hAnsi="Arial" w:cs="Arial"/>
                <w:szCs w:val="26"/>
                <w:lang w:val="fr-FR"/>
              </w:rPr>
              <w:lastRenderedPageBreak/>
              <w:t>Viết viewmodel (gồm các chức năng insert, edit, delete, search) cho chức năng sổ chi tiết kế toán tiền mặt</w:t>
            </w:r>
          </w:p>
          <w:p w:rsidR="003B3D13" w:rsidRPr="003A4FF2" w:rsidRDefault="003B3D13" w:rsidP="00B41FA4">
            <w:pPr>
              <w:rPr>
                <w:rFonts w:ascii="Arial" w:hAnsi="Arial" w:cs="Arial"/>
                <w:szCs w:val="26"/>
                <w:lang w:val="fr-FR"/>
              </w:rPr>
            </w:pPr>
            <w:r w:rsidRPr="003A4FF2">
              <w:rPr>
                <w:rFonts w:ascii="Arial" w:hAnsi="Arial" w:cs="Arial"/>
                <w:szCs w:val="26"/>
                <w:lang w:val="fr-FR"/>
              </w:rPr>
              <w:t xml:space="preserve">Tạo interface, </w:t>
            </w:r>
            <w:r w:rsidRPr="003A4FF2">
              <w:rPr>
                <w:rFonts w:ascii="Arial" w:hAnsi="Arial" w:cs="Arial"/>
                <w:szCs w:val="26"/>
                <w:lang w:val="fr-FR"/>
              </w:rPr>
              <w:lastRenderedPageBreak/>
              <w:t>viết implement và triển khai thành công chức năng</w:t>
            </w:r>
          </w:p>
          <w:p w:rsidR="003B3D13" w:rsidRPr="003A4FF2" w:rsidRDefault="003B3D13" w:rsidP="00B41FA4">
            <w:pPr>
              <w:rPr>
                <w:rFonts w:ascii="Arial" w:hAnsi="Arial" w:cs="Arial"/>
                <w:szCs w:val="26"/>
                <w:lang w:val="fr-FR"/>
              </w:rPr>
            </w:pPr>
            <w:r w:rsidRPr="003A4FF2">
              <w:rPr>
                <w:rFonts w:ascii="Arial" w:hAnsi="Arial" w:cs="Arial"/>
                <w:szCs w:val="26"/>
                <w:lang w:val="fr-FR"/>
              </w:rPr>
              <w:t>-Phối hợp với những thành viên làm chức năng phiếu thu và chi tiền mặt để làm chức năng ghi sổ</w:t>
            </w:r>
          </w:p>
          <w:p w:rsidR="003B3D13" w:rsidRPr="003A4FF2" w:rsidRDefault="003B3D13" w:rsidP="00B41FA4">
            <w:pPr>
              <w:rPr>
                <w:rFonts w:ascii="Arial" w:hAnsi="Arial" w:cs="Arial"/>
                <w:szCs w:val="26"/>
                <w:lang w:val="fr-FR"/>
              </w:rPr>
            </w:pPr>
            <w:r w:rsidRPr="003A4FF2">
              <w:rPr>
                <w:rFonts w:ascii="Arial" w:hAnsi="Arial" w:cs="Arial"/>
                <w:szCs w:val="26"/>
                <w:lang w:val="fr-FR"/>
              </w:rPr>
              <w:t>Kiểm duyệt chức năng và hoàn tất</w:t>
            </w:r>
          </w:p>
          <w:p w:rsidR="003B3D13" w:rsidRPr="003A4FF2" w:rsidRDefault="003B3D13" w:rsidP="00B41FA4">
            <w:pPr>
              <w:rPr>
                <w:rFonts w:ascii="Arial" w:hAnsi="Arial" w:cs="Arial"/>
                <w:szCs w:val="26"/>
                <w:lang w:val="fr-FR"/>
              </w:rPr>
            </w:pPr>
          </w:p>
        </w:tc>
      </w:tr>
      <w:tr w:rsidR="003B3D13" w:rsidRPr="00E66B39" w:rsidTr="00B41FA4">
        <w:tc>
          <w:tcPr>
            <w:tcW w:w="1211" w:type="dxa"/>
            <w:tcBorders>
              <w:top w:val="single" w:sz="4" w:space="0" w:color="auto"/>
              <w:left w:val="single" w:sz="4" w:space="0" w:color="auto"/>
              <w:bottom w:val="single" w:sz="4" w:space="0" w:color="auto"/>
              <w:right w:val="single" w:sz="4" w:space="0" w:color="auto"/>
            </w:tcBorders>
          </w:tcPr>
          <w:p w:rsidR="003B3D13" w:rsidRPr="00E66B39" w:rsidRDefault="003B3D13" w:rsidP="00B41FA4">
            <w:pPr>
              <w:rPr>
                <w:rFonts w:ascii="Arial" w:hAnsi="Arial" w:cs="Arial"/>
                <w:szCs w:val="26"/>
              </w:rPr>
            </w:pPr>
            <w:r w:rsidRPr="00E66B39">
              <w:rPr>
                <w:rFonts w:ascii="Arial" w:hAnsi="Arial" w:cs="Arial"/>
                <w:szCs w:val="26"/>
              </w:rPr>
              <w:lastRenderedPageBreak/>
              <w:t xml:space="preserve">Nguyễn Văn </w:t>
            </w:r>
            <w:r>
              <w:rPr>
                <w:rFonts w:ascii="Arial" w:hAnsi="Arial" w:cs="Arial"/>
                <w:szCs w:val="26"/>
              </w:rPr>
              <w:t>Dương</w:t>
            </w:r>
          </w:p>
        </w:tc>
        <w:tc>
          <w:tcPr>
            <w:tcW w:w="1843"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t>-Tìm hiểu về cách sử dụng quản lý dự án, làm việc nhóm (redmine, github, bitrix24,…)</w:t>
            </w:r>
          </w:p>
          <w:p w:rsidR="003B3D13" w:rsidRDefault="003B3D13" w:rsidP="00B41FA4">
            <w:pPr>
              <w:rPr>
                <w:rFonts w:ascii="Arial" w:hAnsi="Arial" w:cs="Arial"/>
                <w:szCs w:val="26"/>
              </w:rPr>
            </w:pPr>
            <w:r>
              <w:rPr>
                <w:rFonts w:ascii="Arial" w:hAnsi="Arial" w:cs="Arial"/>
                <w:szCs w:val="26"/>
              </w:rPr>
              <w:t>- Tìm hiểu nghiệp vụ, kế toán tiền mặt và một số quy định liên quan đến kế toán</w:t>
            </w:r>
          </w:p>
          <w:p w:rsidR="003B3D13" w:rsidRDefault="003B3D13" w:rsidP="00B41FA4">
            <w:pPr>
              <w:rPr>
                <w:rFonts w:ascii="Arial" w:hAnsi="Arial" w:cs="Arial"/>
                <w:szCs w:val="26"/>
              </w:rPr>
            </w:pPr>
            <w:r>
              <w:rPr>
                <w:rFonts w:ascii="Arial" w:hAnsi="Arial" w:cs="Arial"/>
                <w:szCs w:val="26"/>
              </w:rPr>
              <w:t>- T</w:t>
            </w:r>
            <w:r w:rsidRPr="00A6589F">
              <w:rPr>
                <w:rFonts w:ascii="Arial" w:hAnsi="Arial" w:cs="Arial"/>
                <w:szCs w:val="26"/>
              </w:rPr>
              <w:t>ìm</w:t>
            </w:r>
            <w:r>
              <w:rPr>
                <w:rFonts w:ascii="Arial" w:hAnsi="Arial" w:cs="Arial"/>
                <w:szCs w:val="26"/>
              </w:rPr>
              <w:t xml:space="preserve"> hi</w:t>
            </w:r>
            <w:r w:rsidRPr="00A6589F">
              <w:rPr>
                <w:rFonts w:ascii="Arial" w:hAnsi="Arial" w:cs="Arial"/>
                <w:szCs w:val="26"/>
              </w:rPr>
              <w:t>ểu</w:t>
            </w:r>
            <w:r>
              <w:rPr>
                <w:rFonts w:ascii="Arial" w:hAnsi="Arial" w:cs="Arial"/>
                <w:szCs w:val="26"/>
              </w:rPr>
              <w:t xml:space="preserve"> c</w:t>
            </w:r>
            <w:r w:rsidRPr="00A6589F">
              <w:rPr>
                <w:rFonts w:ascii="Arial" w:hAnsi="Arial" w:cs="Arial"/>
                <w:szCs w:val="26"/>
              </w:rPr>
              <w:t>á</w:t>
            </w:r>
            <w:r>
              <w:rPr>
                <w:rFonts w:ascii="Arial" w:hAnsi="Arial" w:cs="Arial"/>
                <w:szCs w:val="26"/>
              </w:rPr>
              <w:t>c m</w:t>
            </w:r>
            <w:r w:rsidRPr="00A6589F">
              <w:rPr>
                <w:rFonts w:ascii="Arial" w:hAnsi="Arial" w:cs="Arial"/>
                <w:szCs w:val="26"/>
              </w:rPr>
              <w:t>ẫu</w:t>
            </w:r>
            <w:r>
              <w:rPr>
                <w:rFonts w:ascii="Arial" w:hAnsi="Arial" w:cs="Arial"/>
                <w:szCs w:val="26"/>
              </w:rPr>
              <w:t xml:space="preserve"> b</w:t>
            </w:r>
            <w:r w:rsidRPr="00A6589F">
              <w:rPr>
                <w:rFonts w:ascii="Arial" w:hAnsi="Arial" w:cs="Arial"/>
                <w:szCs w:val="26"/>
              </w:rPr>
              <w:t>áo</w:t>
            </w:r>
            <w:r>
              <w:rPr>
                <w:rFonts w:ascii="Arial" w:hAnsi="Arial" w:cs="Arial"/>
                <w:szCs w:val="26"/>
              </w:rPr>
              <w:t xml:space="preserve"> c</w:t>
            </w:r>
            <w:r w:rsidRPr="00A6589F">
              <w:rPr>
                <w:rFonts w:ascii="Arial" w:hAnsi="Arial" w:cs="Arial"/>
                <w:szCs w:val="26"/>
              </w:rPr>
              <w:t>áo</w:t>
            </w:r>
            <w:r>
              <w:rPr>
                <w:rFonts w:ascii="Arial" w:hAnsi="Arial" w:cs="Arial"/>
                <w:szCs w:val="26"/>
              </w:rPr>
              <w:t xml:space="preserve"> li</w:t>
            </w:r>
            <w:r w:rsidRPr="00A6589F">
              <w:rPr>
                <w:rFonts w:ascii="Arial" w:hAnsi="Arial" w:cs="Arial"/>
                <w:szCs w:val="26"/>
              </w:rPr>
              <w:t>ê</w:t>
            </w:r>
            <w:r>
              <w:rPr>
                <w:rFonts w:ascii="Arial" w:hAnsi="Arial" w:cs="Arial"/>
                <w:szCs w:val="26"/>
              </w:rPr>
              <w:t xml:space="preserve">n quan </w:t>
            </w:r>
            <w:r w:rsidRPr="00A6589F">
              <w:rPr>
                <w:rFonts w:ascii="Arial" w:hAnsi="Arial" w:cs="Arial"/>
                <w:szCs w:val="26"/>
              </w:rPr>
              <w:t>đến</w:t>
            </w:r>
            <w:r>
              <w:rPr>
                <w:rFonts w:ascii="Arial" w:hAnsi="Arial" w:cs="Arial"/>
                <w:szCs w:val="26"/>
              </w:rPr>
              <w:t xml:space="preserve"> b</w:t>
            </w:r>
            <w:r w:rsidRPr="00A6589F">
              <w:rPr>
                <w:rFonts w:ascii="Arial" w:hAnsi="Arial" w:cs="Arial"/>
                <w:szCs w:val="26"/>
              </w:rPr>
              <w:t>áo</w:t>
            </w:r>
            <w:r>
              <w:rPr>
                <w:rFonts w:ascii="Arial" w:hAnsi="Arial" w:cs="Arial"/>
                <w:szCs w:val="26"/>
              </w:rPr>
              <w:t xml:space="preserve"> c</w:t>
            </w:r>
            <w:r w:rsidRPr="00A6589F">
              <w:rPr>
                <w:rFonts w:ascii="Arial" w:hAnsi="Arial" w:cs="Arial"/>
                <w:szCs w:val="26"/>
              </w:rPr>
              <w:t>áo</w:t>
            </w:r>
            <w:r>
              <w:rPr>
                <w:rFonts w:ascii="Arial" w:hAnsi="Arial" w:cs="Arial"/>
                <w:szCs w:val="26"/>
              </w:rPr>
              <w:t xml:space="preserve"> ti</w:t>
            </w:r>
            <w:r w:rsidRPr="00A6589F">
              <w:rPr>
                <w:rFonts w:ascii="Arial" w:hAnsi="Arial" w:cs="Arial"/>
                <w:szCs w:val="26"/>
              </w:rPr>
              <w:t>ền</w:t>
            </w:r>
            <w:r>
              <w:rPr>
                <w:rFonts w:ascii="Arial" w:hAnsi="Arial" w:cs="Arial"/>
                <w:szCs w:val="26"/>
              </w:rPr>
              <w:t xml:space="preserve"> m</w:t>
            </w:r>
            <w:r w:rsidRPr="00A6589F">
              <w:rPr>
                <w:rFonts w:ascii="Arial" w:hAnsi="Arial" w:cs="Arial"/>
                <w:szCs w:val="26"/>
              </w:rPr>
              <w:t>ặ</w:t>
            </w:r>
            <w:r>
              <w:rPr>
                <w:rFonts w:ascii="Arial" w:hAnsi="Arial" w:cs="Arial"/>
                <w:szCs w:val="26"/>
              </w:rPr>
              <w:t>t trong doanh nghi</w:t>
            </w:r>
            <w:r w:rsidRPr="00A6589F">
              <w:rPr>
                <w:rFonts w:ascii="Arial" w:hAnsi="Arial" w:cs="Arial"/>
                <w:szCs w:val="26"/>
              </w:rPr>
              <w:t>ệp</w:t>
            </w:r>
          </w:p>
          <w:p w:rsidR="003B3D13" w:rsidRDefault="003B3D13" w:rsidP="00B41FA4">
            <w:pPr>
              <w:rPr>
                <w:rFonts w:ascii="Arial" w:hAnsi="Arial" w:cs="Arial"/>
                <w:szCs w:val="26"/>
              </w:rPr>
            </w:pPr>
            <w:r>
              <w:rPr>
                <w:rFonts w:ascii="Arial" w:hAnsi="Arial" w:cs="Arial"/>
                <w:szCs w:val="26"/>
              </w:rPr>
              <w:t>-Tìm hiểu framework thông qua buổi tranning của nhóm</w:t>
            </w:r>
          </w:p>
          <w:p w:rsidR="003B3D13" w:rsidRDefault="003B3D13" w:rsidP="00B41FA4">
            <w:pPr>
              <w:rPr>
                <w:rFonts w:ascii="Arial" w:hAnsi="Arial" w:cs="Arial"/>
                <w:szCs w:val="26"/>
              </w:rPr>
            </w:pPr>
            <w:r>
              <w:rPr>
                <w:rFonts w:ascii="Arial" w:hAnsi="Arial" w:cs="Arial"/>
                <w:szCs w:val="26"/>
              </w:rPr>
              <w:t xml:space="preserve">-Tìm hiểu về công cụ tạo báo cáo dự </w:t>
            </w:r>
            <w:r>
              <w:rPr>
                <w:rFonts w:ascii="Arial" w:hAnsi="Arial" w:cs="Arial"/>
                <w:szCs w:val="26"/>
              </w:rPr>
              <w:lastRenderedPageBreak/>
              <w:t>án Crystal Report</w:t>
            </w:r>
          </w:p>
          <w:p w:rsidR="003B3D13" w:rsidRDefault="003B3D13" w:rsidP="00B41FA4">
            <w:pPr>
              <w:rPr>
                <w:rFonts w:ascii="Arial" w:hAnsi="Arial" w:cs="Arial"/>
                <w:szCs w:val="26"/>
              </w:rPr>
            </w:pPr>
            <w:r>
              <w:rPr>
                <w:rFonts w:ascii="Arial" w:hAnsi="Arial" w:cs="Arial"/>
                <w:szCs w:val="26"/>
              </w:rPr>
              <w:t>-Tìm hiểu công nghệ WCF, WPF, MVVM Framework</w:t>
            </w:r>
          </w:p>
          <w:p w:rsidR="003B3D13" w:rsidRPr="00E66B39" w:rsidRDefault="003B3D13" w:rsidP="00B41FA4">
            <w:pPr>
              <w:rPr>
                <w:rFonts w:ascii="Arial" w:hAnsi="Arial" w:cs="Arial"/>
                <w:szCs w:val="26"/>
              </w:rPr>
            </w:pPr>
            <w:r>
              <w:rPr>
                <w:rFonts w:ascii="Arial" w:hAnsi="Arial" w:cs="Arial"/>
                <w:szCs w:val="26"/>
              </w:rPr>
              <w:t>-Clone project về bằng SourceTree để tìm hiểu cấu trúc project</w:t>
            </w:r>
          </w:p>
        </w:tc>
        <w:tc>
          <w:tcPr>
            <w:tcW w:w="2409"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lastRenderedPageBreak/>
              <w:t>-Tìm hiểu nghiệp vụ kế toán tiền mặt về chức năng thu và chi quỹ</w:t>
            </w:r>
          </w:p>
          <w:p w:rsidR="003B3D13" w:rsidRPr="00E66B39" w:rsidRDefault="003B3D13" w:rsidP="00B41FA4">
            <w:pPr>
              <w:rPr>
                <w:rFonts w:ascii="Arial" w:hAnsi="Arial" w:cs="Arial"/>
                <w:szCs w:val="26"/>
              </w:rPr>
            </w:pPr>
            <w:r w:rsidRPr="00E66B39">
              <w:rPr>
                <w:rFonts w:ascii="Arial" w:hAnsi="Arial" w:cs="Arial"/>
                <w:szCs w:val="26"/>
              </w:rPr>
              <w:t xml:space="preserve">-Xây dựng giao diện cho chức năng </w:t>
            </w:r>
            <w:r>
              <w:rPr>
                <w:rFonts w:ascii="Arial" w:hAnsi="Arial" w:cs="Arial"/>
                <w:szCs w:val="26"/>
              </w:rPr>
              <w:t>thu quỹ</w:t>
            </w:r>
          </w:p>
          <w:p w:rsidR="003B3D13" w:rsidRDefault="003B3D13" w:rsidP="00B41FA4">
            <w:pPr>
              <w:rPr>
                <w:rFonts w:ascii="Arial" w:hAnsi="Arial" w:cs="Arial"/>
                <w:szCs w:val="26"/>
              </w:rPr>
            </w:pPr>
            <w:r>
              <w:rPr>
                <w:rFonts w:ascii="Arial" w:hAnsi="Arial" w:cs="Arial"/>
                <w:szCs w:val="26"/>
              </w:rPr>
              <w:t>-Trao đổi với các thành viên về nghiệp vụ và giao diện</w:t>
            </w:r>
          </w:p>
          <w:p w:rsidR="003B3D13" w:rsidRDefault="003B3D13" w:rsidP="00B41FA4">
            <w:pPr>
              <w:rPr>
                <w:rFonts w:ascii="Arial" w:hAnsi="Arial" w:cs="Arial"/>
                <w:szCs w:val="26"/>
              </w:rPr>
            </w:pPr>
            <w:r>
              <w:rPr>
                <w:rFonts w:ascii="Arial" w:hAnsi="Arial" w:cs="Arial"/>
                <w:szCs w:val="26"/>
              </w:rPr>
              <w:t>-Tham gia thiết kế các store</w:t>
            </w:r>
          </w:p>
          <w:p w:rsidR="003B3D13" w:rsidRPr="00F732AD"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QUY_App AC_</w:t>
            </w:r>
            <w:r>
              <w:rPr>
                <w:rFonts w:ascii="Arial" w:hAnsi="Arial" w:cs="Arial"/>
                <w:szCs w:val="26"/>
              </w:rPr>
              <w:t>THU</w:t>
            </w:r>
            <w:r w:rsidRPr="002666D8">
              <w:rPr>
                <w:rFonts w:ascii="Arial" w:hAnsi="Arial" w:cs="Arial"/>
                <w:szCs w:val="26"/>
              </w:rPr>
              <w:t>QUY_ByTop</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QUY_Del</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QUY_Ins</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QUY_List</w:t>
            </w:r>
          </w:p>
          <w:p w:rsidR="003B3D13"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QUY_Search</w:t>
            </w:r>
          </w:p>
          <w:p w:rsidR="003B3D13" w:rsidRPr="00E66B39" w:rsidRDefault="003B3D13" w:rsidP="00B41FA4">
            <w:pPr>
              <w:rPr>
                <w:rFonts w:ascii="Arial" w:hAnsi="Arial" w:cs="Arial"/>
                <w:szCs w:val="26"/>
              </w:rPr>
            </w:pPr>
            <w:r w:rsidRPr="002666D8">
              <w:rPr>
                <w:rFonts w:ascii="Arial" w:hAnsi="Arial" w:cs="Arial"/>
                <w:szCs w:val="26"/>
              </w:rPr>
              <w:t>AC_</w:t>
            </w:r>
            <w:r>
              <w:rPr>
                <w:rFonts w:ascii="Arial" w:hAnsi="Arial" w:cs="Arial"/>
                <w:szCs w:val="26"/>
              </w:rPr>
              <w:t>THU</w:t>
            </w:r>
            <w:r w:rsidRPr="002666D8">
              <w:rPr>
                <w:rFonts w:ascii="Arial" w:hAnsi="Arial" w:cs="Arial"/>
                <w:szCs w:val="26"/>
              </w:rPr>
              <w:t>QUY_Upd</w:t>
            </w:r>
          </w:p>
        </w:tc>
        <w:tc>
          <w:tcPr>
            <w:tcW w:w="2694"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sidRPr="00E66B39">
              <w:rPr>
                <w:rFonts w:ascii="Arial" w:hAnsi="Arial" w:cs="Arial"/>
                <w:szCs w:val="26"/>
              </w:rPr>
              <w:t>-</w:t>
            </w:r>
            <w:r>
              <w:rPr>
                <w:rFonts w:ascii="Arial" w:hAnsi="Arial" w:cs="Arial"/>
                <w:szCs w:val="26"/>
              </w:rPr>
              <w:t>Tham gia viết store cho phần thu quỹ</w:t>
            </w:r>
          </w:p>
          <w:p w:rsidR="003B3D13" w:rsidRDefault="003B3D13" w:rsidP="00B41FA4">
            <w:pPr>
              <w:rPr>
                <w:rFonts w:ascii="Arial" w:hAnsi="Arial" w:cs="Arial"/>
                <w:szCs w:val="26"/>
              </w:rPr>
            </w:pPr>
            <w:r>
              <w:rPr>
                <w:rFonts w:ascii="Arial" w:hAnsi="Arial" w:cs="Arial"/>
                <w:szCs w:val="26"/>
              </w:rPr>
              <w:t>-Tìm hiểu phần mềm Misa về chức năng cần thực hiện</w:t>
            </w:r>
          </w:p>
          <w:p w:rsidR="003B3D13" w:rsidRPr="00E66B39" w:rsidRDefault="003B3D13" w:rsidP="00B41FA4">
            <w:pPr>
              <w:rPr>
                <w:rFonts w:ascii="Arial" w:hAnsi="Arial" w:cs="Arial"/>
                <w:szCs w:val="26"/>
              </w:rPr>
            </w:pPr>
            <w:r>
              <w:rPr>
                <w:rFonts w:ascii="Arial" w:hAnsi="Arial" w:cs="Arial"/>
                <w:szCs w:val="26"/>
              </w:rPr>
              <w:t xml:space="preserve">-Cài đặt </w:t>
            </w:r>
            <w:r w:rsidRPr="00E66B39">
              <w:rPr>
                <w:rFonts w:ascii="Arial" w:hAnsi="Arial" w:cs="Arial"/>
                <w:szCs w:val="26"/>
              </w:rPr>
              <w:t xml:space="preserve">Service cho </w:t>
            </w:r>
            <w:r>
              <w:rPr>
                <w:rFonts w:ascii="Arial" w:hAnsi="Arial" w:cs="Arial"/>
                <w:szCs w:val="26"/>
              </w:rPr>
              <w:t>phần thu quỹ bao gồm viết ViewModel (các chức năng edit, insert, delete, approve, search), cài đặt implement và tạo interface cần thiết</w:t>
            </w:r>
          </w:p>
        </w:tc>
        <w:tc>
          <w:tcPr>
            <w:tcW w:w="2278" w:type="dxa"/>
            <w:tcBorders>
              <w:top w:val="single" w:sz="4" w:space="0" w:color="auto"/>
              <w:left w:val="single" w:sz="4" w:space="0" w:color="auto"/>
              <w:bottom w:val="single" w:sz="4" w:space="0" w:color="auto"/>
              <w:right w:val="single" w:sz="4" w:space="0" w:color="auto"/>
            </w:tcBorders>
          </w:tcPr>
          <w:p w:rsidR="003B3D13" w:rsidRDefault="003B3D13" w:rsidP="00B41FA4">
            <w:pPr>
              <w:rPr>
                <w:rFonts w:ascii="Arial" w:hAnsi="Arial" w:cs="Arial"/>
                <w:szCs w:val="26"/>
              </w:rPr>
            </w:pPr>
            <w:r>
              <w:rPr>
                <w:rFonts w:ascii="Arial" w:hAnsi="Arial" w:cs="Arial"/>
                <w:szCs w:val="26"/>
              </w:rPr>
              <w:t>-Kiểm thử các chức năng và giao lại cho nhóm trưởng</w:t>
            </w:r>
          </w:p>
          <w:p w:rsidR="003B3D13" w:rsidRPr="00E66B39" w:rsidRDefault="003B3D13" w:rsidP="00B41FA4">
            <w:pPr>
              <w:rPr>
                <w:rFonts w:ascii="Arial" w:hAnsi="Arial" w:cs="Arial"/>
                <w:szCs w:val="26"/>
              </w:rPr>
            </w:pPr>
            <w:r>
              <w:rPr>
                <w:rFonts w:ascii="Arial" w:hAnsi="Arial" w:cs="Arial"/>
                <w:szCs w:val="26"/>
              </w:rPr>
              <w:t>-Tích hợp Crystal Report vào để làm báo cáo cho các chức năng của nhóm nhưng do lỗi kỹ thuật mà phút cuối không thể tích hợp vào được</w:t>
            </w:r>
          </w:p>
        </w:tc>
      </w:tr>
    </w:tbl>
    <w:p w:rsidR="003B3D13" w:rsidRPr="004B1FF5" w:rsidRDefault="003B3D13" w:rsidP="00A4202A">
      <w:pPr>
        <w:pStyle w:val="ListParagraph"/>
        <w:numPr>
          <w:ilvl w:val="0"/>
          <w:numId w:val="119"/>
        </w:numPr>
        <w:spacing w:after="160" w:line="259" w:lineRule="auto"/>
        <w:jc w:val="left"/>
        <w:outlineLvl w:val="0"/>
        <w:rPr>
          <w:rFonts w:ascii="Arial" w:hAnsi="Arial" w:cs="Arial"/>
          <w:b/>
        </w:rPr>
      </w:pPr>
      <w:r w:rsidRPr="004B1FF5">
        <w:rPr>
          <w:rFonts w:ascii="Arial" w:hAnsi="Arial" w:cs="Arial"/>
          <w:b/>
        </w:rPr>
        <w:t>Kiến thức thu được</w:t>
      </w:r>
    </w:p>
    <w:p w:rsidR="003B3D13" w:rsidRPr="00D27509" w:rsidRDefault="003B3D13" w:rsidP="00A4202A">
      <w:pPr>
        <w:pStyle w:val="ListParagraph"/>
        <w:numPr>
          <w:ilvl w:val="0"/>
          <w:numId w:val="122"/>
        </w:numPr>
        <w:spacing w:after="160" w:line="259" w:lineRule="auto"/>
        <w:jc w:val="left"/>
        <w:rPr>
          <w:rFonts w:ascii="Arial" w:hAnsi="Arial" w:cs="Arial"/>
        </w:rPr>
      </w:pPr>
      <w:r w:rsidRPr="00D27509">
        <w:rPr>
          <w:rFonts w:ascii="Arial" w:hAnsi="Arial" w:cs="Arial"/>
        </w:rPr>
        <w:t>Biết được cách tổ chức dự án với quy mô lớn (từ vài chục đến trăm người)</w:t>
      </w:r>
    </w:p>
    <w:p w:rsidR="003B3D13" w:rsidRPr="00D27509" w:rsidRDefault="003B3D13" w:rsidP="00A4202A">
      <w:pPr>
        <w:pStyle w:val="ListParagraph"/>
        <w:numPr>
          <w:ilvl w:val="0"/>
          <w:numId w:val="122"/>
        </w:numPr>
        <w:spacing w:after="160" w:line="259" w:lineRule="auto"/>
        <w:jc w:val="left"/>
        <w:rPr>
          <w:rFonts w:ascii="Arial" w:hAnsi="Arial" w:cs="Arial"/>
        </w:rPr>
      </w:pPr>
      <w:r w:rsidRPr="00D27509">
        <w:rPr>
          <w:rFonts w:ascii="Arial" w:hAnsi="Arial" w:cs="Arial"/>
        </w:rPr>
        <w:t>Khám phá và học được cách sử dụng các công cụ quản trị dự án như Redmine, Bitrix24, các công cụ quản lý mã nguồn như Blit</w:t>
      </w:r>
    </w:p>
    <w:p w:rsidR="003B3D13" w:rsidRPr="00D27509" w:rsidRDefault="003B3D13" w:rsidP="00A4202A">
      <w:pPr>
        <w:pStyle w:val="ListParagraph"/>
        <w:numPr>
          <w:ilvl w:val="0"/>
          <w:numId w:val="122"/>
        </w:numPr>
        <w:spacing w:after="160" w:line="259" w:lineRule="auto"/>
        <w:jc w:val="left"/>
        <w:rPr>
          <w:rFonts w:ascii="Arial" w:hAnsi="Arial" w:cs="Arial"/>
        </w:rPr>
      </w:pPr>
      <w:r w:rsidRPr="00D27509">
        <w:rPr>
          <w:rFonts w:ascii="Arial" w:hAnsi="Arial" w:cs="Arial"/>
        </w:rPr>
        <w:t>Biết cách tương tác với nhiều thành viên trong những nhóm khác để hỗ trợ nhau hiệu quả hơn</w:t>
      </w:r>
    </w:p>
    <w:p w:rsidR="003B3D13" w:rsidRPr="00D27509" w:rsidRDefault="003B3D13" w:rsidP="00A4202A">
      <w:pPr>
        <w:pStyle w:val="ListParagraph"/>
        <w:numPr>
          <w:ilvl w:val="0"/>
          <w:numId w:val="122"/>
        </w:numPr>
        <w:spacing w:after="160" w:line="259" w:lineRule="auto"/>
        <w:jc w:val="left"/>
        <w:rPr>
          <w:rFonts w:ascii="Arial" w:hAnsi="Arial" w:cs="Arial"/>
        </w:rPr>
      </w:pPr>
      <w:r w:rsidRPr="00D27509">
        <w:rPr>
          <w:rFonts w:ascii="Arial" w:hAnsi="Arial" w:cs="Arial"/>
        </w:rPr>
        <w:t>Biết cách vận dụng quy trình phát triển phần mềm theo Agile vào toàn bộ dự án</w:t>
      </w:r>
    </w:p>
    <w:p w:rsidR="003B3D13" w:rsidRPr="00D27509" w:rsidRDefault="003B3D13" w:rsidP="00A4202A">
      <w:pPr>
        <w:pStyle w:val="ListParagraph"/>
        <w:numPr>
          <w:ilvl w:val="0"/>
          <w:numId w:val="122"/>
        </w:numPr>
        <w:spacing w:after="160" w:line="259" w:lineRule="auto"/>
        <w:jc w:val="left"/>
        <w:rPr>
          <w:rFonts w:ascii="Arial" w:hAnsi="Arial" w:cs="Arial"/>
        </w:rPr>
      </w:pPr>
      <w:r w:rsidRPr="00D27509">
        <w:rPr>
          <w:rFonts w:ascii="Arial" w:hAnsi="Arial" w:cs="Arial"/>
        </w:rPr>
        <w:t>Hiểu được tốt hơn về MVVM Framework cũng như cách sử dụng mô hình này trong việc lập trình các ứng dụng web</w:t>
      </w:r>
    </w:p>
    <w:p w:rsidR="003B3D13" w:rsidRDefault="003B3D13" w:rsidP="00A4202A">
      <w:pPr>
        <w:pStyle w:val="ListParagraph"/>
        <w:numPr>
          <w:ilvl w:val="0"/>
          <w:numId w:val="122"/>
        </w:numPr>
        <w:spacing w:after="160" w:line="259" w:lineRule="auto"/>
        <w:jc w:val="left"/>
        <w:rPr>
          <w:rFonts w:ascii="Arial" w:hAnsi="Arial" w:cs="Arial"/>
        </w:rPr>
      </w:pPr>
      <w:r w:rsidRPr="00D27509">
        <w:rPr>
          <w:rFonts w:ascii="Arial" w:hAnsi="Arial" w:cs="Arial"/>
        </w:rPr>
        <w:t>Biết cách phối hợp với nhau để merge source code nhanh chóng và đơn giản hơn để ra kết quả tốt nhất</w:t>
      </w:r>
    </w:p>
    <w:p w:rsidR="003B3D13" w:rsidRDefault="003B3D13" w:rsidP="00A4202A">
      <w:pPr>
        <w:pStyle w:val="ListParagraph"/>
        <w:numPr>
          <w:ilvl w:val="0"/>
          <w:numId w:val="122"/>
        </w:numPr>
        <w:spacing w:after="160" w:line="259" w:lineRule="auto"/>
        <w:jc w:val="left"/>
        <w:rPr>
          <w:rFonts w:ascii="Arial" w:hAnsi="Arial" w:cs="Arial"/>
        </w:rPr>
      </w:pPr>
      <w:r>
        <w:rPr>
          <w:rFonts w:ascii="Arial" w:hAnsi="Arial" w:cs="Arial"/>
        </w:rPr>
        <w:t>Biết cách sử dụng công cụ tạo báo cáo Crystal Report</w:t>
      </w:r>
    </w:p>
    <w:p w:rsidR="003B3D13" w:rsidRDefault="003B3D13" w:rsidP="00A4202A">
      <w:pPr>
        <w:pStyle w:val="ListParagraph"/>
        <w:numPr>
          <w:ilvl w:val="0"/>
          <w:numId w:val="122"/>
        </w:numPr>
        <w:spacing w:after="160" w:line="259" w:lineRule="auto"/>
        <w:jc w:val="left"/>
        <w:rPr>
          <w:rFonts w:ascii="Arial" w:hAnsi="Arial" w:cs="Arial"/>
        </w:rPr>
      </w:pPr>
      <w:r>
        <w:rPr>
          <w:rFonts w:ascii="Arial" w:hAnsi="Arial" w:cs="Arial"/>
        </w:rPr>
        <w:t>Hiểu thêm được về các công nghệ như WCF, WPF trong lập trình giao diện, cách sử dụng các component để tương tác với MVVM Framework</w:t>
      </w:r>
    </w:p>
    <w:p w:rsidR="003B3D13" w:rsidRPr="00D27509" w:rsidRDefault="003B3D13" w:rsidP="00A4202A">
      <w:pPr>
        <w:pStyle w:val="ListParagraph"/>
        <w:numPr>
          <w:ilvl w:val="0"/>
          <w:numId w:val="122"/>
        </w:numPr>
        <w:spacing w:after="160" w:line="259" w:lineRule="auto"/>
        <w:jc w:val="left"/>
        <w:rPr>
          <w:rFonts w:ascii="Arial" w:hAnsi="Arial" w:cs="Arial"/>
        </w:rPr>
      </w:pPr>
      <w:r>
        <w:rPr>
          <w:rFonts w:ascii="Arial" w:hAnsi="Arial" w:cs="Arial"/>
        </w:rPr>
        <w:t>Hiểu được mục tiêu của phần mềm nói chung và quy trình về kế toán tiền mặt nói riêng</w:t>
      </w:r>
    </w:p>
    <w:p w:rsidR="00AC1D15" w:rsidRDefault="00AC1D15">
      <w:pPr>
        <w:spacing w:after="200" w:line="276" w:lineRule="auto"/>
        <w:rPr>
          <w:rFonts w:ascii="Arial" w:hAnsi="Arial" w:cs="Arial"/>
          <w:szCs w:val="26"/>
          <w:lang w:val="en-US"/>
        </w:rPr>
      </w:pPr>
      <w:r>
        <w:rPr>
          <w:rFonts w:ascii="Arial" w:hAnsi="Arial" w:cs="Arial"/>
        </w:rPr>
        <w:br w:type="page"/>
      </w:r>
    </w:p>
    <w:p w:rsidR="00B97606" w:rsidRPr="003E6AA9" w:rsidRDefault="00B97606" w:rsidP="00B97606">
      <w:pPr>
        <w:jc w:val="center"/>
        <w:rPr>
          <w:rFonts w:ascii="Arial" w:hAnsi="Arial" w:cs="Arial"/>
          <w:b/>
        </w:rPr>
      </w:pPr>
      <w:r w:rsidRPr="003E6AA9">
        <w:rPr>
          <w:rFonts w:ascii="Arial" w:hAnsi="Arial" w:cs="Arial"/>
          <w:b/>
        </w:rPr>
        <w:lastRenderedPageBreak/>
        <w:t>BÁO CÁO TỔNG HỢP</w:t>
      </w:r>
    </w:p>
    <w:p w:rsidR="00B97606" w:rsidRDefault="00B97606" w:rsidP="00B97606">
      <w:pPr>
        <w:ind w:left="1440"/>
        <w:rPr>
          <w:rFonts w:ascii="Arial" w:hAnsi="Arial" w:cs="Arial"/>
          <w:b/>
          <w:sz w:val="28"/>
          <w:szCs w:val="28"/>
        </w:rPr>
      </w:pPr>
      <w:r w:rsidRPr="003E6AA9">
        <w:rPr>
          <w:rFonts w:ascii="Arial" w:hAnsi="Arial" w:cs="Arial"/>
          <w:b/>
          <w:sz w:val="28"/>
          <w:szCs w:val="28"/>
        </w:rPr>
        <w:t>Module: Kế toán tổng hợp</w:t>
      </w:r>
    </w:p>
    <w:p w:rsidR="00891012" w:rsidRPr="003E6AA9" w:rsidRDefault="00891012" w:rsidP="00B97606">
      <w:pPr>
        <w:ind w:left="1440"/>
        <w:rPr>
          <w:rFonts w:ascii="Arial" w:hAnsi="Arial" w:cs="Arial"/>
          <w:b/>
          <w:sz w:val="28"/>
          <w:szCs w:val="28"/>
        </w:rPr>
      </w:pPr>
      <w:r>
        <w:rPr>
          <w:rFonts w:ascii="Arial" w:hAnsi="Arial" w:cs="Arial"/>
          <w:b/>
          <w:sz w:val="28"/>
          <w:szCs w:val="28"/>
        </w:rPr>
        <w:t>Phân hệ: Kế Toán Ngân Hàng</w:t>
      </w:r>
    </w:p>
    <w:p w:rsidR="00B97606" w:rsidRPr="003E6AA9" w:rsidRDefault="00B97606" w:rsidP="00B97606">
      <w:pPr>
        <w:ind w:left="1440"/>
        <w:jc w:val="both"/>
        <w:rPr>
          <w:rFonts w:ascii="Arial" w:hAnsi="Arial" w:cs="Arial"/>
          <w:sz w:val="28"/>
          <w:szCs w:val="28"/>
        </w:rPr>
      </w:pPr>
      <w:r w:rsidRPr="003E6AA9">
        <w:rPr>
          <w:rFonts w:ascii="Arial" w:hAnsi="Arial" w:cs="Arial"/>
          <w:b/>
          <w:sz w:val="28"/>
          <w:szCs w:val="28"/>
        </w:rPr>
        <w:t>Giảng viên hướng dẫn</w:t>
      </w:r>
      <w:r w:rsidRPr="003E6AA9">
        <w:rPr>
          <w:rFonts w:ascii="Arial" w:hAnsi="Arial" w:cs="Arial"/>
          <w:sz w:val="28"/>
          <w:szCs w:val="28"/>
        </w:rPr>
        <w:t xml:space="preserve">: </w:t>
      </w:r>
      <w:r w:rsidRPr="003E6AA9">
        <w:rPr>
          <w:rFonts w:ascii="Arial" w:hAnsi="Arial" w:cs="Arial"/>
          <w:b/>
          <w:sz w:val="28"/>
          <w:szCs w:val="28"/>
        </w:rPr>
        <w:t>ThS. Phan Trung Hiếu</w:t>
      </w:r>
    </w:p>
    <w:p w:rsidR="00B97606" w:rsidRPr="003E6AA9" w:rsidRDefault="00B97606" w:rsidP="00B97606">
      <w:pPr>
        <w:ind w:left="1440"/>
        <w:jc w:val="both"/>
        <w:rPr>
          <w:rFonts w:ascii="Arial" w:hAnsi="Arial" w:cs="Arial"/>
          <w:b/>
          <w:sz w:val="28"/>
          <w:szCs w:val="28"/>
        </w:rPr>
      </w:pPr>
      <w:r w:rsidRPr="003E6AA9">
        <w:rPr>
          <w:rFonts w:ascii="Arial" w:hAnsi="Arial" w:cs="Arial"/>
          <w:b/>
          <w:sz w:val="28"/>
          <w:szCs w:val="28"/>
        </w:rPr>
        <w:t>Lớp: SE214.G22</w:t>
      </w:r>
    </w:p>
    <w:p w:rsidR="00B97606" w:rsidRDefault="00B97606" w:rsidP="00AC1D15">
      <w:pPr>
        <w:ind w:left="1440"/>
        <w:jc w:val="both"/>
        <w:rPr>
          <w:rFonts w:ascii="Arial" w:hAnsi="Arial" w:cs="Arial"/>
          <w:b/>
          <w:sz w:val="28"/>
          <w:szCs w:val="28"/>
        </w:rPr>
      </w:pPr>
    </w:p>
    <w:p w:rsidR="00AC1D15" w:rsidRPr="003E6AA9" w:rsidRDefault="00AC1D15" w:rsidP="00AC1D15">
      <w:pPr>
        <w:ind w:left="1440"/>
        <w:jc w:val="both"/>
        <w:rPr>
          <w:rFonts w:ascii="Arial" w:hAnsi="Arial" w:cs="Arial"/>
          <w:b/>
          <w:sz w:val="28"/>
          <w:szCs w:val="28"/>
        </w:rPr>
      </w:pPr>
      <w:r w:rsidRPr="003E6AA9">
        <w:rPr>
          <w:rFonts w:ascii="Arial" w:hAnsi="Arial" w:cs="Arial"/>
          <w:b/>
          <w:sz w:val="28"/>
          <w:szCs w:val="28"/>
        </w:rPr>
        <w:t>Sinh viên thực hiện: Nhóm 13</w:t>
      </w:r>
    </w:p>
    <w:p w:rsidR="00AC1D15" w:rsidRPr="003E6AA9" w:rsidRDefault="00AC1D15" w:rsidP="00A4202A">
      <w:pPr>
        <w:pStyle w:val="ListParagraph"/>
        <w:numPr>
          <w:ilvl w:val="0"/>
          <w:numId w:val="10"/>
        </w:numPr>
        <w:spacing w:after="160" w:line="256" w:lineRule="auto"/>
        <w:ind w:left="2160"/>
        <w:rPr>
          <w:rFonts w:ascii="Arial" w:hAnsi="Arial" w:cs="Arial"/>
          <w:sz w:val="28"/>
          <w:szCs w:val="28"/>
          <w:lang w:val="vi-VN"/>
        </w:rPr>
      </w:pPr>
      <w:r w:rsidRPr="003E6AA9">
        <w:rPr>
          <w:rFonts w:ascii="Arial" w:hAnsi="Arial" w:cs="Arial"/>
          <w:sz w:val="28"/>
          <w:szCs w:val="28"/>
          <w:lang w:val="vi-VN"/>
        </w:rPr>
        <w:t>Nguyễn Tuấn Linh</w:t>
      </w:r>
      <w:r w:rsidRPr="003E6AA9">
        <w:rPr>
          <w:rFonts w:ascii="Arial" w:hAnsi="Arial" w:cs="Arial"/>
          <w:sz w:val="28"/>
          <w:szCs w:val="28"/>
          <w:lang w:val="vi-VN"/>
        </w:rPr>
        <w:tab/>
      </w:r>
      <w:r w:rsidRPr="003E6AA9">
        <w:rPr>
          <w:rFonts w:ascii="Arial" w:hAnsi="Arial" w:cs="Arial"/>
          <w:sz w:val="28"/>
          <w:szCs w:val="28"/>
          <w:lang w:val="vi-VN"/>
        </w:rPr>
        <w:tab/>
        <w:t>13520451</w:t>
      </w:r>
    </w:p>
    <w:p w:rsidR="00AC1D15" w:rsidRPr="003E6AA9" w:rsidRDefault="00AC1D15" w:rsidP="00A4202A">
      <w:pPr>
        <w:pStyle w:val="ListParagraph"/>
        <w:numPr>
          <w:ilvl w:val="0"/>
          <w:numId w:val="10"/>
        </w:numPr>
        <w:spacing w:after="160" w:line="256" w:lineRule="auto"/>
        <w:ind w:left="2160"/>
        <w:rPr>
          <w:rFonts w:ascii="Arial" w:hAnsi="Arial" w:cs="Arial"/>
          <w:sz w:val="28"/>
          <w:szCs w:val="28"/>
          <w:lang w:val="vi-VN"/>
        </w:rPr>
      </w:pPr>
      <w:r w:rsidRPr="003E6AA9">
        <w:rPr>
          <w:rFonts w:ascii="Arial" w:hAnsi="Arial" w:cs="Arial"/>
          <w:sz w:val="28"/>
          <w:szCs w:val="28"/>
          <w:lang w:val="vi-VN"/>
        </w:rPr>
        <w:t>Hoàng Anh Minh</w:t>
      </w:r>
      <w:r w:rsidRPr="003E6AA9">
        <w:rPr>
          <w:rFonts w:ascii="Arial" w:hAnsi="Arial" w:cs="Arial"/>
          <w:sz w:val="28"/>
          <w:szCs w:val="28"/>
          <w:lang w:val="vi-VN"/>
        </w:rPr>
        <w:tab/>
      </w:r>
      <w:r w:rsidRPr="003E6AA9">
        <w:rPr>
          <w:rFonts w:ascii="Arial" w:hAnsi="Arial" w:cs="Arial"/>
          <w:sz w:val="28"/>
          <w:szCs w:val="28"/>
          <w:lang w:val="vi-VN"/>
        </w:rPr>
        <w:tab/>
      </w:r>
      <w:r w:rsidRPr="003E6AA9">
        <w:rPr>
          <w:rFonts w:ascii="Arial" w:hAnsi="Arial" w:cs="Arial"/>
          <w:sz w:val="28"/>
          <w:szCs w:val="28"/>
          <w:lang w:val="vi-VN"/>
        </w:rPr>
        <w:tab/>
        <w:t>13520505</w:t>
      </w:r>
      <w:r w:rsidRPr="003E6AA9">
        <w:rPr>
          <w:rFonts w:ascii="Arial" w:hAnsi="Arial" w:cs="Arial"/>
          <w:sz w:val="28"/>
          <w:szCs w:val="28"/>
          <w:lang w:val="vi-VN"/>
        </w:rPr>
        <w:tab/>
      </w:r>
    </w:p>
    <w:p w:rsidR="00AC1D15" w:rsidRPr="003E6AA9" w:rsidRDefault="00AC1D15" w:rsidP="00A4202A">
      <w:pPr>
        <w:pStyle w:val="ListParagraph"/>
        <w:numPr>
          <w:ilvl w:val="0"/>
          <w:numId w:val="10"/>
        </w:numPr>
        <w:spacing w:after="160" w:line="256" w:lineRule="auto"/>
        <w:ind w:left="2160"/>
        <w:rPr>
          <w:rFonts w:ascii="Arial" w:hAnsi="Arial" w:cs="Arial"/>
          <w:sz w:val="28"/>
          <w:szCs w:val="28"/>
          <w:lang w:val="vi-VN"/>
        </w:rPr>
      </w:pPr>
      <w:r w:rsidRPr="003E6AA9">
        <w:rPr>
          <w:rFonts w:ascii="Arial" w:hAnsi="Arial" w:cs="Arial"/>
          <w:sz w:val="28"/>
          <w:szCs w:val="28"/>
          <w:lang w:val="vi-VN"/>
        </w:rPr>
        <w:t xml:space="preserve">Lê Minh Phú </w:t>
      </w:r>
      <w:r w:rsidRPr="003E6AA9">
        <w:rPr>
          <w:rFonts w:ascii="Arial" w:hAnsi="Arial" w:cs="Arial"/>
          <w:sz w:val="28"/>
          <w:szCs w:val="28"/>
          <w:lang w:val="vi-VN"/>
        </w:rPr>
        <w:tab/>
      </w:r>
      <w:r w:rsidRPr="003E6AA9">
        <w:rPr>
          <w:rFonts w:ascii="Arial" w:hAnsi="Arial" w:cs="Arial"/>
          <w:sz w:val="28"/>
          <w:szCs w:val="28"/>
          <w:lang w:val="vi-VN"/>
        </w:rPr>
        <w:tab/>
      </w:r>
      <w:r w:rsidRPr="003E6AA9">
        <w:rPr>
          <w:rFonts w:ascii="Arial" w:hAnsi="Arial" w:cs="Arial"/>
          <w:sz w:val="28"/>
          <w:szCs w:val="28"/>
          <w:lang w:val="vi-VN"/>
        </w:rPr>
        <w:tab/>
        <w:t>13520629</w:t>
      </w:r>
    </w:p>
    <w:p w:rsidR="00AC1D15" w:rsidRPr="003E6AA9" w:rsidRDefault="00AC1D15" w:rsidP="00A4202A">
      <w:pPr>
        <w:pStyle w:val="ListParagraph"/>
        <w:numPr>
          <w:ilvl w:val="0"/>
          <w:numId w:val="10"/>
        </w:numPr>
        <w:spacing w:after="160" w:line="256" w:lineRule="auto"/>
        <w:ind w:left="2160"/>
        <w:rPr>
          <w:rFonts w:ascii="Arial" w:hAnsi="Arial" w:cs="Arial"/>
          <w:sz w:val="28"/>
          <w:szCs w:val="28"/>
          <w:lang w:val="vi-VN"/>
        </w:rPr>
      </w:pPr>
      <w:r w:rsidRPr="003E6AA9">
        <w:rPr>
          <w:rFonts w:ascii="Arial" w:hAnsi="Arial" w:cs="Arial"/>
          <w:sz w:val="28"/>
          <w:szCs w:val="28"/>
          <w:lang w:val="vi-VN"/>
        </w:rPr>
        <w:t>Hoàng Bách Tùng</w:t>
      </w:r>
      <w:r w:rsidRPr="003E6AA9">
        <w:rPr>
          <w:rFonts w:ascii="Arial" w:hAnsi="Arial" w:cs="Arial"/>
          <w:sz w:val="28"/>
          <w:szCs w:val="28"/>
          <w:lang w:val="vi-VN"/>
        </w:rPr>
        <w:tab/>
      </w:r>
      <w:r w:rsidRPr="003E6AA9">
        <w:rPr>
          <w:rFonts w:ascii="Arial" w:hAnsi="Arial" w:cs="Arial"/>
          <w:sz w:val="28"/>
          <w:szCs w:val="28"/>
          <w:lang w:val="vi-VN"/>
        </w:rPr>
        <w:tab/>
      </w:r>
      <w:r w:rsidRPr="003E6AA9">
        <w:rPr>
          <w:rFonts w:ascii="Arial" w:hAnsi="Arial" w:cs="Arial"/>
          <w:sz w:val="28"/>
          <w:szCs w:val="28"/>
          <w:shd w:val="clear" w:color="auto" w:fill="FEFEFE"/>
          <w:lang w:val="vi-VN"/>
        </w:rPr>
        <w:t>13521006</w:t>
      </w:r>
    </w:p>
    <w:p w:rsidR="00AC1D15" w:rsidRPr="003E6AA9" w:rsidRDefault="00AC1D15" w:rsidP="00A4202A">
      <w:pPr>
        <w:pStyle w:val="ListParagraph"/>
        <w:numPr>
          <w:ilvl w:val="0"/>
          <w:numId w:val="10"/>
        </w:numPr>
        <w:spacing w:after="160" w:line="256" w:lineRule="auto"/>
        <w:ind w:left="2160"/>
        <w:rPr>
          <w:rFonts w:ascii="Arial" w:hAnsi="Arial" w:cs="Arial"/>
          <w:sz w:val="28"/>
          <w:szCs w:val="28"/>
          <w:lang w:val="vi-VN"/>
        </w:rPr>
      </w:pPr>
      <w:r w:rsidRPr="003E6AA9">
        <w:rPr>
          <w:rFonts w:ascii="Arial" w:hAnsi="Arial" w:cs="Arial"/>
          <w:sz w:val="28"/>
          <w:szCs w:val="28"/>
          <w:lang w:val="vi-VN"/>
        </w:rPr>
        <w:t>Trần Anh Phong</w:t>
      </w:r>
      <w:r w:rsidRPr="003E6AA9">
        <w:rPr>
          <w:rFonts w:ascii="Arial" w:hAnsi="Arial" w:cs="Arial"/>
          <w:sz w:val="28"/>
          <w:szCs w:val="28"/>
          <w:lang w:val="vi-VN"/>
        </w:rPr>
        <w:tab/>
      </w:r>
      <w:r w:rsidRPr="003E6AA9">
        <w:rPr>
          <w:rFonts w:ascii="Arial" w:hAnsi="Arial" w:cs="Arial"/>
          <w:sz w:val="28"/>
          <w:szCs w:val="28"/>
          <w:lang w:val="vi-VN"/>
        </w:rPr>
        <w:tab/>
      </w:r>
      <w:r w:rsidRPr="003E6AA9">
        <w:rPr>
          <w:rFonts w:ascii="Arial" w:hAnsi="Arial" w:cs="Arial"/>
          <w:sz w:val="28"/>
          <w:szCs w:val="28"/>
          <w:lang w:val="vi-VN"/>
        </w:rPr>
        <w:tab/>
        <w:t>13520618</w:t>
      </w:r>
    </w:p>
    <w:p w:rsidR="00AC1D15" w:rsidRDefault="00AC1D15" w:rsidP="00A4202A">
      <w:pPr>
        <w:pStyle w:val="ListParagraph"/>
        <w:numPr>
          <w:ilvl w:val="0"/>
          <w:numId w:val="10"/>
        </w:numPr>
        <w:spacing w:after="160" w:line="256" w:lineRule="auto"/>
        <w:ind w:left="2160"/>
        <w:rPr>
          <w:rFonts w:ascii="Arial" w:hAnsi="Arial" w:cs="Arial"/>
          <w:sz w:val="28"/>
          <w:szCs w:val="28"/>
          <w:lang w:val="vi-VN"/>
        </w:rPr>
      </w:pPr>
      <w:r w:rsidRPr="003E6AA9">
        <w:rPr>
          <w:rFonts w:ascii="Arial" w:hAnsi="Arial" w:cs="Arial"/>
          <w:sz w:val="28"/>
          <w:szCs w:val="28"/>
          <w:lang w:val="vi-VN"/>
        </w:rPr>
        <w:t>Nguyễn Công Lý</w:t>
      </w:r>
      <w:r w:rsidRPr="003E6AA9">
        <w:rPr>
          <w:rFonts w:ascii="Arial" w:hAnsi="Arial" w:cs="Arial"/>
          <w:sz w:val="28"/>
          <w:szCs w:val="28"/>
          <w:lang w:val="vi-VN"/>
        </w:rPr>
        <w:tab/>
      </w:r>
      <w:r w:rsidRPr="003E6AA9">
        <w:rPr>
          <w:rFonts w:ascii="Arial" w:hAnsi="Arial" w:cs="Arial"/>
          <w:sz w:val="28"/>
          <w:szCs w:val="28"/>
          <w:lang w:val="vi-VN"/>
        </w:rPr>
        <w:tab/>
      </w:r>
      <w:r w:rsidRPr="003E6AA9">
        <w:rPr>
          <w:rFonts w:ascii="Arial" w:hAnsi="Arial" w:cs="Arial"/>
          <w:sz w:val="28"/>
          <w:szCs w:val="28"/>
          <w:lang w:val="vi-VN"/>
        </w:rPr>
        <w:tab/>
        <w:t>13520488</w:t>
      </w:r>
    </w:p>
    <w:p w:rsidR="00AC1D15" w:rsidRPr="00AC1D15" w:rsidRDefault="00AC1D15" w:rsidP="00AC1D15">
      <w:pPr>
        <w:spacing w:after="200" w:line="276" w:lineRule="auto"/>
        <w:rPr>
          <w:rFonts w:ascii="Arial" w:hAnsi="Arial" w:cs="Arial"/>
          <w:sz w:val="28"/>
          <w:szCs w:val="28"/>
        </w:rPr>
      </w:pPr>
      <w:r>
        <w:rPr>
          <w:rFonts w:ascii="Arial" w:hAnsi="Arial" w:cs="Arial"/>
          <w:sz w:val="28"/>
          <w:szCs w:val="28"/>
        </w:rPr>
        <w:br w:type="page"/>
      </w:r>
    </w:p>
    <w:p w:rsidR="00AC1D15" w:rsidRPr="003E6AA9" w:rsidRDefault="00AC1D15" w:rsidP="00A4202A">
      <w:pPr>
        <w:pStyle w:val="Heading1"/>
        <w:keepLines/>
        <w:numPr>
          <w:ilvl w:val="0"/>
          <w:numId w:val="119"/>
        </w:numPr>
        <w:spacing w:before="240" w:after="0" w:line="259" w:lineRule="auto"/>
        <w:rPr>
          <w:rFonts w:ascii="Arial" w:hAnsi="Arial" w:cs="Arial"/>
          <w:lang w:val="vi-VN"/>
        </w:rPr>
      </w:pPr>
      <w:r w:rsidRPr="003E6AA9">
        <w:rPr>
          <w:rFonts w:ascii="Arial" w:hAnsi="Arial" w:cs="Arial"/>
          <w:lang w:val="vi-VN"/>
        </w:rPr>
        <w:lastRenderedPageBreak/>
        <w:t xml:space="preserve">Quá trình thực hiện dự án: </w:t>
      </w:r>
    </w:p>
    <w:p w:rsidR="00AC1D15" w:rsidRPr="003E6AA9" w:rsidRDefault="00AC1D15" w:rsidP="00A4202A">
      <w:pPr>
        <w:pStyle w:val="Heading2"/>
        <w:numPr>
          <w:ilvl w:val="1"/>
          <w:numId w:val="119"/>
        </w:numPr>
        <w:spacing w:before="40" w:after="0" w:line="259" w:lineRule="auto"/>
        <w:rPr>
          <w:rFonts w:ascii="Arial" w:hAnsi="Arial" w:cs="Arial"/>
        </w:rPr>
      </w:pPr>
      <w:r w:rsidRPr="003E6AA9">
        <w:rPr>
          <w:rFonts w:ascii="Arial" w:hAnsi="Arial" w:cs="Arial"/>
        </w:rPr>
        <w:t>Chuẩn bị:</w:t>
      </w:r>
    </w:p>
    <w:p w:rsidR="00AC1D15" w:rsidRPr="003E6AA9" w:rsidRDefault="00AC1D15" w:rsidP="00A4202A">
      <w:pPr>
        <w:pStyle w:val="ListParagraph"/>
        <w:numPr>
          <w:ilvl w:val="0"/>
          <w:numId w:val="118"/>
        </w:numPr>
        <w:spacing w:after="160" w:line="259" w:lineRule="auto"/>
        <w:jc w:val="left"/>
        <w:rPr>
          <w:rFonts w:ascii="Arial" w:hAnsi="Arial" w:cs="Arial"/>
          <w:lang w:val="vi-VN"/>
        </w:rPr>
      </w:pPr>
      <w:r w:rsidRPr="003E6AA9">
        <w:rPr>
          <w:rFonts w:ascii="Arial" w:hAnsi="Arial" w:cs="Arial"/>
          <w:lang w:val="vi-VN"/>
        </w:rPr>
        <w:t xml:space="preserve">Dựa vào mô tả dự án và </w:t>
      </w:r>
      <w:hyperlink r:id="rId111" w:history="1">
        <w:r w:rsidRPr="003E6AA9">
          <w:rPr>
            <w:rStyle w:val="Hyperlink"/>
            <w:rFonts w:ascii="Arial" w:hAnsi="Arial" w:cs="Arial"/>
            <w:lang w:val="vi-VN"/>
          </w:rPr>
          <w:t>thông tư 200</w:t>
        </w:r>
      </w:hyperlink>
      <w:r w:rsidRPr="003E6AA9">
        <w:rPr>
          <w:rFonts w:ascii="Arial" w:hAnsi="Arial" w:cs="Arial"/>
          <w:lang w:val="vi-VN"/>
        </w:rPr>
        <w:t xml:space="preserve"> và </w:t>
      </w:r>
      <w:hyperlink r:id="rId112" w:history="1">
        <w:r w:rsidRPr="003E6AA9">
          <w:rPr>
            <w:rStyle w:val="Hyperlink"/>
            <w:rFonts w:ascii="Arial" w:hAnsi="Arial" w:cs="Arial"/>
            <w:lang w:val="vi-VN"/>
          </w:rPr>
          <w:t>mô tả công việc kế toán ngân hàng</w:t>
        </w:r>
      </w:hyperlink>
      <w:r w:rsidRPr="003E6AA9">
        <w:rPr>
          <w:rFonts w:ascii="Arial" w:hAnsi="Arial" w:cs="Arial"/>
          <w:lang w:val="vi-VN"/>
        </w:rPr>
        <w:t>, phác thảo các chức năng, nghiệp vụ cần thực hiện.</w:t>
      </w:r>
    </w:p>
    <w:p w:rsidR="00AC1D15" w:rsidRPr="003E6AA9" w:rsidRDefault="00AC1D15" w:rsidP="00A4202A">
      <w:pPr>
        <w:pStyle w:val="ListParagraph"/>
        <w:numPr>
          <w:ilvl w:val="0"/>
          <w:numId w:val="118"/>
        </w:numPr>
        <w:spacing w:after="160" w:line="259" w:lineRule="auto"/>
        <w:jc w:val="left"/>
        <w:rPr>
          <w:rFonts w:ascii="Arial" w:hAnsi="Arial" w:cs="Arial"/>
          <w:lang w:val="vi-VN"/>
        </w:rPr>
      </w:pPr>
      <w:r w:rsidRPr="003E6AA9">
        <w:rPr>
          <w:rFonts w:ascii="Arial" w:hAnsi="Arial" w:cs="Arial"/>
          <w:lang w:val="vi-VN"/>
        </w:rPr>
        <w:t>Nhận tài liệu và source code về framework, tiến hành tìm hiểu các công nghệ: Silverlight, Wpf, Wcf, Mvvm, Linq. Tiến hành training cho nhóm về framework và cách viết một chức năng.</w:t>
      </w:r>
    </w:p>
    <w:p w:rsidR="00AC1D15" w:rsidRPr="003E6AA9" w:rsidRDefault="00AC1D15" w:rsidP="00A4202A">
      <w:pPr>
        <w:pStyle w:val="ListParagraph"/>
        <w:numPr>
          <w:ilvl w:val="0"/>
          <w:numId w:val="118"/>
        </w:numPr>
        <w:spacing w:after="160" w:line="259" w:lineRule="auto"/>
        <w:jc w:val="left"/>
        <w:rPr>
          <w:rFonts w:ascii="Arial" w:hAnsi="Arial" w:cs="Arial"/>
          <w:lang w:val="vi-VN"/>
        </w:rPr>
      </w:pPr>
      <w:r w:rsidRPr="003E6AA9">
        <w:rPr>
          <w:rFonts w:ascii="Arial" w:hAnsi="Arial" w:cs="Arial"/>
          <w:lang w:val="vi-VN"/>
        </w:rPr>
        <w:t>Cài đặt môi trường hồ trợ cho việc hiện thực các chức năng.</w:t>
      </w:r>
    </w:p>
    <w:p w:rsidR="00AC1D15" w:rsidRPr="003E6AA9" w:rsidRDefault="00AC1D15" w:rsidP="00A4202A">
      <w:pPr>
        <w:pStyle w:val="ListParagraph"/>
        <w:numPr>
          <w:ilvl w:val="0"/>
          <w:numId w:val="118"/>
        </w:numPr>
        <w:spacing w:after="160" w:line="259" w:lineRule="auto"/>
        <w:jc w:val="left"/>
        <w:rPr>
          <w:rFonts w:ascii="Arial" w:hAnsi="Arial" w:cs="Arial"/>
          <w:lang w:val="vi-VN"/>
        </w:rPr>
      </w:pPr>
      <w:r w:rsidRPr="003E6AA9">
        <w:rPr>
          <w:rFonts w:ascii="Arial" w:hAnsi="Arial" w:cs="Arial"/>
          <w:lang w:val="vi-VN"/>
        </w:rPr>
        <w:t>Tìm hiểu tài liệu kế toán từ các nguồn như : ketoanthienung.org, các nghị định của chính phủ về kế toán.</w:t>
      </w:r>
    </w:p>
    <w:p w:rsidR="00AC1D15" w:rsidRPr="003E6AA9" w:rsidRDefault="00AC1D15" w:rsidP="00A4202A">
      <w:pPr>
        <w:pStyle w:val="ListParagraph"/>
        <w:numPr>
          <w:ilvl w:val="0"/>
          <w:numId w:val="118"/>
        </w:numPr>
        <w:spacing w:after="160" w:line="259" w:lineRule="auto"/>
        <w:jc w:val="left"/>
        <w:rPr>
          <w:rFonts w:ascii="Arial" w:hAnsi="Arial" w:cs="Arial"/>
          <w:lang w:val="vi-VN"/>
        </w:rPr>
      </w:pPr>
      <w:r w:rsidRPr="003E6AA9">
        <w:rPr>
          <w:rFonts w:ascii="Arial" w:hAnsi="Arial" w:cs="Arial"/>
          <w:lang w:val="vi-VN"/>
        </w:rPr>
        <w:t>Tìm hiểu các phần mềm kế toán phổ biến như Misa.</w:t>
      </w:r>
    </w:p>
    <w:p w:rsidR="00AC1D15" w:rsidRPr="003E6AA9" w:rsidRDefault="00AC1D15" w:rsidP="00A4202A">
      <w:pPr>
        <w:pStyle w:val="Heading2"/>
        <w:numPr>
          <w:ilvl w:val="1"/>
          <w:numId w:val="119"/>
        </w:numPr>
        <w:spacing w:before="40" w:after="0" w:line="259" w:lineRule="auto"/>
        <w:rPr>
          <w:rFonts w:ascii="Arial" w:hAnsi="Arial" w:cs="Arial"/>
        </w:rPr>
      </w:pPr>
      <w:r w:rsidRPr="003E6AA9">
        <w:rPr>
          <w:rFonts w:ascii="Arial" w:hAnsi="Arial" w:cs="Arial"/>
        </w:rPr>
        <w:t>Các sprint:</w:t>
      </w:r>
    </w:p>
    <w:tbl>
      <w:tblPr>
        <w:tblStyle w:val="TableGrid"/>
        <w:tblW w:w="0" w:type="auto"/>
        <w:tblLook w:val="04A0" w:firstRow="1" w:lastRow="0" w:firstColumn="1" w:lastColumn="0" w:noHBand="0" w:noVBand="1"/>
      </w:tblPr>
      <w:tblGrid>
        <w:gridCol w:w="2625"/>
        <w:gridCol w:w="2752"/>
        <w:gridCol w:w="3626"/>
      </w:tblGrid>
      <w:tr w:rsidR="00AC1D15" w:rsidRPr="003E6AA9" w:rsidTr="00B41FA4">
        <w:tc>
          <w:tcPr>
            <w:tcW w:w="31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1D15" w:rsidRPr="003E6AA9" w:rsidRDefault="00AC1D15" w:rsidP="00B41FA4">
            <w:pPr>
              <w:jc w:val="center"/>
              <w:rPr>
                <w:rFonts w:ascii="Arial" w:hAnsi="Arial" w:cs="Arial"/>
                <w:b/>
                <w:szCs w:val="26"/>
              </w:rPr>
            </w:pPr>
            <w:r w:rsidRPr="003E6AA9">
              <w:rPr>
                <w:rFonts w:ascii="Arial" w:hAnsi="Arial" w:cs="Arial"/>
                <w:b/>
                <w:szCs w:val="26"/>
              </w:rPr>
              <w:t>Sprint</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1D15" w:rsidRPr="003E6AA9" w:rsidRDefault="00AC1D15" w:rsidP="00B41FA4">
            <w:pPr>
              <w:jc w:val="center"/>
              <w:rPr>
                <w:rFonts w:ascii="Arial" w:hAnsi="Arial" w:cs="Arial"/>
                <w:b/>
                <w:szCs w:val="26"/>
              </w:rPr>
            </w:pPr>
            <w:r w:rsidRPr="003E6AA9">
              <w:rPr>
                <w:rFonts w:ascii="Arial" w:hAnsi="Arial" w:cs="Arial"/>
                <w:b/>
                <w:szCs w:val="26"/>
              </w:rPr>
              <w:t xml:space="preserve">Thời gian </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1D15" w:rsidRPr="003E6AA9" w:rsidRDefault="00AC1D15" w:rsidP="00B41FA4">
            <w:pPr>
              <w:jc w:val="center"/>
              <w:rPr>
                <w:rFonts w:ascii="Arial" w:hAnsi="Arial" w:cs="Arial"/>
                <w:b/>
                <w:szCs w:val="26"/>
              </w:rPr>
            </w:pPr>
            <w:r w:rsidRPr="003E6AA9">
              <w:rPr>
                <w:rFonts w:ascii="Arial" w:hAnsi="Arial" w:cs="Arial"/>
                <w:b/>
                <w:szCs w:val="26"/>
              </w:rPr>
              <w:t>Công việc</w:t>
            </w:r>
          </w:p>
        </w:tc>
      </w:tr>
      <w:tr w:rsidR="00AC1D15" w:rsidRPr="003E6AA9" w:rsidTr="00B41FA4">
        <w:tc>
          <w:tcPr>
            <w:tcW w:w="3116"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Pr>
                <w:rFonts w:ascii="Arial" w:hAnsi="Arial" w:cs="Arial"/>
                <w:szCs w:val="26"/>
              </w:rPr>
              <w:t>Sprint 0</w:t>
            </w:r>
          </w:p>
        </w:tc>
        <w:tc>
          <w:tcPr>
            <w:tcW w:w="3117"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sidRPr="003E6AA9">
              <w:rPr>
                <w:rFonts w:ascii="Arial" w:hAnsi="Arial" w:cs="Arial"/>
                <w:szCs w:val="26"/>
              </w:rPr>
              <w:t>03/04/2016 – 24/04/2016</w:t>
            </w:r>
          </w:p>
        </w:tc>
        <w:tc>
          <w:tcPr>
            <w:tcW w:w="3117"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sidRPr="003E6AA9">
              <w:rPr>
                <w:rFonts w:ascii="Arial" w:hAnsi="Arial" w:cs="Arial"/>
                <w:szCs w:val="26"/>
              </w:rPr>
              <w:t>Tham gia training tại công ty</w:t>
            </w:r>
          </w:p>
          <w:p w:rsidR="00AC1D15" w:rsidRPr="003E6AA9" w:rsidRDefault="00AC1D15" w:rsidP="00B41FA4">
            <w:pPr>
              <w:rPr>
                <w:rFonts w:ascii="Arial" w:hAnsi="Arial" w:cs="Arial"/>
                <w:szCs w:val="26"/>
              </w:rPr>
            </w:pPr>
            <w:r w:rsidRPr="003E6AA9">
              <w:rPr>
                <w:rFonts w:ascii="Arial" w:hAnsi="Arial" w:cs="Arial"/>
                <w:szCs w:val="26"/>
              </w:rPr>
              <w:t>Tiến hành training lại cho các thành viên trong nhóm</w:t>
            </w:r>
          </w:p>
          <w:p w:rsidR="00AC1D15" w:rsidRPr="003E6AA9" w:rsidRDefault="00AC1D15" w:rsidP="00B41FA4">
            <w:pPr>
              <w:rPr>
                <w:rFonts w:ascii="Arial" w:hAnsi="Arial" w:cs="Arial"/>
                <w:szCs w:val="26"/>
              </w:rPr>
            </w:pPr>
            <w:r w:rsidRPr="003E6AA9">
              <w:rPr>
                <w:rFonts w:ascii="Arial" w:hAnsi="Arial" w:cs="Arial"/>
                <w:szCs w:val="26"/>
              </w:rPr>
              <w:t>Thiết kế giao diện cho 4 màn hình: phiếu thu ngân hang, phiếu chi ngân hang, chi tiết phiếu thu chi</w:t>
            </w:r>
          </w:p>
        </w:tc>
      </w:tr>
      <w:tr w:rsidR="00AC1D15" w:rsidRPr="003E6AA9" w:rsidTr="00B41FA4">
        <w:tc>
          <w:tcPr>
            <w:tcW w:w="3116"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Pr>
                <w:rFonts w:ascii="Arial" w:hAnsi="Arial" w:cs="Arial"/>
                <w:szCs w:val="26"/>
              </w:rPr>
              <w:t>Sprint 1</w:t>
            </w:r>
          </w:p>
        </w:tc>
        <w:tc>
          <w:tcPr>
            <w:tcW w:w="3117"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sidRPr="003E6AA9">
              <w:rPr>
                <w:rFonts w:ascii="Arial" w:hAnsi="Arial" w:cs="Arial"/>
                <w:szCs w:val="26"/>
              </w:rPr>
              <w:t>24/04/2016 -  15/05/2016</w:t>
            </w:r>
          </w:p>
        </w:tc>
        <w:tc>
          <w:tcPr>
            <w:tcW w:w="3117"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sidRPr="003E6AA9">
              <w:rPr>
                <w:rFonts w:ascii="Arial" w:hAnsi="Arial" w:cs="Arial"/>
                <w:szCs w:val="26"/>
              </w:rPr>
              <w:t>Thiết kế cơ sở dữ liệu các bảng: AC_PHIEUCHINGANHANG,</w:t>
            </w:r>
          </w:p>
          <w:p w:rsidR="00AC1D15" w:rsidRPr="003E6AA9" w:rsidRDefault="00AC1D15" w:rsidP="00B41FA4">
            <w:pPr>
              <w:rPr>
                <w:rFonts w:ascii="Arial" w:hAnsi="Arial" w:cs="Arial"/>
                <w:szCs w:val="26"/>
              </w:rPr>
            </w:pPr>
            <w:r w:rsidRPr="003E6AA9">
              <w:rPr>
                <w:rFonts w:ascii="Arial" w:hAnsi="Arial" w:cs="Arial"/>
                <w:szCs w:val="26"/>
              </w:rPr>
              <w:t>AC_PHIEUTHUNGANHANG,</w:t>
            </w:r>
          </w:p>
          <w:p w:rsidR="00AC1D15" w:rsidRPr="003E6AA9" w:rsidRDefault="00AC1D15" w:rsidP="00B41FA4">
            <w:pPr>
              <w:rPr>
                <w:rFonts w:ascii="Arial" w:hAnsi="Arial" w:cs="Arial"/>
                <w:szCs w:val="26"/>
              </w:rPr>
            </w:pPr>
            <w:r w:rsidRPr="003E6AA9">
              <w:rPr>
                <w:rFonts w:ascii="Arial" w:hAnsi="Arial" w:cs="Arial"/>
                <w:szCs w:val="26"/>
              </w:rPr>
              <w:t>AC_CHITIETNGANHANG</w:t>
            </w:r>
          </w:p>
          <w:p w:rsidR="00AC1D15" w:rsidRPr="003E6AA9" w:rsidRDefault="00AC1D15" w:rsidP="00B41FA4">
            <w:pPr>
              <w:rPr>
                <w:rFonts w:ascii="Arial" w:hAnsi="Arial" w:cs="Arial"/>
                <w:szCs w:val="26"/>
              </w:rPr>
            </w:pPr>
            <w:r w:rsidRPr="003E6AA9">
              <w:rPr>
                <w:rFonts w:ascii="Arial" w:hAnsi="Arial" w:cs="Arial"/>
                <w:szCs w:val="26"/>
              </w:rPr>
              <w:t>AC_NGANHANG,</w:t>
            </w:r>
          </w:p>
          <w:p w:rsidR="00AC1D15" w:rsidRPr="003E6AA9" w:rsidRDefault="00AC1D15" w:rsidP="00B41FA4">
            <w:pPr>
              <w:rPr>
                <w:rFonts w:ascii="Arial" w:hAnsi="Arial" w:cs="Arial"/>
                <w:szCs w:val="26"/>
              </w:rPr>
            </w:pPr>
            <w:r w:rsidRPr="003E6AA9">
              <w:rPr>
                <w:rFonts w:ascii="Arial" w:hAnsi="Arial" w:cs="Arial"/>
                <w:szCs w:val="26"/>
              </w:rPr>
              <w:t>ACTAIKHOANNGANHANG</w:t>
            </w:r>
          </w:p>
          <w:p w:rsidR="00AC1D15" w:rsidRPr="003E6AA9" w:rsidRDefault="00AC1D15" w:rsidP="00B41FA4">
            <w:pPr>
              <w:rPr>
                <w:rFonts w:ascii="Arial" w:hAnsi="Arial" w:cs="Arial"/>
                <w:szCs w:val="26"/>
              </w:rPr>
            </w:pPr>
          </w:p>
          <w:p w:rsidR="00AC1D15" w:rsidRPr="003E6AA9" w:rsidRDefault="00AC1D15" w:rsidP="00B41FA4">
            <w:pPr>
              <w:rPr>
                <w:rFonts w:ascii="Arial" w:hAnsi="Arial" w:cs="Arial"/>
                <w:szCs w:val="26"/>
              </w:rPr>
            </w:pPr>
            <w:r w:rsidRPr="003E6AA9">
              <w:rPr>
                <w:rFonts w:ascii="Arial" w:hAnsi="Arial" w:cs="Arial"/>
                <w:szCs w:val="26"/>
              </w:rPr>
              <w:t xml:space="preserve">Viết service cho bảng </w:t>
            </w:r>
            <w:r w:rsidRPr="003E6AA9">
              <w:rPr>
                <w:rFonts w:ascii="Arial" w:hAnsi="Arial" w:cs="Arial"/>
                <w:szCs w:val="26"/>
              </w:rPr>
              <w:lastRenderedPageBreak/>
              <w:t>PHIEUCHINGANHANG..</w:t>
            </w:r>
          </w:p>
          <w:p w:rsidR="00AC1D15" w:rsidRPr="003E6AA9" w:rsidRDefault="00AC1D15" w:rsidP="00B41FA4">
            <w:pPr>
              <w:rPr>
                <w:rFonts w:ascii="Arial" w:hAnsi="Arial" w:cs="Arial"/>
                <w:szCs w:val="26"/>
              </w:rPr>
            </w:pPr>
            <w:r w:rsidRPr="003E6AA9">
              <w:rPr>
                <w:rFonts w:ascii="Arial" w:hAnsi="Arial" w:cs="Arial"/>
                <w:szCs w:val="26"/>
              </w:rPr>
              <w:t>Viết viewmodel list và edit cho chức năng PHIEUCHINGANHANG.</w:t>
            </w:r>
          </w:p>
        </w:tc>
      </w:tr>
      <w:tr w:rsidR="00AC1D15" w:rsidRPr="003E6AA9" w:rsidTr="00B41FA4">
        <w:tc>
          <w:tcPr>
            <w:tcW w:w="3116"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Pr>
                <w:rFonts w:ascii="Arial" w:hAnsi="Arial" w:cs="Arial"/>
                <w:szCs w:val="26"/>
              </w:rPr>
              <w:lastRenderedPageBreak/>
              <w:t>Sprint 2</w:t>
            </w:r>
          </w:p>
        </w:tc>
        <w:tc>
          <w:tcPr>
            <w:tcW w:w="3117" w:type="dxa"/>
            <w:tcBorders>
              <w:top w:val="single" w:sz="4" w:space="0" w:color="auto"/>
              <w:left w:val="single" w:sz="4" w:space="0" w:color="auto"/>
              <w:bottom w:val="single" w:sz="4" w:space="0" w:color="auto"/>
              <w:right w:val="single" w:sz="4" w:space="0" w:color="auto"/>
            </w:tcBorders>
            <w:hideMark/>
          </w:tcPr>
          <w:p w:rsidR="00AC1D15" w:rsidRPr="003E6AA9" w:rsidRDefault="00AC1D15" w:rsidP="00B41FA4">
            <w:pPr>
              <w:rPr>
                <w:rFonts w:ascii="Arial" w:hAnsi="Arial" w:cs="Arial"/>
                <w:szCs w:val="26"/>
              </w:rPr>
            </w:pPr>
            <w:r w:rsidRPr="003E6AA9">
              <w:rPr>
                <w:rFonts w:ascii="Arial" w:hAnsi="Arial" w:cs="Arial"/>
                <w:szCs w:val="26"/>
              </w:rPr>
              <w:t>15/05/2016 – 05/06/2016</w:t>
            </w:r>
          </w:p>
        </w:tc>
        <w:tc>
          <w:tcPr>
            <w:tcW w:w="3117" w:type="dxa"/>
            <w:tcBorders>
              <w:top w:val="single" w:sz="4" w:space="0" w:color="auto"/>
              <w:left w:val="single" w:sz="4" w:space="0" w:color="auto"/>
              <w:bottom w:val="single" w:sz="4" w:space="0" w:color="auto"/>
              <w:right w:val="single" w:sz="4" w:space="0" w:color="auto"/>
            </w:tcBorders>
          </w:tcPr>
          <w:p w:rsidR="00AC1D15" w:rsidRPr="003E6AA9" w:rsidRDefault="00AC1D15" w:rsidP="00B41FA4">
            <w:pPr>
              <w:rPr>
                <w:rFonts w:ascii="Arial" w:hAnsi="Arial" w:cs="Arial"/>
                <w:szCs w:val="26"/>
              </w:rPr>
            </w:pPr>
            <w:r w:rsidRPr="003E6AA9">
              <w:rPr>
                <w:rFonts w:ascii="Arial" w:hAnsi="Arial" w:cs="Arial"/>
                <w:szCs w:val="26"/>
              </w:rPr>
              <w:t>Viết service cho bảng PHIEUCHINGANHANG.</w:t>
            </w:r>
          </w:p>
          <w:p w:rsidR="00AC1D15" w:rsidRPr="003E6AA9" w:rsidRDefault="00AC1D15" w:rsidP="00B41FA4">
            <w:pPr>
              <w:rPr>
                <w:rFonts w:ascii="Arial" w:hAnsi="Arial" w:cs="Arial"/>
                <w:szCs w:val="26"/>
              </w:rPr>
            </w:pPr>
            <w:r w:rsidRPr="003E6AA9">
              <w:rPr>
                <w:rFonts w:ascii="Arial" w:hAnsi="Arial" w:cs="Arial"/>
                <w:szCs w:val="26"/>
              </w:rPr>
              <w:t>Viết service cho bảng PHIEUTHUNGANHANG.</w:t>
            </w:r>
          </w:p>
          <w:p w:rsidR="00AC1D15" w:rsidRPr="003E6AA9" w:rsidRDefault="00AC1D15" w:rsidP="00B41FA4">
            <w:pPr>
              <w:rPr>
                <w:rFonts w:ascii="Arial" w:hAnsi="Arial" w:cs="Arial"/>
                <w:szCs w:val="26"/>
              </w:rPr>
            </w:pPr>
          </w:p>
          <w:p w:rsidR="00AC1D15" w:rsidRPr="003E6AA9" w:rsidRDefault="00AC1D15" w:rsidP="00B41FA4">
            <w:pPr>
              <w:rPr>
                <w:rFonts w:ascii="Arial" w:hAnsi="Arial" w:cs="Arial"/>
                <w:szCs w:val="26"/>
              </w:rPr>
            </w:pPr>
            <w:r w:rsidRPr="003E6AA9">
              <w:rPr>
                <w:rFonts w:ascii="Arial" w:hAnsi="Arial" w:cs="Arial"/>
                <w:szCs w:val="26"/>
              </w:rPr>
              <w:t>Viết service cho bảng CHITIETNGANHANG.</w:t>
            </w:r>
          </w:p>
          <w:p w:rsidR="00AC1D15" w:rsidRPr="003E6AA9" w:rsidRDefault="00AC1D15" w:rsidP="00B41FA4">
            <w:pPr>
              <w:rPr>
                <w:rFonts w:ascii="Arial" w:hAnsi="Arial" w:cs="Arial"/>
                <w:szCs w:val="26"/>
              </w:rPr>
            </w:pPr>
            <w:r w:rsidRPr="003E6AA9">
              <w:rPr>
                <w:rFonts w:ascii="Arial" w:hAnsi="Arial" w:cs="Arial"/>
                <w:szCs w:val="26"/>
              </w:rPr>
              <w:t>Viết service cho bảng</w:t>
            </w:r>
          </w:p>
          <w:p w:rsidR="00AC1D15" w:rsidRPr="003E6AA9" w:rsidRDefault="00AC1D15" w:rsidP="00B41FA4">
            <w:pPr>
              <w:rPr>
                <w:rFonts w:ascii="Arial" w:hAnsi="Arial" w:cs="Arial"/>
                <w:szCs w:val="26"/>
              </w:rPr>
            </w:pPr>
            <w:r w:rsidRPr="003E6AA9">
              <w:rPr>
                <w:rFonts w:ascii="Arial" w:hAnsi="Arial" w:cs="Arial"/>
                <w:szCs w:val="26"/>
              </w:rPr>
              <w:t>NGANHANG,TAIKHOAN</w:t>
            </w:r>
            <w:r w:rsidRPr="003E6AA9">
              <w:rPr>
                <w:rFonts w:ascii="Arial" w:hAnsi="Arial" w:cs="Arial"/>
                <w:szCs w:val="26"/>
              </w:rPr>
              <w:br/>
              <w:t>NGANHANG</w:t>
            </w:r>
          </w:p>
          <w:p w:rsidR="00AC1D15" w:rsidRPr="003E6AA9" w:rsidRDefault="00AC1D15" w:rsidP="00B41FA4">
            <w:pPr>
              <w:rPr>
                <w:rFonts w:ascii="Arial" w:hAnsi="Arial" w:cs="Arial"/>
                <w:szCs w:val="26"/>
              </w:rPr>
            </w:pPr>
            <w:r w:rsidRPr="003E6AA9">
              <w:rPr>
                <w:rFonts w:ascii="Arial" w:hAnsi="Arial" w:cs="Arial"/>
                <w:szCs w:val="26"/>
              </w:rPr>
              <w:t>Viết viewmodel list và edit cho chức năng phiếu thu ngân hàng.</w:t>
            </w:r>
          </w:p>
          <w:p w:rsidR="00AC1D15" w:rsidRPr="003E6AA9" w:rsidRDefault="00AC1D15" w:rsidP="00B41FA4">
            <w:pPr>
              <w:rPr>
                <w:rFonts w:ascii="Arial" w:hAnsi="Arial" w:cs="Arial"/>
                <w:szCs w:val="26"/>
              </w:rPr>
            </w:pPr>
            <w:r w:rsidRPr="003E6AA9">
              <w:rPr>
                <w:rFonts w:ascii="Arial" w:hAnsi="Arial" w:cs="Arial"/>
                <w:szCs w:val="26"/>
              </w:rPr>
              <w:t>Viết viewmodel list và edit cho chức năng phiếu chi ngân hàng.</w:t>
            </w:r>
          </w:p>
          <w:p w:rsidR="00AC1D15" w:rsidRPr="003E6AA9" w:rsidRDefault="00AC1D15" w:rsidP="00B41FA4">
            <w:pPr>
              <w:rPr>
                <w:rFonts w:ascii="Arial" w:hAnsi="Arial" w:cs="Arial"/>
                <w:szCs w:val="26"/>
              </w:rPr>
            </w:pPr>
            <w:r w:rsidRPr="003E6AA9">
              <w:rPr>
                <w:rFonts w:ascii="Arial" w:hAnsi="Arial" w:cs="Arial"/>
                <w:szCs w:val="26"/>
              </w:rPr>
              <w:t>Viết viewmodel list và edit cho chức năng ngân hang, tài khoản ngân hàng.</w:t>
            </w:r>
          </w:p>
          <w:p w:rsidR="00AC1D15" w:rsidRPr="003E6AA9" w:rsidRDefault="00AC1D15" w:rsidP="00B41FA4">
            <w:pPr>
              <w:rPr>
                <w:rFonts w:ascii="Arial" w:hAnsi="Arial" w:cs="Arial"/>
                <w:szCs w:val="26"/>
              </w:rPr>
            </w:pPr>
            <w:r w:rsidRPr="003E6AA9">
              <w:rPr>
                <w:rFonts w:ascii="Arial" w:hAnsi="Arial" w:cs="Arial"/>
                <w:szCs w:val="26"/>
              </w:rPr>
              <w:t>Viết tài liệu</w:t>
            </w:r>
          </w:p>
        </w:tc>
      </w:tr>
    </w:tbl>
    <w:p w:rsidR="00AC1D15" w:rsidRPr="003E6AA9" w:rsidRDefault="00AC1D15" w:rsidP="00AC1D15">
      <w:pPr>
        <w:rPr>
          <w:rFonts w:ascii="Arial" w:hAnsi="Arial" w:cs="Arial"/>
        </w:rPr>
      </w:pPr>
    </w:p>
    <w:p w:rsidR="00AC1D15" w:rsidRDefault="00AC1D15" w:rsidP="00AC1D15">
      <w:pPr>
        <w:rPr>
          <w:rFonts w:ascii="Arial" w:hAnsi="Arial" w:cs="Arial"/>
          <w:sz w:val="28"/>
          <w:szCs w:val="28"/>
        </w:rPr>
      </w:pPr>
      <w:r>
        <w:rPr>
          <w:rFonts w:ascii="Arial" w:hAnsi="Arial" w:cs="Arial"/>
          <w:sz w:val="28"/>
          <w:szCs w:val="28"/>
        </w:rPr>
        <w:br w:type="page"/>
      </w:r>
    </w:p>
    <w:p w:rsidR="00AC1D15" w:rsidRPr="003E6AA9" w:rsidRDefault="00AC1D15" w:rsidP="00AC1D15">
      <w:pPr>
        <w:pStyle w:val="Heading1"/>
        <w:rPr>
          <w:lang w:val="vi-VN"/>
        </w:rPr>
      </w:pPr>
      <w:r w:rsidRPr="003E6AA9">
        <w:rPr>
          <w:lang w:val="vi-VN"/>
        </w:rPr>
        <w:lastRenderedPageBreak/>
        <w:t>III. Phân công công việc:</w:t>
      </w:r>
    </w:p>
    <w:tbl>
      <w:tblPr>
        <w:tblStyle w:val="TableGrid"/>
        <w:tblW w:w="10131" w:type="dxa"/>
        <w:tblInd w:w="-1281" w:type="dxa"/>
        <w:tblLook w:val="04A0" w:firstRow="1" w:lastRow="0" w:firstColumn="1" w:lastColumn="0" w:noHBand="0" w:noVBand="1"/>
      </w:tblPr>
      <w:tblGrid>
        <w:gridCol w:w="1529"/>
        <w:gridCol w:w="2402"/>
        <w:gridCol w:w="3221"/>
        <w:gridCol w:w="2979"/>
      </w:tblGrid>
      <w:tr w:rsidR="00AC1D15" w:rsidRPr="003E6AA9" w:rsidTr="00B41FA4">
        <w:trPr>
          <w:trHeight w:val="880"/>
        </w:trPr>
        <w:tc>
          <w:tcPr>
            <w:tcW w:w="1531" w:type="dxa"/>
          </w:tcPr>
          <w:p w:rsidR="00AC1D15" w:rsidRPr="003E6AA9" w:rsidRDefault="00AC1D15" w:rsidP="00B41FA4">
            <w:pPr>
              <w:jc w:val="center"/>
              <w:rPr>
                <w:rFonts w:ascii="Arial" w:hAnsi="Arial" w:cs="Arial"/>
                <w:b/>
                <w:sz w:val="28"/>
                <w:szCs w:val="28"/>
              </w:rPr>
            </w:pPr>
            <w:r w:rsidRPr="003E6AA9">
              <w:rPr>
                <w:rFonts w:ascii="Arial" w:hAnsi="Arial" w:cs="Arial"/>
                <w:b/>
                <w:sz w:val="28"/>
                <w:szCs w:val="28"/>
              </w:rPr>
              <w:t>Tên thành viên</w:t>
            </w:r>
          </w:p>
        </w:tc>
        <w:tc>
          <w:tcPr>
            <w:tcW w:w="2404" w:type="dxa"/>
          </w:tcPr>
          <w:p w:rsidR="00AC1D15" w:rsidRPr="003E6AA9" w:rsidRDefault="00AC1D15" w:rsidP="00B41FA4">
            <w:pPr>
              <w:jc w:val="center"/>
              <w:rPr>
                <w:rFonts w:ascii="Arial" w:hAnsi="Arial" w:cs="Arial"/>
                <w:b/>
                <w:sz w:val="28"/>
                <w:szCs w:val="28"/>
              </w:rPr>
            </w:pPr>
            <w:r w:rsidRPr="003E6AA9">
              <w:rPr>
                <w:rFonts w:ascii="Arial" w:hAnsi="Arial" w:cs="Arial"/>
                <w:b/>
                <w:sz w:val="28"/>
                <w:szCs w:val="28"/>
              </w:rPr>
              <w:t>Công việc</w:t>
            </w:r>
          </w:p>
        </w:tc>
        <w:tc>
          <w:tcPr>
            <w:tcW w:w="3206" w:type="dxa"/>
          </w:tcPr>
          <w:p w:rsidR="00AC1D15" w:rsidRPr="003E6AA9" w:rsidRDefault="00AC1D15" w:rsidP="00B41FA4">
            <w:pPr>
              <w:jc w:val="center"/>
              <w:rPr>
                <w:rFonts w:ascii="Arial" w:hAnsi="Arial" w:cs="Arial"/>
                <w:b/>
                <w:sz w:val="28"/>
                <w:szCs w:val="28"/>
              </w:rPr>
            </w:pPr>
            <w:r w:rsidRPr="003E6AA9">
              <w:rPr>
                <w:rFonts w:ascii="Arial" w:hAnsi="Arial" w:cs="Arial"/>
                <w:b/>
                <w:sz w:val="28"/>
                <w:szCs w:val="28"/>
              </w:rPr>
              <w:t>Đã làm</w:t>
            </w:r>
          </w:p>
        </w:tc>
        <w:tc>
          <w:tcPr>
            <w:tcW w:w="2990" w:type="dxa"/>
          </w:tcPr>
          <w:p w:rsidR="00AC1D15" w:rsidRPr="003E6AA9" w:rsidRDefault="00AC1D15" w:rsidP="00B41FA4">
            <w:pPr>
              <w:jc w:val="center"/>
              <w:rPr>
                <w:rFonts w:ascii="Arial" w:hAnsi="Arial" w:cs="Arial"/>
                <w:b/>
                <w:sz w:val="28"/>
                <w:szCs w:val="28"/>
              </w:rPr>
            </w:pPr>
            <w:r w:rsidRPr="003E6AA9">
              <w:rPr>
                <w:rFonts w:ascii="Arial" w:hAnsi="Arial" w:cs="Arial"/>
                <w:b/>
                <w:sz w:val="28"/>
                <w:szCs w:val="28"/>
              </w:rPr>
              <w:t>Những gì tìm hiểu được thông qua quá trình làm đồ án, kinh nghiệm</w:t>
            </w:r>
          </w:p>
        </w:tc>
      </w:tr>
      <w:tr w:rsidR="00AC1D15" w:rsidRPr="003E6AA9" w:rsidTr="00B41FA4">
        <w:trPr>
          <w:trHeight w:val="3230"/>
        </w:trPr>
        <w:tc>
          <w:tcPr>
            <w:tcW w:w="1531" w:type="dxa"/>
          </w:tcPr>
          <w:p w:rsidR="00AC1D15" w:rsidRPr="003E6AA9" w:rsidRDefault="00AC1D15" w:rsidP="00B41FA4">
            <w:pPr>
              <w:jc w:val="center"/>
              <w:rPr>
                <w:rFonts w:ascii="Arial" w:hAnsi="Arial" w:cs="Arial"/>
                <w:sz w:val="28"/>
                <w:szCs w:val="28"/>
              </w:rPr>
            </w:pPr>
            <w:r w:rsidRPr="003E6AA9">
              <w:rPr>
                <w:rFonts w:ascii="Arial" w:hAnsi="Arial" w:cs="Arial"/>
                <w:sz w:val="28"/>
                <w:szCs w:val="28"/>
              </w:rPr>
              <w:t>Nguyễn Tuấn Linh</w:t>
            </w:r>
          </w:p>
        </w:tc>
        <w:tc>
          <w:tcPr>
            <w:tcW w:w="2404" w:type="dxa"/>
          </w:tcPr>
          <w:p w:rsidR="00AC1D15" w:rsidRDefault="00AC1D15" w:rsidP="00A4202A">
            <w:pPr>
              <w:pStyle w:val="ListParagraph"/>
              <w:numPr>
                <w:ilvl w:val="0"/>
                <w:numId w:val="123"/>
              </w:numPr>
              <w:jc w:val="left"/>
              <w:rPr>
                <w:rFonts w:ascii="Arial" w:hAnsi="Arial" w:cs="Arial"/>
                <w:lang w:val="vi-VN"/>
              </w:rPr>
            </w:pPr>
            <w:r>
              <w:rPr>
                <w:rFonts w:ascii="Arial" w:hAnsi="Arial" w:cs="Arial"/>
                <w:lang w:val="vi-VN"/>
              </w:rPr>
              <w:t>Lớp trưởng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dự buổi training frame work của thầy</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Hướng dẫn training cho các thành viên.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về kế toán ngân hang, từ nghiệp vụ tới dữ liệu.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Hướng dẫn nghiệp vụ cho các thành viên trong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Thiết kế dữ liệu và cơ sở dữ liệu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tìm hiểu mô hình MVVM.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công nghệ WPF.</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công nghệ WCF.</w:t>
            </w:r>
          </w:p>
          <w:p w:rsidR="00AC1D15"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công nghệ quản lý cấu hình git và công cụ source tree và hướng dẫn lại cho nhóm.</w:t>
            </w:r>
          </w:p>
          <w:p w:rsidR="00AC1D15" w:rsidRDefault="00AC1D15" w:rsidP="00A4202A">
            <w:pPr>
              <w:pStyle w:val="ListParagraph"/>
              <w:numPr>
                <w:ilvl w:val="0"/>
                <w:numId w:val="123"/>
              </w:numPr>
              <w:jc w:val="left"/>
              <w:rPr>
                <w:rFonts w:ascii="Arial" w:hAnsi="Arial" w:cs="Arial"/>
                <w:lang w:val="vi-VN"/>
              </w:rPr>
            </w:pPr>
            <w:r>
              <w:rPr>
                <w:rFonts w:ascii="Arial" w:hAnsi="Arial" w:cs="Arial"/>
                <w:lang w:val="vi-VN"/>
              </w:rPr>
              <w:t>Tiến hành quản lý Git và hỗ trợ về Commit và Push source code</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lastRenderedPageBreak/>
              <w:t>Hỗ trợ tìm lỗi (Bug) và sửa trực tiếp lỗi cho nhóm</w:t>
            </w:r>
          </w:p>
          <w:p w:rsidR="00AC1D15" w:rsidRDefault="00AC1D15" w:rsidP="00A4202A">
            <w:pPr>
              <w:pStyle w:val="ListParagraph"/>
              <w:numPr>
                <w:ilvl w:val="0"/>
                <w:numId w:val="123"/>
              </w:numPr>
              <w:jc w:val="left"/>
              <w:rPr>
                <w:rFonts w:ascii="Arial" w:hAnsi="Arial" w:cs="Arial"/>
                <w:lang w:val="vi-VN"/>
              </w:rPr>
            </w:pPr>
            <w:r>
              <w:rPr>
                <w:rFonts w:ascii="Arial" w:hAnsi="Arial" w:cs="Arial"/>
                <w:lang w:val="vi-VN"/>
              </w:rPr>
              <w:t>Nghiên cứu về Implement và Interface, cách thức sử dụng, tham chiếu và hướng dẫn lại cho các thành viên khác.</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t>Tạo và quản lý Bitrix24 cho lớp</w:t>
            </w:r>
          </w:p>
          <w:p w:rsidR="00AC1D15" w:rsidRPr="003E6AA9" w:rsidRDefault="00AC1D15" w:rsidP="00B41FA4">
            <w:pPr>
              <w:pStyle w:val="ListParagraph"/>
              <w:ind w:left="14"/>
              <w:rPr>
                <w:rFonts w:ascii="Arial" w:hAnsi="Arial" w:cs="Arial"/>
                <w:b/>
                <w:sz w:val="28"/>
                <w:szCs w:val="28"/>
                <w:lang w:val="vi-VN"/>
              </w:rPr>
            </w:pPr>
          </w:p>
        </w:tc>
        <w:tc>
          <w:tcPr>
            <w:tcW w:w="3206" w:type="dxa"/>
          </w:tcPr>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lastRenderedPageBreak/>
              <w:t>Hỗ Trợ c</w:t>
            </w:r>
            <w:r w:rsidRPr="003E6AA9">
              <w:rPr>
                <w:rFonts w:ascii="Arial" w:hAnsi="Arial" w:cs="Arial"/>
                <w:lang w:val="vi-VN"/>
              </w:rPr>
              <w:t>ài đặt đầy đủ môi trường cũng như kết nối thành công VPN.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Build được framework cũng như kết nối được database chung.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Đăng ký tài khoản</w:t>
            </w:r>
            <w:r>
              <w:rPr>
                <w:rFonts w:ascii="Arial" w:hAnsi="Arial" w:cs="Arial"/>
                <w:lang w:val="vi-VN"/>
              </w:rPr>
              <w:t xml:space="preserve"> và quản lý</w:t>
            </w:r>
            <w:r w:rsidRPr="003E6AA9">
              <w:rPr>
                <w:rFonts w:ascii="Arial" w:hAnsi="Arial" w:cs="Arial"/>
                <w:lang w:val="vi-VN"/>
              </w:rPr>
              <w:t xml:space="preserve"> trên redmine, tạo lập dự án, các vấn đề mới, quá trình, tiến độ bản thân.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Xem các video hướng dẫn của lớp.</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Clone project và tìm hiểu cấu trúc.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các buổi training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vào group phân hệ kế toán để thống nhất cơ sở dữ liệu dùng chung cho kế toán.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Viết ViewModel, View, reference cho phiếu chi.</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t>Chủ động kêu gọi h</w:t>
            </w:r>
            <w:r w:rsidRPr="003E6AA9">
              <w:rPr>
                <w:rFonts w:ascii="Arial" w:hAnsi="Arial" w:cs="Arial"/>
                <w:lang w:val="vi-VN"/>
              </w:rPr>
              <w:t>ọp nhóm đầy đủ hằng tuần để báo cáo công việc đã làm cũng như lỗi gặp phải hay những gì cần thắc mắc.</w:t>
            </w:r>
          </w:p>
          <w:p w:rsidR="00AC1D15" w:rsidRDefault="00AC1D15" w:rsidP="00A4202A">
            <w:pPr>
              <w:pStyle w:val="ListParagraph"/>
              <w:numPr>
                <w:ilvl w:val="0"/>
                <w:numId w:val="123"/>
              </w:numPr>
              <w:jc w:val="left"/>
              <w:rPr>
                <w:rFonts w:ascii="Arial" w:hAnsi="Arial" w:cs="Arial"/>
                <w:lang w:val="vi-VN"/>
              </w:rPr>
            </w:pPr>
            <w:r>
              <w:rPr>
                <w:rFonts w:ascii="Arial" w:hAnsi="Arial" w:cs="Arial"/>
                <w:lang w:val="vi-VN"/>
              </w:rPr>
              <w:t>C</w:t>
            </w:r>
            <w:r w:rsidRPr="003E6AA9">
              <w:rPr>
                <w:rFonts w:ascii="Arial" w:hAnsi="Arial" w:cs="Arial"/>
                <w:lang w:val="vi-VN"/>
              </w:rPr>
              <w:t xml:space="preserve">ode chức năng cho phiếu chi, tham khảo bên Branch rồi sau đó thêm vào, chỉnh sửa cũng như xóa những thứ để phiếu </w:t>
            </w:r>
            <w:r w:rsidRPr="003E6AA9">
              <w:rPr>
                <w:rFonts w:ascii="Arial" w:hAnsi="Arial" w:cs="Arial"/>
                <w:lang w:val="vi-VN"/>
              </w:rPr>
              <w:lastRenderedPageBreak/>
              <w:t>chi phù hợp hơn</w:t>
            </w:r>
          </w:p>
          <w:p w:rsidR="00AC1D15" w:rsidRPr="001151F0"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Trong quá trình làm có gặp lỗi không nhận reference nhưng đã tìm hiểu và biết cách sửa lỗi.</w:t>
            </w:r>
          </w:p>
          <w:p w:rsidR="00AC1D15"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Giúp các thành viên trong nhóm fix lỗi khi gặp sự cố lập trình.</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t>Chủ động commit và push lên nhánh master cho cả nhóm.</w:t>
            </w:r>
          </w:p>
          <w:p w:rsidR="00AC1D15" w:rsidRPr="003E6AA9" w:rsidRDefault="00AC1D15" w:rsidP="00B41FA4">
            <w:pPr>
              <w:pStyle w:val="ListParagraph"/>
              <w:ind w:left="14"/>
              <w:rPr>
                <w:rFonts w:ascii="Arial" w:hAnsi="Arial" w:cs="Arial"/>
                <w:b/>
                <w:sz w:val="28"/>
                <w:szCs w:val="28"/>
                <w:lang w:val="vi-VN"/>
              </w:rPr>
            </w:pPr>
          </w:p>
        </w:tc>
        <w:tc>
          <w:tcPr>
            <w:tcW w:w="2990" w:type="dxa"/>
          </w:tcPr>
          <w:p w:rsidR="00AC1D15"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Cách làm việc nhóm, phân công công việc.</w:t>
            </w:r>
            <w:r>
              <w:rPr>
                <w:rFonts w:ascii="Arial" w:hAnsi="Arial" w:cs="Arial"/>
                <w:lang w:val="vi-VN"/>
              </w:rPr>
              <w:t>.</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t>Cách quản lý source code hiệu quả</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sử dụng redmine, bitrix để quản trị dự án</w:t>
            </w:r>
            <w:r>
              <w:rPr>
                <w:rFonts w:ascii="Arial" w:hAnsi="Arial" w:cs="Arial"/>
                <w:lang w:val="vi-VN"/>
              </w:rPr>
              <w:t xml:space="preserve"> cho cả lớp</w:t>
            </w:r>
            <w:r w:rsidRPr="003E6AA9">
              <w:rPr>
                <w:rFonts w:ascii="Arial" w:hAnsi="Arial" w:cs="Arial"/>
                <w:lang w:val="vi-VN"/>
              </w:rPr>
              <w:t>.</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Cách thức sử dụng framework </w:t>
            </w:r>
            <w:r>
              <w:rPr>
                <w:rFonts w:ascii="Arial" w:hAnsi="Arial" w:cs="Arial"/>
                <w:lang w:val="vi-VN"/>
              </w:rPr>
              <w:t>và build framework</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Có thêm kiến thức về mô hình MVVM, công nghệ Silverlight, WPF, WCF…</w:t>
            </w:r>
          </w:p>
          <w:p w:rsidR="00AC1D15"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Hiểu được cách làm việc của một đồ án lớn nhiều người làm như thế nào.</w:t>
            </w:r>
          </w:p>
          <w:p w:rsidR="00AC1D15" w:rsidRDefault="00AC1D15" w:rsidP="00A4202A">
            <w:pPr>
              <w:pStyle w:val="ListParagraph"/>
              <w:numPr>
                <w:ilvl w:val="0"/>
                <w:numId w:val="123"/>
              </w:numPr>
              <w:jc w:val="left"/>
              <w:rPr>
                <w:rFonts w:ascii="Arial" w:hAnsi="Arial" w:cs="Arial"/>
                <w:lang w:val="vi-VN"/>
              </w:rPr>
            </w:pPr>
            <w:r>
              <w:rPr>
                <w:rFonts w:ascii="Arial" w:hAnsi="Arial" w:cs="Arial"/>
                <w:lang w:val="vi-VN"/>
              </w:rPr>
              <w:t>Hiểu cách tìm lỗi và sửa chữa lỗi từ nhỏ tới lớn như thế nào và tìm ra cách giải quyết hợp lý nhất.</w:t>
            </w:r>
          </w:p>
          <w:p w:rsidR="00AC1D15" w:rsidRPr="001151F0" w:rsidRDefault="00AC1D15" w:rsidP="00A4202A">
            <w:pPr>
              <w:pStyle w:val="ListParagraph"/>
              <w:numPr>
                <w:ilvl w:val="0"/>
                <w:numId w:val="123"/>
              </w:numPr>
              <w:jc w:val="left"/>
              <w:rPr>
                <w:rFonts w:ascii="Arial" w:hAnsi="Arial" w:cs="Arial"/>
                <w:lang w:val="vi-VN"/>
              </w:rPr>
            </w:pPr>
            <w:r w:rsidRPr="001151F0">
              <w:rPr>
                <w:rFonts w:ascii="Arial" w:hAnsi="Arial" w:cs="Arial"/>
                <w:lang w:val="vi-VN"/>
              </w:rPr>
              <w:t>Trải nghiệm được áp lực, trách nhiệm của một người thủ lĩnh khi nhận một đồ án lớn.</w:t>
            </w:r>
          </w:p>
        </w:tc>
      </w:tr>
      <w:tr w:rsidR="00AC1D15" w:rsidRPr="003E6AA9" w:rsidTr="00B41FA4">
        <w:trPr>
          <w:trHeight w:val="880"/>
        </w:trPr>
        <w:tc>
          <w:tcPr>
            <w:tcW w:w="1531" w:type="dxa"/>
          </w:tcPr>
          <w:p w:rsidR="00AC1D15" w:rsidRPr="003E6AA9" w:rsidRDefault="00AC1D15" w:rsidP="00B41FA4">
            <w:pPr>
              <w:jc w:val="center"/>
              <w:rPr>
                <w:rFonts w:ascii="Arial" w:hAnsi="Arial" w:cs="Arial"/>
                <w:sz w:val="28"/>
                <w:szCs w:val="28"/>
              </w:rPr>
            </w:pPr>
            <w:r w:rsidRPr="003E6AA9">
              <w:rPr>
                <w:rFonts w:ascii="Arial" w:hAnsi="Arial" w:cs="Arial"/>
                <w:sz w:val="28"/>
                <w:szCs w:val="28"/>
              </w:rPr>
              <w:t>Hoàng Anh Minh</w:t>
            </w:r>
          </w:p>
        </w:tc>
        <w:tc>
          <w:tcPr>
            <w:tcW w:w="2404"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dự buổi training frame work của thầy</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Hướng dẫn training cho các thành viên.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về kế toán ngân hang, từ nghiệp vụ tới dữ liệu.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khảo phần mềm MISA</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Hướng dẫn nghiệp vụ cho các thành viên trong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Thiết kế dữ liệu và cơ sở dữ liệu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công nghệ silverlight.</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tìm hiểu mô hình MVVM.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công nghệ WPF.</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công nghệ WCF.</w:t>
            </w:r>
          </w:p>
        </w:tc>
        <w:tc>
          <w:tcPr>
            <w:tcW w:w="3206"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Cài đặt đầy đủ môi trường cũng như kết nối thành công VPN.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Build được framework cũng như kết nối được database chung.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Đăng ký tài khoản trên redmine, tạo lập dự án, các vấn đề mới, quá trình, tiến độ bản thân.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Xem các video hướng dẫn của lớp.</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Clone project và tìm hiểu cấu trúc.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các buổi training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vào group phân hệ kế toán để thống nhất cơ sở dữ liệu dùng chung cho kế toán.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Thiết kế cơ sở dữ liệu gồm các table và store procedure.</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 table: PHIEUCHINGANHANG,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PHIEUTHINGANHANG,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CHITIETNGANHANG,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NGANHANG,      </w:t>
            </w:r>
            <w:r w:rsidRPr="003E6AA9">
              <w:rPr>
                <w:rFonts w:ascii="Arial" w:hAnsi="Arial" w:cs="Arial"/>
                <w:lang w:val="vi-VN"/>
              </w:rPr>
              <w:lastRenderedPageBreak/>
              <w:t>TAIKHOANNGANHANG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Thiết kế các store cho các table ở trên.</w:t>
            </w:r>
          </w:p>
        </w:tc>
        <w:tc>
          <w:tcPr>
            <w:tcW w:w="2990"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Cách làm việc nhóm, phân công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sử dụng redmine, bitrix để quản trị dự 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thức sử dụng framework để tạo phần mềm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Hiểu được cách làm việc của một đồ án lớn nhiều người làm như thế nào.</w:t>
            </w:r>
          </w:p>
          <w:p w:rsidR="00AC1D15" w:rsidRPr="003E6AA9" w:rsidRDefault="00AC1D15" w:rsidP="00B41FA4">
            <w:pPr>
              <w:pStyle w:val="ListParagraph"/>
              <w:ind w:left="0"/>
              <w:rPr>
                <w:rFonts w:ascii="Arial" w:hAnsi="Arial" w:cs="Arial"/>
                <w:b/>
                <w:lang w:val="vi-VN"/>
              </w:rPr>
            </w:pPr>
          </w:p>
        </w:tc>
      </w:tr>
      <w:tr w:rsidR="00AC1D15" w:rsidRPr="003E6AA9" w:rsidTr="00B41FA4">
        <w:trPr>
          <w:trHeight w:val="983"/>
        </w:trPr>
        <w:tc>
          <w:tcPr>
            <w:tcW w:w="1531" w:type="dxa"/>
          </w:tcPr>
          <w:p w:rsidR="00AC1D15" w:rsidRPr="003E6AA9" w:rsidRDefault="00AC1D15" w:rsidP="00B41FA4">
            <w:pPr>
              <w:rPr>
                <w:rFonts w:ascii="Arial" w:hAnsi="Arial" w:cs="Arial"/>
              </w:rPr>
            </w:pPr>
            <w:r w:rsidRPr="003E6AA9">
              <w:rPr>
                <w:rFonts w:ascii="Arial" w:hAnsi="Arial" w:cs="Arial"/>
              </w:rPr>
              <w:t>Lê Minh Phú</w:t>
            </w:r>
          </w:p>
        </w:tc>
        <w:tc>
          <w:tcPr>
            <w:tcW w:w="2404"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Build framework của thầy đã gửi.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Cài đặt môi trường và kết nối VPN.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Nghiên cứu về kế toán ngân hàng.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khảo phần mềm MISA.</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Tạo table và procedure cho phiếu chi.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Code sprint phiếu chi.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Tạo GUI cho phiếu thu.</w:t>
            </w:r>
          </w:p>
          <w:p w:rsidR="00AC1D15" w:rsidRPr="003E6AA9" w:rsidRDefault="00AC1D15" w:rsidP="00B41FA4">
            <w:pPr>
              <w:ind w:left="-40"/>
              <w:rPr>
                <w:rFonts w:ascii="Arial" w:hAnsi="Arial" w:cs="Arial"/>
                <w:szCs w:val="26"/>
              </w:rPr>
            </w:pPr>
          </w:p>
        </w:tc>
        <w:tc>
          <w:tcPr>
            <w:tcW w:w="3206"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Cài đặt đầy đủ môi trường cũng như kết nối thành công VPN.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Build được framework cũng như kết nối được database chung.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Đăng ký tài khoản trên redmine, tạo lập dự án, các vấn đề mới, quá trình, tiến độ bản thân.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buổi trainning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Xem các video hướng dẫn của lớp.</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Clone project và tìm hiểu cấu trúc.</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t>Tham gia h</w:t>
            </w:r>
            <w:r w:rsidRPr="003E6AA9">
              <w:rPr>
                <w:rFonts w:ascii="Arial" w:hAnsi="Arial" w:cs="Arial"/>
                <w:lang w:val="vi-VN"/>
              </w:rPr>
              <w:t>ọp nhóm đầy đủ hằng tuần để báo cáo công việc đã làm cũng như lỗi gặp phải hay những gì cần thắc mắc.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Code giao diện và thiết kế theo mẫu phiếu chi.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Tiến hành tạo trang cho phiếu chi. Tuy có gặp lỗi tạo trang nhưng đã sửa được..</w:t>
            </w:r>
          </w:p>
          <w:p w:rsidR="00AC1D15" w:rsidRPr="003E6AA9" w:rsidRDefault="00AC1D15" w:rsidP="00A4202A">
            <w:pPr>
              <w:pStyle w:val="ListParagraph"/>
              <w:numPr>
                <w:ilvl w:val="0"/>
                <w:numId w:val="123"/>
              </w:numPr>
              <w:jc w:val="left"/>
              <w:rPr>
                <w:rFonts w:ascii="Arial" w:hAnsi="Arial" w:cs="Arial"/>
                <w:lang w:val="vi-VN"/>
              </w:rPr>
            </w:pPr>
            <w:r>
              <w:rPr>
                <w:rFonts w:ascii="Arial" w:hAnsi="Arial" w:cs="Arial"/>
                <w:lang w:val="vi-VN"/>
              </w:rPr>
              <w:t>Cùng tham gia viết</w:t>
            </w:r>
            <w:r w:rsidRPr="003E6AA9">
              <w:rPr>
                <w:rFonts w:ascii="Arial" w:hAnsi="Arial" w:cs="Arial"/>
                <w:lang w:val="vi-VN"/>
              </w:rPr>
              <w:t xml:space="preserve"> ViewModel, View, reference cho phiếu chi.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Gửi nhóm trưởng xem lại, kiểm thử và commit.</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Hoàn thành ph</w:t>
            </w:r>
            <w:r>
              <w:rPr>
                <w:rFonts w:ascii="Arial" w:hAnsi="Arial" w:cs="Arial"/>
                <w:lang w:val="vi-VN"/>
              </w:rPr>
              <w:t>ầ</w:t>
            </w:r>
            <w:r w:rsidRPr="003E6AA9">
              <w:rPr>
                <w:rFonts w:ascii="Arial" w:hAnsi="Arial" w:cs="Arial"/>
                <w:lang w:val="vi-VN"/>
              </w:rPr>
              <w:t>n code và thiết kế giao diện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Tiếp nhận công việc của nhóm trưởng phân chia. Trao đổi thảo luận với các thành viên trong nhóm về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Gửi lại cho thành viên khác để hoàn thiện phần còn lại.</w:t>
            </w:r>
          </w:p>
        </w:tc>
        <w:tc>
          <w:tcPr>
            <w:tcW w:w="2990"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Hiểu được cách làm việc của một đồ án lớn nhiều người làm như thế nào.</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Nắm được phương pháp, cũng như framework, quá trình làm việc nhóm, phân công.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Trải nghiệm được áp lực, trách nhiệm khi nhận một đồ án lớn.</w:t>
            </w:r>
          </w:p>
        </w:tc>
      </w:tr>
      <w:tr w:rsidR="00AC1D15" w:rsidRPr="003E6AA9" w:rsidTr="00B41FA4">
        <w:trPr>
          <w:trHeight w:val="1339"/>
        </w:trPr>
        <w:tc>
          <w:tcPr>
            <w:tcW w:w="1531" w:type="dxa"/>
          </w:tcPr>
          <w:p w:rsidR="00AC1D15" w:rsidRPr="003E6AA9" w:rsidRDefault="00AC1D15" w:rsidP="00B41FA4">
            <w:pPr>
              <w:rPr>
                <w:rFonts w:ascii="Arial" w:hAnsi="Arial" w:cs="Arial"/>
              </w:rPr>
            </w:pPr>
            <w:r w:rsidRPr="003E6AA9">
              <w:rPr>
                <w:rFonts w:ascii="Arial" w:hAnsi="Arial" w:cs="Arial"/>
              </w:rPr>
              <w:t>Hoàng Bách Tùng</w:t>
            </w:r>
          </w:p>
        </w:tc>
        <w:tc>
          <w:tcPr>
            <w:tcW w:w="2404"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Build framework của thầy đã gửi.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Cài đặt môi trường và kết nối VPN.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Nhận phân chia công việc, ghi lại quá trình trên redmine.</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Code sprint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Tạo GUI cho phiếu thu.</w:t>
            </w:r>
          </w:p>
          <w:p w:rsidR="00AC1D15" w:rsidRPr="003E6AA9" w:rsidRDefault="00AC1D15" w:rsidP="00B41FA4">
            <w:pPr>
              <w:ind w:left="-40"/>
              <w:rPr>
                <w:rFonts w:ascii="Arial" w:hAnsi="Arial" w:cs="Arial"/>
                <w:szCs w:val="26"/>
              </w:rPr>
            </w:pPr>
          </w:p>
        </w:tc>
        <w:tc>
          <w:tcPr>
            <w:tcW w:w="3206"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Cài đặt đầy đủ môi trường cũng như kết nối thành công VPN.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Build được framework cũng như kết nối được database chung.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Đăng ký tài khoản trên redmine, tạo lập dự án, các vấn đề mới, quá trình, tiến độ bản thân.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buổi trainning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Xem các video hướng dẫn của lớp.</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Clone project và tìm hiểu cấu trúc.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Họp nhóm đầy đủ hằng tuần để báo cáo công việc đã làm cũng như lỗi gặp phải hay những gì cần thắc mắc.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Tìm kiếm tài liệu, tham khảo các mẫu phiếu thu-chi của nhiều ngân hàng.</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Code giao diện và thiết kế theo mẫu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Tiến hành tạo trang cho phiếu thu. Tuy có gặp lỗi tạo trang nhưng đã sửa được.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Sau đó code chức năng cho phiếu thu, tham khảo bên Branch rồi sau đó thêm vào, chỉnh sửa cũng như xóa những thứ để phiếu chi phù hợp hơn.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Viết ViewModel, EditViewModel cho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Trong quá trình làm có gặp lỗi không nhận reference nhưng đã tìm hiểu và biết cách sửa lỗi.</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Gửi nhóm trưởng xem lại, kiểm thử và commit.</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Tạo store procedure Approve, Search cho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Hoàn thành phần code và thiết kế giao diện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Tiếp nhận công việc của nhóm trưởng phân chia. Trao đổi thảo luận với các thành viên trong nhóm về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Gửi lại cho thành viên khác để hoàn thiện phần còn lại.</w:t>
            </w:r>
          </w:p>
        </w:tc>
        <w:tc>
          <w:tcPr>
            <w:tcW w:w="2990"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Cách làm việc nhóm, phân công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sử dụng redmine, bitrix để quản trị dự 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thức sử dụng framework để tạo phần mềm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Hiểu được cách làm việc của một đồ án lớn nhiều người làm như thế nào.</w:t>
            </w:r>
          </w:p>
          <w:p w:rsidR="00AC1D15" w:rsidRPr="003E6AA9" w:rsidRDefault="00AC1D15" w:rsidP="00B41FA4">
            <w:pPr>
              <w:pStyle w:val="ListParagraph"/>
              <w:ind w:left="0"/>
              <w:rPr>
                <w:rFonts w:ascii="Arial" w:hAnsi="Arial" w:cs="Arial"/>
                <w:lang w:val="vi-VN"/>
              </w:rPr>
            </w:pPr>
          </w:p>
        </w:tc>
      </w:tr>
      <w:tr w:rsidR="00AC1D15" w:rsidRPr="003E6AA9" w:rsidTr="00B41FA4">
        <w:trPr>
          <w:trHeight w:val="1260"/>
        </w:trPr>
        <w:tc>
          <w:tcPr>
            <w:tcW w:w="1531" w:type="dxa"/>
          </w:tcPr>
          <w:p w:rsidR="00AC1D15" w:rsidRPr="003E6AA9" w:rsidRDefault="00AC1D15" w:rsidP="00B41FA4">
            <w:pPr>
              <w:rPr>
                <w:rFonts w:ascii="Times New Roman" w:hAnsi="Times New Roman"/>
                <w:sz w:val="24"/>
                <w:szCs w:val="24"/>
              </w:rPr>
            </w:pPr>
            <w:r w:rsidRPr="003E6AA9">
              <w:rPr>
                <w:rFonts w:ascii="Times New Roman" w:hAnsi="Times New Roman"/>
                <w:sz w:val="24"/>
                <w:szCs w:val="24"/>
              </w:rPr>
              <w:t>Nguyễn Công Lý</w:t>
            </w:r>
          </w:p>
        </w:tc>
        <w:tc>
          <w:tcPr>
            <w:tcW w:w="2404" w:type="dxa"/>
          </w:tcPr>
          <w:p w:rsidR="00AC1D15" w:rsidRPr="003E6AA9" w:rsidRDefault="00AC1D15" w:rsidP="00A4202A">
            <w:pPr>
              <w:pStyle w:val="ListParagraph"/>
              <w:numPr>
                <w:ilvl w:val="0"/>
                <w:numId w:val="123"/>
              </w:numPr>
              <w:jc w:val="left"/>
              <w:rPr>
                <w:rFonts w:ascii="Arial" w:hAnsi="Arial" w:cs="Arial"/>
                <w:shd w:val="clear" w:color="auto" w:fill="FEFEFE"/>
                <w:lang w:val="vi-VN"/>
              </w:rPr>
            </w:pPr>
            <w:r w:rsidRPr="003E6AA9">
              <w:rPr>
                <w:rFonts w:ascii="Arial" w:hAnsi="Arial" w:cs="Arial"/>
                <w:shd w:val="clear" w:color="auto" w:fill="FEFEFE"/>
                <w:lang w:val="vi-VN"/>
              </w:rPr>
              <w:t>Cài đặt môi trường và kết nối VPN.</w:t>
            </w:r>
          </w:p>
          <w:p w:rsidR="00AC1D15" w:rsidRPr="003E6AA9" w:rsidRDefault="00AC1D15" w:rsidP="00A4202A">
            <w:pPr>
              <w:pStyle w:val="ListParagraph"/>
              <w:numPr>
                <w:ilvl w:val="0"/>
                <w:numId w:val="123"/>
              </w:numPr>
              <w:jc w:val="left"/>
              <w:rPr>
                <w:rFonts w:ascii="Arial" w:hAnsi="Arial" w:cs="Arial"/>
                <w:shd w:val="clear" w:color="auto" w:fill="FEFEFE"/>
                <w:lang w:val="vi-VN"/>
              </w:rPr>
            </w:pPr>
            <w:r w:rsidRPr="003E6AA9">
              <w:rPr>
                <w:rFonts w:ascii="Arial" w:hAnsi="Arial" w:cs="Arial"/>
                <w:shd w:val="clear" w:color="auto" w:fill="FEFEFE"/>
                <w:lang w:val="vi-VN"/>
              </w:rPr>
              <w:t xml:space="preserve">Build framework của thầy đã gửi. </w:t>
            </w:r>
          </w:p>
          <w:p w:rsidR="00AC1D15" w:rsidRPr="003E6AA9" w:rsidRDefault="00AC1D15" w:rsidP="00A4202A">
            <w:pPr>
              <w:pStyle w:val="ListParagraph"/>
              <w:numPr>
                <w:ilvl w:val="0"/>
                <w:numId w:val="123"/>
              </w:numPr>
              <w:jc w:val="left"/>
              <w:rPr>
                <w:rFonts w:ascii="Arial" w:hAnsi="Arial" w:cs="Arial"/>
                <w:shd w:val="clear" w:color="auto" w:fill="FEFEFE"/>
                <w:lang w:val="vi-VN"/>
              </w:rPr>
            </w:pPr>
            <w:r w:rsidRPr="003E6AA9">
              <w:rPr>
                <w:rFonts w:ascii="Arial" w:hAnsi="Arial" w:cs="Arial"/>
                <w:shd w:val="clear" w:color="auto" w:fill="FEFEFE"/>
                <w:lang w:val="vi-VN"/>
              </w:rPr>
              <w:t>Nhận phân chia công việc, ghi lại quá trình trên redmine.</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shd w:val="clear" w:color="auto" w:fill="FEFEFE"/>
                <w:lang w:val="vi-VN"/>
              </w:rPr>
              <w:t>• Tạo GUI cho phiếu thu.</w:t>
            </w:r>
          </w:p>
        </w:tc>
        <w:tc>
          <w:tcPr>
            <w:tcW w:w="3206"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Tiền hành cài đặt môi trường và kết nối thành công VPN. </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Kết nối database chung và build Framework</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Đăng ký tài khoản trên redmine, tạo lập dự án, các vấn đề mới, quá trình, tiến độ bản thân.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gia đầy đủ các buổi trainning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Xem các video hướng dẫn của lớp</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Clone project và tìm hiểu cấu trúc. </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Họp nhóm đầy đủ hằng tuần, báo cáo tiến độ công việc và tham gia giải đáp các thắc mắc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Code ViewModel, EditViewModel cho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Tìm hiểu và biết cách </w:t>
            </w:r>
            <w:r w:rsidRPr="003E6AA9">
              <w:rPr>
                <w:rFonts w:ascii="Arial" w:hAnsi="Arial" w:cs="Arial"/>
                <w:lang w:val="vi-VN"/>
              </w:rPr>
              <w:lastRenderedPageBreak/>
              <w:t>sửa lỗi gặp lỗi không nhận reference</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Gửi nhóm trưởng xem lại, kiểm thử và commit.</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Tạo store procedure Approve, Search cho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Hoàn thành phần code và thiết kế giao diện phiếu thu.</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Tiếp nhận công việc của nhóm trưởng phân chia. Trao đổi thảo luận với các thành viên trong nhóm về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Gửi lại cho thành viên khác để hoàn thành phần còn lại</w:t>
            </w:r>
          </w:p>
        </w:tc>
        <w:tc>
          <w:tcPr>
            <w:tcW w:w="2990"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lastRenderedPageBreak/>
              <w:t>Cách làm việc nhóm, phân công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sử dụng redmine, bitrix để quản trị dự 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thức sử dụng framework để tạo phần mềm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Hiểu được cách làm việc của một đồ án lớn nhiều người làm như thế nào.</w:t>
            </w:r>
          </w:p>
          <w:p w:rsidR="00AC1D15" w:rsidRPr="003E6AA9" w:rsidRDefault="00AC1D15" w:rsidP="00B41FA4">
            <w:pPr>
              <w:pStyle w:val="ListParagraph"/>
              <w:ind w:left="0"/>
              <w:rPr>
                <w:rFonts w:ascii="Arial" w:hAnsi="Arial" w:cs="Arial"/>
                <w:lang w:val="vi-VN"/>
              </w:rPr>
            </w:pPr>
          </w:p>
        </w:tc>
      </w:tr>
      <w:tr w:rsidR="00AC1D15" w:rsidRPr="003E6AA9" w:rsidTr="00B41FA4">
        <w:trPr>
          <w:trHeight w:val="1260"/>
        </w:trPr>
        <w:tc>
          <w:tcPr>
            <w:tcW w:w="1531" w:type="dxa"/>
          </w:tcPr>
          <w:p w:rsidR="00AC1D15" w:rsidRPr="003E6AA9" w:rsidRDefault="00AC1D15" w:rsidP="00B41FA4">
            <w:pPr>
              <w:rPr>
                <w:rFonts w:ascii="Arial" w:hAnsi="Arial" w:cs="Arial"/>
              </w:rPr>
            </w:pPr>
            <w:r w:rsidRPr="003E6AA9">
              <w:rPr>
                <w:rFonts w:ascii="Arial" w:hAnsi="Arial" w:cs="Arial"/>
              </w:rPr>
              <w:t>Trần Anh Phong</w:t>
            </w:r>
          </w:p>
        </w:tc>
        <w:tc>
          <w:tcPr>
            <w:tcW w:w="2404"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Tìm hiểu Silverlight,MVVM </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Tìm hiểu phần mềm Misa về chức năngcần thực hiện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Tìm hiểu nghiệp vụ</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Tham dự buổi training của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Tìm hiểu công nghệ</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 xml:space="preserve">Cài đặt môi trường phát triển,build </w:t>
            </w:r>
            <w:r w:rsidRPr="003E6AA9">
              <w:rPr>
                <w:rFonts w:ascii="Arial" w:hAnsi="Arial" w:cs="Arial"/>
                <w:color w:val="222222"/>
                <w:shd w:val="clear" w:color="auto" w:fill="FFFFFF"/>
                <w:lang w:val="vi-VN"/>
              </w:rPr>
              <w:t>framework</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Xem các video hướng dẫn của lớp.</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Clone project và tìm hiểu cấu trúc</w:t>
            </w:r>
          </w:p>
          <w:p w:rsidR="00AC1D15" w:rsidRPr="003E6AA9" w:rsidRDefault="00AC1D15" w:rsidP="00B41FA4">
            <w:pPr>
              <w:rPr>
                <w:rFonts w:ascii="Arial" w:hAnsi="Arial" w:cs="Arial"/>
                <w:szCs w:val="26"/>
              </w:rPr>
            </w:pPr>
          </w:p>
        </w:tc>
        <w:tc>
          <w:tcPr>
            <w:tcW w:w="3206" w:type="dxa"/>
          </w:tcPr>
          <w:p w:rsidR="00AC1D15" w:rsidRPr="003E6AA9" w:rsidRDefault="00AC1D15" w:rsidP="00A4202A">
            <w:pPr>
              <w:pStyle w:val="ListParagraph"/>
              <w:numPr>
                <w:ilvl w:val="0"/>
                <w:numId w:val="123"/>
              </w:numPr>
              <w:jc w:val="left"/>
              <w:rPr>
                <w:rFonts w:ascii="Arial" w:hAnsi="Arial" w:cs="Arial"/>
                <w:color w:val="222222"/>
                <w:shd w:val="clear" w:color="auto" w:fill="FFFFFF"/>
                <w:lang w:val="vi-VN"/>
              </w:rPr>
            </w:pPr>
            <w:r w:rsidRPr="003E6AA9">
              <w:rPr>
                <w:rFonts w:ascii="Arial" w:hAnsi="Arial" w:cs="Arial"/>
                <w:color w:val="222222"/>
                <w:shd w:val="clear" w:color="auto" w:fill="FFFFFF"/>
                <w:lang w:val="vi-VN"/>
              </w:rPr>
              <w:t>Tiến hành tạo giao diện cho chức năng đầu tiên</w:t>
            </w:r>
            <w:r w:rsidRPr="003E6AA9">
              <w:rPr>
                <w:rFonts w:ascii="Arial" w:hAnsi="Arial" w:cs="Arial"/>
                <w:color w:val="222222"/>
                <w:lang w:val="vi-VN"/>
              </w:rPr>
              <w:br/>
            </w:r>
            <w:r w:rsidRPr="003E6AA9">
              <w:rPr>
                <w:rFonts w:ascii="Arial" w:hAnsi="Arial" w:cs="Arial"/>
                <w:color w:val="222222"/>
                <w:shd w:val="clear" w:color="auto" w:fill="FFFFFF"/>
                <w:lang w:val="vi-VN"/>
              </w:rPr>
              <w:t xml:space="preserve"> Dựa vào mẫu có sẵn (branchclient), tạo trang riêng cho chức năng.</w:t>
            </w:r>
          </w:p>
          <w:p w:rsidR="00AC1D15" w:rsidRPr="003E6AA9" w:rsidRDefault="00AC1D15" w:rsidP="00A4202A">
            <w:pPr>
              <w:pStyle w:val="ListParagraph"/>
              <w:numPr>
                <w:ilvl w:val="0"/>
                <w:numId w:val="123"/>
              </w:numPr>
              <w:jc w:val="left"/>
              <w:rPr>
                <w:rStyle w:val="apple-converted-space"/>
                <w:rFonts w:ascii="Arial" w:hAnsi="Arial" w:cs="Arial"/>
                <w:color w:val="222222"/>
                <w:shd w:val="clear" w:color="auto" w:fill="FFFFFF"/>
                <w:lang w:val="vi-VN"/>
              </w:rPr>
            </w:pPr>
            <w:r w:rsidRPr="003E6AA9">
              <w:rPr>
                <w:rFonts w:ascii="Arial" w:hAnsi="Arial" w:cs="Arial"/>
                <w:color w:val="222222"/>
                <w:shd w:val="clear" w:color="auto" w:fill="FFFFFF"/>
                <w:lang w:val="vi-VN"/>
              </w:rPr>
              <w:t>Chỉnh sửa lại tham chiếu trên GUI</w:t>
            </w:r>
            <w:r w:rsidRPr="003E6AA9">
              <w:rPr>
                <w:rStyle w:val="apple-converted-space"/>
                <w:rFonts w:ascii="Arial" w:hAnsi="Arial" w:cs="Arial"/>
                <w:color w:val="222222"/>
                <w:shd w:val="clear" w:color="auto" w:fill="FFFFFF"/>
                <w:lang w:val="vi-VN"/>
              </w:rPr>
              <w:t> </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Tìm hiểu nghiệp vụ về phiếu thu, phiếu chi</w:t>
            </w:r>
          </w:p>
          <w:p w:rsidR="00AC1D15" w:rsidRPr="003E6AA9" w:rsidRDefault="00AC1D15" w:rsidP="00A4202A">
            <w:pPr>
              <w:pStyle w:val="ListParagraph"/>
              <w:numPr>
                <w:ilvl w:val="0"/>
                <w:numId w:val="123"/>
              </w:numPr>
              <w:jc w:val="left"/>
              <w:rPr>
                <w:rFonts w:ascii="Arial" w:hAnsi="Arial" w:cs="Arial"/>
                <w:color w:val="222222"/>
                <w:shd w:val="clear" w:color="auto" w:fill="FFFFFF"/>
                <w:lang w:val="vi-VN"/>
              </w:rPr>
            </w:pPr>
            <w:r w:rsidRPr="003E6AA9">
              <w:rPr>
                <w:rFonts w:ascii="Arial" w:hAnsi="Arial" w:cs="Arial"/>
                <w:color w:val="222222"/>
                <w:shd w:val="clear" w:color="auto" w:fill="FFFFFF"/>
                <w:lang w:val="vi-VN"/>
              </w:rPr>
              <w:t>Xem lại và chỉnh sửa code trước khi kết thúc Sprint 2</w:t>
            </w:r>
          </w:p>
          <w:p w:rsidR="00AC1D15" w:rsidRPr="003E6AA9" w:rsidRDefault="00AC1D15" w:rsidP="00A4202A">
            <w:pPr>
              <w:pStyle w:val="ListParagraph"/>
              <w:numPr>
                <w:ilvl w:val="0"/>
                <w:numId w:val="123"/>
              </w:numPr>
              <w:jc w:val="left"/>
              <w:rPr>
                <w:rFonts w:ascii="Arial" w:hAnsi="Arial" w:cs="Arial"/>
                <w:color w:val="222222"/>
                <w:shd w:val="clear" w:color="auto" w:fill="FFFFFF"/>
                <w:lang w:val="vi-VN"/>
              </w:rPr>
            </w:pPr>
            <w:r w:rsidRPr="003E6AA9">
              <w:rPr>
                <w:rFonts w:ascii="Arial" w:hAnsi="Arial" w:cs="Arial"/>
                <w:lang w:val="vi-VN"/>
              </w:rPr>
              <w:t>Thảo luận và góp ý công việc của các thành viên trong nhóm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Hỗ trợ các thành viên khác trong quá trình hiện thực chức năng phiếu chi</w:t>
            </w:r>
          </w:p>
          <w:p w:rsidR="00AC1D15" w:rsidRPr="003E6AA9" w:rsidRDefault="00AC1D15" w:rsidP="00B41FA4">
            <w:pPr>
              <w:rPr>
                <w:rFonts w:ascii="Arial" w:hAnsi="Arial" w:cs="Arial"/>
                <w:szCs w:val="26"/>
              </w:rPr>
            </w:pPr>
          </w:p>
        </w:tc>
        <w:tc>
          <w:tcPr>
            <w:tcW w:w="2990" w:type="dxa"/>
          </w:tcPr>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làm việc nhóm, phân công công việc.</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sử dụng redmine, bitrix để quản trị dự án.</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Cách thức sử dụng framework để tạo phần mềm</w:t>
            </w:r>
          </w:p>
          <w:p w:rsidR="00AC1D15" w:rsidRPr="003E6AA9" w:rsidRDefault="00AC1D15" w:rsidP="00A4202A">
            <w:pPr>
              <w:pStyle w:val="ListParagraph"/>
              <w:numPr>
                <w:ilvl w:val="0"/>
                <w:numId w:val="123"/>
              </w:numPr>
              <w:jc w:val="left"/>
              <w:rPr>
                <w:rFonts w:ascii="Arial" w:hAnsi="Arial" w:cs="Arial"/>
                <w:lang w:val="vi-VN"/>
              </w:rPr>
            </w:pPr>
            <w:r w:rsidRPr="003E6AA9">
              <w:rPr>
                <w:rFonts w:ascii="Arial" w:hAnsi="Arial" w:cs="Arial"/>
                <w:lang w:val="vi-VN"/>
              </w:rPr>
              <w:t>Hiểu được cách làm việc của một đồ án lớn nhiều người làm như thế nào.</w:t>
            </w:r>
          </w:p>
          <w:p w:rsidR="00AC1D15" w:rsidRPr="003E6AA9" w:rsidRDefault="00AC1D15" w:rsidP="00B41FA4">
            <w:pPr>
              <w:pStyle w:val="ListParagraph"/>
              <w:ind w:left="0"/>
              <w:rPr>
                <w:rFonts w:ascii="Arial" w:hAnsi="Arial" w:cs="Arial"/>
                <w:lang w:val="vi-VN"/>
              </w:rPr>
            </w:pPr>
          </w:p>
        </w:tc>
      </w:tr>
    </w:tbl>
    <w:p w:rsidR="00F51B98" w:rsidRPr="00C4467B" w:rsidRDefault="00F51B98" w:rsidP="00F51B98">
      <w:pPr>
        <w:jc w:val="both"/>
        <w:rPr>
          <w:rFonts w:ascii="Arial" w:eastAsia="Times New Roman" w:hAnsi="Arial" w:cs="Arial"/>
          <w:sz w:val="17"/>
          <w:szCs w:val="17"/>
        </w:rPr>
      </w:pPr>
    </w:p>
    <w:p w:rsidR="00F51B98" w:rsidRDefault="00F51B98">
      <w:pPr>
        <w:spacing w:after="200" w:line="276" w:lineRule="auto"/>
        <w:rPr>
          <w:rFonts w:ascii="Arial" w:eastAsia="Times New Roman" w:hAnsi="Arial" w:cs="Arial"/>
          <w:sz w:val="17"/>
          <w:szCs w:val="17"/>
        </w:rPr>
      </w:pPr>
      <w:r>
        <w:rPr>
          <w:rFonts w:ascii="Arial" w:eastAsia="Times New Roman" w:hAnsi="Arial" w:cs="Arial"/>
          <w:sz w:val="17"/>
          <w:szCs w:val="17"/>
        </w:rPr>
        <w:br w:type="page"/>
      </w:r>
    </w:p>
    <w:p w:rsidR="00F51B98" w:rsidRPr="00C4467B" w:rsidRDefault="00F51B98" w:rsidP="00F51B98">
      <w:pPr>
        <w:jc w:val="both"/>
        <w:rPr>
          <w:rFonts w:ascii="Arial" w:eastAsia="Times New Roman" w:hAnsi="Arial" w:cs="Arial"/>
          <w:sz w:val="17"/>
          <w:szCs w:val="17"/>
        </w:rPr>
      </w:pPr>
    </w:p>
    <w:p w:rsidR="00CA78B2" w:rsidRPr="00501697" w:rsidRDefault="00803DE2" w:rsidP="00CA78B2">
      <w:pPr>
        <w:ind w:left="1440" w:right="1040"/>
        <w:jc w:val="center"/>
        <w:rPr>
          <w:rFonts w:ascii="Arial" w:hAnsi="Arial" w:cs="Arial"/>
          <w:b/>
          <w:szCs w:val="26"/>
          <w:shd w:val="clear" w:color="auto" w:fill="FFFFFF"/>
        </w:rPr>
      </w:pPr>
      <w:r>
        <w:rPr>
          <w:rFonts w:ascii="Arial" w:hAnsi="Arial" w:cs="Arial"/>
          <w:b/>
          <w:szCs w:val="26"/>
        </w:rPr>
        <w:tab/>
      </w:r>
      <w:r w:rsidR="00CA78B2" w:rsidRPr="00501697">
        <w:rPr>
          <w:rFonts w:ascii="Arial" w:hAnsi="Arial" w:cs="Arial"/>
          <w:b/>
          <w:szCs w:val="26"/>
        </w:rPr>
        <w:t xml:space="preserve">Đề tài: </w:t>
      </w:r>
      <w:r w:rsidR="00CA78B2" w:rsidRPr="00501697">
        <w:rPr>
          <w:rFonts w:ascii="Arial" w:hAnsi="Arial" w:cs="Arial"/>
          <w:b/>
          <w:szCs w:val="26"/>
          <w:shd w:val="clear" w:color="auto" w:fill="FFFFFF"/>
        </w:rPr>
        <w:t>Xây dựng hệ thống ERP cho Công ty SBA</w:t>
      </w:r>
    </w:p>
    <w:p w:rsidR="00CA78B2" w:rsidRDefault="00CA78B2" w:rsidP="00CA78B2">
      <w:pPr>
        <w:ind w:left="1440" w:right="1040"/>
        <w:jc w:val="center"/>
        <w:rPr>
          <w:rFonts w:ascii="Arial" w:hAnsi="Arial" w:cs="Arial"/>
          <w:b/>
          <w:szCs w:val="26"/>
        </w:rPr>
      </w:pPr>
      <w:r w:rsidRPr="00501697">
        <w:rPr>
          <w:rFonts w:ascii="Arial" w:hAnsi="Arial" w:cs="Arial"/>
          <w:b/>
          <w:szCs w:val="26"/>
        </w:rPr>
        <w:t xml:space="preserve">Module: Kế toán </w:t>
      </w:r>
      <w:r>
        <w:rPr>
          <w:rFonts w:ascii="Arial" w:hAnsi="Arial" w:cs="Arial"/>
          <w:b/>
          <w:szCs w:val="26"/>
        </w:rPr>
        <w:t>các khoản phải thu phải trả</w:t>
      </w:r>
    </w:p>
    <w:p w:rsidR="00CA78B2" w:rsidRDefault="00CA78B2" w:rsidP="00803DE2">
      <w:pPr>
        <w:tabs>
          <w:tab w:val="left" w:pos="3941"/>
        </w:tabs>
        <w:ind w:left="1440" w:right="1040"/>
        <w:rPr>
          <w:rFonts w:ascii="Arial" w:hAnsi="Arial" w:cs="Arial"/>
          <w:b/>
          <w:szCs w:val="26"/>
        </w:rPr>
      </w:pPr>
    </w:p>
    <w:p w:rsidR="00F51B98" w:rsidRPr="00501697" w:rsidRDefault="00CA78B2" w:rsidP="00803DE2">
      <w:pPr>
        <w:tabs>
          <w:tab w:val="left" w:pos="3941"/>
        </w:tabs>
        <w:ind w:left="1440" w:right="1040"/>
        <w:rPr>
          <w:rFonts w:ascii="Arial" w:hAnsi="Arial" w:cs="Arial"/>
          <w:b/>
          <w:szCs w:val="26"/>
        </w:rPr>
      </w:pPr>
      <w:r>
        <w:rPr>
          <w:rFonts w:ascii="Arial" w:hAnsi="Arial" w:cs="Arial"/>
          <w:b/>
          <w:szCs w:val="26"/>
        </w:rPr>
        <w:tab/>
      </w:r>
      <w:r w:rsidR="00803DE2">
        <w:rPr>
          <w:rFonts w:ascii="Arial" w:hAnsi="Arial" w:cs="Arial"/>
          <w:b/>
          <w:szCs w:val="26"/>
        </w:rPr>
        <w:t>Nhóm 14</w:t>
      </w:r>
    </w:p>
    <w:p w:rsidR="00F51B98" w:rsidRPr="00C4467B" w:rsidRDefault="00F51B98" w:rsidP="00F51B98">
      <w:pPr>
        <w:ind w:left="1440" w:right="1040"/>
        <w:jc w:val="center"/>
        <w:rPr>
          <w:rFonts w:ascii="Arial" w:hAnsi="Arial" w:cs="Arial"/>
          <w:b/>
          <w:szCs w:val="26"/>
        </w:rPr>
      </w:pPr>
      <w:r>
        <w:rPr>
          <w:rFonts w:ascii="Arial" w:hAnsi="Arial" w:cs="Arial"/>
          <w:b/>
          <w:szCs w:val="26"/>
        </w:rPr>
        <w:tab/>
      </w:r>
    </w:p>
    <w:tbl>
      <w:tblPr>
        <w:tblpPr w:leftFromText="180" w:rightFromText="180" w:vertAnchor="text" w:horzAnchor="page" w:tblpX="2896" w:tblpY="439"/>
        <w:tblOverlap w:val="never"/>
        <w:tblW w:w="0" w:type="auto"/>
        <w:tblLayout w:type="fixed"/>
        <w:tblCellMar>
          <w:left w:w="0" w:type="dxa"/>
          <w:right w:w="0" w:type="dxa"/>
        </w:tblCellMar>
        <w:tblLook w:val="01E0" w:firstRow="1" w:lastRow="1" w:firstColumn="1" w:lastColumn="1" w:noHBand="0" w:noVBand="0"/>
      </w:tblPr>
      <w:tblGrid>
        <w:gridCol w:w="2618"/>
        <w:gridCol w:w="3417"/>
        <w:gridCol w:w="1908"/>
      </w:tblGrid>
      <w:tr w:rsidR="00F51B98" w:rsidRPr="00C4467B" w:rsidTr="00B41FA4">
        <w:trPr>
          <w:trHeight w:hRule="exact" w:val="348"/>
        </w:trPr>
        <w:tc>
          <w:tcPr>
            <w:tcW w:w="2618" w:type="dxa"/>
          </w:tcPr>
          <w:p w:rsidR="00F51B98" w:rsidRPr="00807CBC" w:rsidRDefault="00F51B98" w:rsidP="00B41FA4">
            <w:pPr>
              <w:pStyle w:val="NoSpacing"/>
              <w:spacing w:line="360" w:lineRule="auto"/>
              <w:jc w:val="both"/>
              <w:rPr>
                <w:rFonts w:ascii="Arial" w:hAnsi="Arial" w:cs="Arial"/>
                <w:b/>
                <w:szCs w:val="26"/>
              </w:rPr>
            </w:pPr>
            <w:r w:rsidRPr="00807CBC">
              <w:rPr>
                <w:rFonts w:ascii="Arial" w:hAnsi="Arial" w:cs="Arial"/>
                <w:b/>
                <w:szCs w:val="26"/>
              </w:rPr>
              <w:t>Sinh viên thực hiện:</w:t>
            </w: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Nguyễn Thành Luân</w:t>
            </w:r>
          </w:p>
        </w:tc>
        <w:tc>
          <w:tcPr>
            <w:tcW w:w="1908"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13520473</w:t>
            </w:r>
          </w:p>
        </w:tc>
      </w:tr>
      <w:tr w:rsidR="00F51B98" w:rsidRPr="00C4467B" w:rsidTr="00B41FA4">
        <w:trPr>
          <w:trHeight w:hRule="exact" w:val="331"/>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Lê Thị Kim Chung</w:t>
            </w:r>
          </w:p>
        </w:tc>
        <w:tc>
          <w:tcPr>
            <w:tcW w:w="1908"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13520082</w:t>
            </w:r>
          </w:p>
        </w:tc>
      </w:tr>
      <w:tr w:rsidR="00F51B98" w:rsidRPr="00C4467B" w:rsidTr="00B41FA4">
        <w:trPr>
          <w:trHeight w:hRule="exact" w:val="331"/>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Trần Anh Tuất</w:t>
            </w:r>
          </w:p>
        </w:tc>
        <w:tc>
          <w:tcPr>
            <w:tcW w:w="1908"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13521003</w:t>
            </w:r>
          </w:p>
        </w:tc>
      </w:tr>
      <w:tr w:rsidR="00F51B98" w:rsidRPr="00C4467B" w:rsidTr="00B41FA4">
        <w:trPr>
          <w:trHeight w:hRule="exact" w:val="331"/>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Nguyễn Anh Tuấn</w:t>
            </w:r>
          </w:p>
        </w:tc>
        <w:tc>
          <w:tcPr>
            <w:tcW w:w="1908"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13520999</w:t>
            </w:r>
          </w:p>
        </w:tc>
      </w:tr>
      <w:tr w:rsidR="00F51B98" w:rsidRPr="00C4467B" w:rsidTr="00B41FA4">
        <w:trPr>
          <w:trHeight w:hRule="exact" w:val="331"/>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Lê Đức Thịnh</w:t>
            </w:r>
          </w:p>
        </w:tc>
        <w:tc>
          <w:tcPr>
            <w:tcW w:w="1908"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13520837</w:t>
            </w:r>
          </w:p>
        </w:tc>
      </w:tr>
      <w:tr w:rsidR="00F51B98" w:rsidRPr="00C4467B" w:rsidTr="00B41FA4">
        <w:trPr>
          <w:trHeight w:hRule="exact" w:val="331"/>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Võ Hoàng Việt</w:t>
            </w:r>
          </w:p>
        </w:tc>
        <w:tc>
          <w:tcPr>
            <w:tcW w:w="1908"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shd w:val="clear" w:color="auto" w:fill="FEFEFE"/>
              </w:rPr>
              <w:t>13521035</w:t>
            </w:r>
          </w:p>
        </w:tc>
      </w:tr>
      <w:tr w:rsidR="00F51B98" w:rsidRPr="00C4467B" w:rsidTr="00B41FA4">
        <w:trPr>
          <w:trHeight w:hRule="exact" w:val="331"/>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szCs w:val="26"/>
              </w:rPr>
            </w:pPr>
            <w:r w:rsidRPr="00807CBC">
              <w:rPr>
                <w:rFonts w:ascii="Arial" w:hAnsi="Arial" w:cs="Arial"/>
                <w:szCs w:val="26"/>
              </w:rPr>
              <w:t>Nguyễn Hữu Lộc</w:t>
            </w:r>
          </w:p>
        </w:tc>
        <w:tc>
          <w:tcPr>
            <w:tcW w:w="1908" w:type="dxa"/>
          </w:tcPr>
          <w:p w:rsidR="00F51B98" w:rsidRPr="00807CBC" w:rsidRDefault="00F51B98" w:rsidP="00B41FA4">
            <w:pPr>
              <w:pStyle w:val="NoSpacing"/>
              <w:spacing w:line="360" w:lineRule="auto"/>
              <w:jc w:val="both"/>
              <w:rPr>
                <w:rFonts w:ascii="Arial" w:hAnsi="Arial" w:cs="Arial"/>
                <w:szCs w:val="26"/>
              </w:rPr>
            </w:pPr>
          </w:p>
        </w:tc>
      </w:tr>
      <w:tr w:rsidR="00F51B98" w:rsidRPr="00C4467B" w:rsidTr="00B41FA4">
        <w:trPr>
          <w:trHeight w:hRule="exact" w:val="756"/>
        </w:trPr>
        <w:tc>
          <w:tcPr>
            <w:tcW w:w="2618" w:type="dxa"/>
          </w:tcPr>
          <w:p w:rsidR="00F51B98" w:rsidRPr="00807CBC" w:rsidRDefault="00F51B98" w:rsidP="00B41FA4">
            <w:pPr>
              <w:pStyle w:val="NoSpacing"/>
              <w:spacing w:line="360" w:lineRule="auto"/>
              <w:jc w:val="both"/>
              <w:rPr>
                <w:rFonts w:ascii="Arial" w:hAnsi="Arial" w:cs="Arial"/>
                <w:b/>
                <w:szCs w:val="26"/>
              </w:rPr>
            </w:pPr>
          </w:p>
        </w:tc>
        <w:tc>
          <w:tcPr>
            <w:tcW w:w="3417" w:type="dxa"/>
          </w:tcPr>
          <w:p w:rsidR="00F51B98" w:rsidRPr="00807CBC" w:rsidRDefault="00F51B98" w:rsidP="00B41FA4">
            <w:pPr>
              <w:pStyle w:val="NoSpacing"/>
              <w:spacing w:line="360" w:lineRule="auto"/>
              <w:jc w:val="both"/>
              <w:rPr>
                <w:rFonts w:ascii="Arial" w:hAnsi="Arial" w:cs="Arial"/>
                <w:b/>
                <w:szCs w:val="26"/>
              </w:rPr>
            </w:pPr>
          </w:p>
        </w:tc>
        <w:tc>
          <w:tcPr>
            <w:tcW w:w="1908" w:type="dxa"/>
          </w:tcPr>
          <w:p w:rsidR="00F51B98" w:rsidRPr="00807CBC" w:rsidRDefault="00F51B98" w:rsidP="00B41FA4">
            <w:pPr>
              <w:pStyle w:val="NoSpacing"/>
              <w:spacing w:line="360" w:lineRule="auto"/>
              <w:jc w:val="both"/>
              <w:rPr>
                <w:rFonts w:ascii="Arial" w:hAnsi="Arial" w:cs="Arial"/>
                <w:b/>
                <w:szCs w:val="26"/>
              </w:rPr>
            </w:pPr>
          </w:p>
        </w:tc>
      </w:tr>
    </w:tbl>
    <w:p w:rsidR="00F51B98" w:rsidRPr="00C4467B" w:rsidRDefault="00F51B98" w:rsidP="00F51B98">
      <w:pPr>
        <w:jc w:val="both"/>
        <w:rPr>
          <w:rFonts w:ascii="Arial" w:eastAsia="Times New Roman" w:hAnsi="Arial" w:cs="Arial"/>
        </w:rPr>
      </w:pPr>
    </w:p>
    <w:p w:rsidR="00F51B98" w:rsidRPr="00C4467B" w:rsidRDefault="00F51B98" w:rsidP="00F51B98">
      <w:pPr>
        <w:jc w:val="both"/>
        <w:rPr>
          <w:rFonts w:ascii="Arial" w:eastAsia="Times New Roman" w:hAnsi="Arial" w:cs="Arial"/>
        </w:rPr>
      </w:pPr>
    </w:p>
    <w:p w:rsidR="00F51B98" w:rsidRPr="00C4467B" w:rsidRDefault="00F51B98" w:rsidP="00F51B98">
      <w:pPr>
        <w:jc w:val="both"/>
        <w:rPr>
          <w:rFonts w:ascii="Arial" w:eastAsia="Times New Roman" w:hAnsi="Arial" w:cs="Arial"/>
        </w:rPr>
      </w:pPr>
    </w:p>
    <w:p w:rsidR="00F51B98" w:rsidRPr="00C4467B" w:rsidRDefault="00F51B98" w:rsidP="00F51B98">
      <w:pPr>
        <w:spacing w:before="16"/>
        <w:jc w:val="both"/>
        <w:rPr>
          <w:rFonts w:ascii="Arial" w:eastAsia="Times New Roman" w:hAnsi="Arial" w:cs="Arial"/>
          <w:szCs w:val="26"/>
        </w:rPr>
      </w:pPr>
    </w:p>
    <w:p w:rsidR="00F51B98" w:rsidRDefault="00F51B98" w:rsidP="00F51B98">
      <w:pPr>
        <w:spacing w:before="8"/>
        <w:jc w:val="both"/>
        <w:rPr>
          <w:rFonts w:ascii="Arial" w:eastAsia="Times New Roman" w:hAnsi="Arial" w:cs="Arial"/>
          <w:b/>
          <w:bCs/>
          <w:i/>
          <w:szCs w:val="26"/>
        </w:rPr>
      </w:pPr>
    </w:p>
    <w:p w:rsidR="00F51B98" w:rsidRDefault="00F51B98" w:rsidP="00F51B98">
      <w:pPr>
        <w:spacing w:before="8"/>
        <w:jc w:val="both"/>
        <w:rPr>
          <w:rFonts w:ascii="Arial" w:eastAsia="Times New Roman" w:hAnsi="Arial" w:cs="Arial"/>
          <w:b/>
          <w:bCs/>
          <w:i/>
          <w:szCs w:val="26"/>
        </w:rPr>
      </w:pPr>
    </w:p>
    <w:p w:rsidR="00F51B98" w:rsidRDefault="00F51B98" w:rsidP="00F51B98">
      <w:pPr>
        <w:spacing w:before="8"/>
        <w:jc w:val="both"/>
        <w:rPr>
          <w:rFonts w:ascii="Arial" w:eastAsia="Times New Roman" w:hAnsi="Arial" w:cs="Arial"/>
          <w:b/>
          <w:bCs/>
          <w:i/>
          <w:szCs w:val="26"/>
        </w:rPr>
      </w:pPr>
    </w:p>
    <w:p w:rsidR="00F51B98" w:rsidRDefault="00F51B98" w:rsidP="00F51B98">
      <w:pPr>
        <w:spacing w:before="8"/>
        <w:jc w:val="both"/>
        <w:rPr>
          <w:rFonts w:ascii="Arial" w:eastAsia="Times New Roman" w:hAnsi="Arial" w:cs="Arial"/>
          <w:b/>
          <w:bCs/>
          <w:i/>
          <w:szCs w:val="26"/>
        </w:rPr>
      </w:pPr>
    </w:p>
    <w:p w:rsidR="00F51B98" w:rsidRDefault="00F51B98">
      <w:pPr>
        <w:spacing w:after="200" w:line="276" w:lineRule="auto"/>
        <w:rPr>
          <w:rFonts w:ascii="Arial" w:eastAsia="Times New Roman" w:hAnsi="Arial" w:cs="Arial"/>
          <w:b/>
          <w:bCs/>
          <w:i/>
          <w:szCs w:val="26"/>
        </w:rPr>
      </w:pPr>
      <w:r>
        <w:rPr>
          <w:rFonts w:ascii="Arial" w:eastAsia="Times New Roman" w:hAnsi="Arial" w:cs="Arial"/>
          <w:b/>
          <w:bCs/>
          <w:i/>
          <w:szCs w:val="26"/>
        </w:rPr>
        <w:br w:type="page"/>
      </w:r>
    </w:p>
    <w:p w:rsidR="00F51B98" w:rsidRDefault="00F51B98" w:rsidP="00F51B98">
      <w:pPr>
        <w:spacing w:before="8"/>
        <w:jc w:val="both"/>
        <w:rPr>
          <w:rFonts w:ascii="Arial" w:eastAsia="Times New Roman" w:hAnsi="Arial" w:cs="Arial"/>
          <w:b/>
          <w:bCs/>
          <w:i/>
          <w:szCs w:val="26"/>
        </w:rPr>
      </w:pPr>
    </w:p>
    <w:p w:rsidR="00F51B98" w:rsidRPr="00C4467B" w:rsidRDefault="00F51B98" w:rsidP="00F51B98">
      <w:pPr>
        <w:spacing w:before="8"/>
        <w:jc w:val="both"/>
        <w:rPr>
          <w:rFonts w:ascii="Arial" w:eastAsia="Times New Roman" w:hAnsi="Arial" w:cs="Arial"/>
          <w:b/>
          <w:bCs/>
          <w:i/>
          <w:szCs w:val="26"/>
        </w:rPr>
      </w:pPr>
    </w:p>
    <w:p w:rsidR="00F51B98" w:rsidRPr="00501697" w:rsidRDefault="00F51B98" w:rsidP="00F51B98">
      <w:pPr>
        <w:rPr>
          <w:rFonts w:ascii="Arial" w:hAnsi="Arial" w:cs="Arial"/>
          <w:b/>
          <w:szCs w:val="26"/>
        </w:rPr>
      </w:pPr>
    </w:p>
    <w:sdt>
      <w:sdtPr>
        <w:rPr>
          <w:rFonts w:ascii="Arial" w:eastAsiaTheme="minorHAnsi" w:hAnsi="Arial" w:cs="Arial"/>
          <w:color w:val="auto"/>
          <w:sz w:val="26"/>
          <w:szCs w:val="26"/>
          <w:lang w:val="vi-VN"/>
        </w:rPr>
        <w:id w:val="-639113554"/>
        <w:docPartObj>
          <w:docPartGallery w:val="Table of Contents"/>
          <w:docPartUnique/>
        </w:docPartObj>
      </w:sdtPr>
      <w:sdtEndPr>
        <w:rPr>
          <w:b/>
          <w:bCs/>
          <w:noProof/>
        </w:rPr>
      </w:sdtEndPr>
      <w:sdtContent>
        <w:p w:rsidR="00F51B98" w:rsidRDefault="00F51B98" w:rsidP="00F51B98">
          <w:pPr>
            <w:pStyle w:val="TOCHeading"/>
            <w:rPr>
              <w:rFonts w:ascii="Arial" w:eastAsiaTheme="minorHAnsi" w:hAnsi="Arial" w:cs="Arial"/>
              <w:color w:val="auto"/>
              <w:sz w:val="26"/>
              <w:szCs w:val="26"/>
            </w:rPr>
          </w:pPr>
        </w:p>
        <w:p w:rsidR="00F51B98" w:rsidRPr="004D6130" w:rsidRDefault="00F51B98" w:rsidP="00F51B98">
          <w:pPr>
            <w:pStyle w:val="TOCHeading"/>
            <w:jc w:val="center"/>
            <w:rPr>
              <w:rFonts w:ascii="Arial" w:hAnsi="Arial" w:cs="Arial"/>
              <w:color w:val="auto"/>
              <w:sz w:val="40"/>
              <w:szCs w:val="40"/>
            </w:rPr>
          </w:pPr>
          <w:r w:rsidRPr="004D6130">
            <w:rPr>
              <w:rFonts w:ascii="Arial" w:hAnsi="Arial" w:cs="Arial"/>
              <w:color w:val="auto"/>
              <w:sz w:val="40"/>
              <w:szCs w:val="40"/>
            </w:rPr>
            <w:t>MỤC LỤC</w:t>
          </w:r>
        </w:p>
        <w:p w:rsidR="00F51B98" w:rsidRDefault="00F51B98" w:rsidP="00F51B98">
          <w:pPr>
            <w:pStyle w:val="TOC1"/>
            <w:tabs>
              <w:tab w:val="right" w:leader="dot" w:pos="9890"/>
            </w:tabs>
            <w:rPr>
              <w:rFonts w:eastAsiaTheme="minorEastAsia"/>
              <w:noProof/>
            </w:rPr>
          </w:pPr>
          <w:r w:rsidRPr="00501697">
            <w:rPr>
              <w:rFonts w:ascii="Arial" w:hAnsi="Arial" w:cs="Arial"/>
              <w:szCs w:val="26"/>
            </w:rPr>
            <w:fldChar w:fldCharType="begin"/>
          </w:r>
          <w:r w:rsidRPr="00501697">
            <w:rPr>
              <w:rFonts w:ascii="Arial" w:hAnsi="Arial" w:cs="Arial"/>
              <w:szCs w:val="26"/>
            </w:rPr>
            <w:instrText xml:space="preserve"> TOC \o "1-3" \h \z \u </w:instrText>
          </w:r>
          <w:r w:rsidRPr="00501697">
            <w:rPr>
              <w:rFonts w:ascii="Arial" w:hAnsi="Arial" w:cs="Arial"/>
              <w:szCs w:val="26"/>
            </w:rPr>
            <w:fldChar w:fldCharType="separate"/>
          </w:r>
          <w:hyperlink w:anchor="_Toc454057679" w:history="1">
            <w:r w:rsidRPr="00C833BC">
              <w:rPr>
                <w:rStyle w:val="Hyperlink"/>
                <w:rFonts w:ascii="Arial" w:hAnsi="Arial" w:cs="Arial"/>
                <w:b/>
                <w:noProof/>
              </w:rPr>
              <w:t>I.Xác định User Story:</w:t>
            </w:r>
            <w:r>
              <w:rPr>
                <w:noProof/>
                <w:webHidden/>
              </w:rPr>
              <w:tab/>
            </w:r>
            <w:r>
              <w:rPr>
                <w:noProof/>
                <w:webHidden/>
              </w:rPr>
              <w:fldChar w:fldCharType="begin"/>
            </w:r>
            <w:r>
              <w:rPr>
                <w:noProof/>
                <w:webHidden/>
              </w:rPr>
              <w:instrText xml:space="preserve"> PAGEREF _Toc454057679 \h </w:instrText>
            </w:r>
            <w:r>
              <w:rPr>
                <w:noProof/>
                <w:webHidden/>
              </w:rPr>
            </w:r>
            <w:r>
              <w:rPr>
                <w:noProof/>
                <w:webHidden/>
              </w:rPr>
              <w:fldChar w:fldCharType="separate"/>
            </w:r>
            <w:r>
              <w:rPr>
                <w:noProof/>
                <w:webHidden/>
              </w:rPr>
              <w:t>3</w:t>
            </w:r>
            <w:r>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0" w:history="1">
            <w:r w:rsidR="00F51B98" w:rsidRPr="00C833BC">
              <w:rPr>
                <w:rStyle w:val="Hyperlink"/>
                <w:rFonts w:ascii="Arial" w:hAnsi="Arial" w:cs="Arial"/>
                <w:b/>
                <w:noProof/>
              </w:rPr>
              <w:t>1.User Story 1:</w:t>
            </w:r>
            <w:r w:rsidR="00F51B98">
              <w:rPr>
                <w:noProof/>
                <w:webHidden/>
              </w:rPr>
              <w:tab/>
            </w:r>
            <w:r w:rsidR="00F51B98">
              <w:rPr>
                <w:noProof/>
                <w:webHidden/>
              </w:rPr>
              <w:fldChar w:fldCharType="begin"/>
            </w:r>
            <w:r w:rsidR="00F51B98">
              <w:rPr>
                <w:noProof/>
                <w:webHidden/>
              </w:rPr>
              <w:instrText xml:space="preserve"> PAGEREF _Toc454057680 \h </w:instrText>
            </w:r>
            <w:r w:rsidR="00F51B98">
              <w:rPr>
                <w:noProof/>
                <w:webHidden/>
              </w:rPr>
            </w:r>
            <w:r w:rsidR="00F51B98">
              <w:rPr>
                <w:noProof/>
                <w:webHidden/>
              </w:rPr>
              <w:fldChar w:fldCharType="separate"/>
            </w:r>
            <w:r w:rsidR="00F51B98">
              <w:rPr>
                <w:noProof/>
                <w:webHidden/>
              </w:rPr>
              <w:t>3</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1" w:history="1">
            <w:r w:rsidR="00F51B98" w:rsidRPr="00C833BC">
              <w:rPr>
                <w:rStyle w:val="Hyperlink"/>
                <w:rFonts w:ascii="Arial" w:hAnsi="Arial" w:cs="Arial"/>
                <w:b/>
                <w:noProof/>
              </w:rPr>
              <w:t>2.User story 2:</w:t>
            </w:r>
            <w:r w:rsidR="00F51B98">
              <w:rPr>
                <w:noProof/>
                <w:webHidden/>
              </w:rPr>
              <w:tab/>
            </w:r>
            <w:r w:rsidR="00F51B98">
              <w:rPr>
                <w:noProof/>
                <w:webHidden/>
              </w:rPr>
              <w:fldChar w:fldCharType="begin"/>
            </w:r>
            <w:r w:rsidR="00F51B98">
              <w:rPr>
                <w:noProof/>
                <w:webHidden/>
              </w:rPr>
              <w:instrText xml:space="preserve"> PAGEREF _Toc454057681 \h </w:instrText>
            </w:r>
            <w:r w:rsidR="00F51B98">
              <w:rPr>
                <w:noProof/>
                <w:webHidden/>
              </w:rPr>
            </w:r>
            <w:r w:rsidR="00F51B98">
              <w:rPr>
                <w:noProof/>
                <w:webHidden/>
              </w:rPr>
              <w:fldChar w:fldCharType="separate"/>
            </w:r>
            <w:r w:rsidR="00F51B98">
              <w:rPr>
                <w:noProof/>
                <w:webHidden/>
              </w:rPr>
              <w:t>3</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2" w:history="1">
            <w:r w:rsidR="00F51B98" w:rsidRPr="00C833BC">
              <w:rPr>
                <w:rStyle w:val="Hyperlink"/>
                <w:rFonts w:ascii="Arial" w:hAnsi="Arial" w:cs="Arial"/>
                <w:b/>
                <w:noProof/>
              </w:rPr>
              <w:t>3.User story 3:</w:t>
            </w:r>
            <w:r w:rsidR="00F51B98">
              <w:rPr>
                <w:noProof/>
                <w:webHidden/>
              </w:rPr>
              <w:tab/>
            </w:r>
            <w:r w:rsidR="00F51B98">
              <w:rPr>
                <w:noProof/>
                <w:webHidden/>
              </w:rPr>
              <w:fldChar w:fldCharType="begin"/>
            </w:r>
            <w:r w:rsidR="00F51B98">
              <w:rPr>
                <w:noProof/>
                <w:webHidden/>
              </w:rPr>
              <w:instrText xml:space="preserve"> PAGEREF _Toc454057682 \h </w:instrText>
            </w:r>
            <w:r w:rsidR="00F51B98">
              <w:rPr>
                <w:noProof/>
                <w:webHidden/>
              </w:rPr>
            </w:r>
            <w:r w:rsidR="00F51B98">
              <w:rPr>
                <w:noProof/>
                <w:webHidden/>
              </w:rPr>
              <w:fldChar w:fldCharType="separate"/>
            </w:r>
            <w:r w:rsidR="00F51B98">
              <w:rPr>
                <w:noProof/>
                <w:webHidden/>
              </w:rPr>
              <w:t>4</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3" w:history="1">
            <w:r w:rsidR="00F51B98" w:rsidRPr="00C833BC">
              <w:rPr>
                <w:rStyle w:val="Hyperlink"/>
                <w:rFonts w:ascii="Arial" w:hAnsi="Arial" w:cs="Arial"/>
                <w:b/>
                <w:noProof/>
              </w:rPr>
              <w:t>4.User story 4:</w:t>
            </w:r>
            <w:r w:rsidR="00F51B98">
              <w:rPr>
                <w:noProof/>
                <w:webHidden/>
              </w:rPr>
              <w:tab/>
            </w:r>
            <w:r w:rsidR="00F51B98">
              <w:rPr>
                <w:noProof/>
                <w:webHidden/>
              </w:rPr>
              <w:fldChar w:fldCharType="begin"/>
            </w:r>
            <w:r w:rsidR="00F51B98">
              <w:rPr>
                <w:noProof/>
                <w:webHidden/>
              </w:rPr>
              <w:instrText xml:space="preserve"> PAGEREF _Toc454057683 \h </w:instrText>
            </w:r>
            <w:r w:rsidR="00F51B98">
              <w:rPr>
                <w:noProof/>
                <w:webHidden/>
              </w:rPr>
            </w:r>
            <w:r w:rsidR="00F51B98">
              <w:rPr>
                <w:noProof/>
                <w:webHidden/>
              </w:rPr>
              <w:fldChar w:fldCharType="separate"/>
            </w:r>
            <w:r w:rsidR="00F51B98">
              <w:rPr>
                <w:noProof/>
                <w:webHidden/>
              </w:rPr>
              <w:t>4</w:t>
            </w:r>
            <w:r w:rsidR="00F51B98">
              <w:rPr>
                <w:noProof/>
                <w:webHidden/>
              </w:rPr>
              <w:fldChar w:fldCharType="end"/>
            </w:r>
          </w:hyperlink>
        </w:p>
        <w:p w:rsidR="00F51B98" w:rsidRDefault="00847638" w:rsidP="00F51B98">
          <w:pPr>
            <w:pStyle w:val="TOC1"/>
            <w:tabs>
              <w:tab w:val="right" w:leader="dot" w:pos="9890"/>
            </w:tabs>
            <w:rPr>
              <w:rFonts w:eastAsiaTheme="minorEastAsia"/>
              <w:noProof/>
            </w:rPr>
          </w:pPr>
          <w:hyperlink w:anchor="_Toc454057684" w:history="1">
            <w:r w:rsidR="00F51B98" w:rsidRPr="00C833BC">
              <w:rPr>
                <w:rStyle w:val="Hyperlink"/>
                <w:rFonts w:ascii="Arial" w:hAnsi="Arial" w:cs="Arial"/>
                <w:b/>
                <w:noProof/>
              </w:rPr>
              <w:t>II. Các giai đoạn xây dựng dự án:</w:t>
            </w:r>
            <w:r w:rsidR="00F51B98">
              <w:rPr>
                <w:noProof/>
                <w:webHidden/>
              </w:rPr>
              <w:tab/>
            </w:r>
            <w:r w:rsidR="00F51B98">
              <w:rPr>
                <w:noProof/>
                <w:webHidden/>
              </w:rPr>
              <w:fldChar w:fldCharType="begin"/>
            </w:r>
            <w:r w:rsidR="00F51B98">
              <w:rPr>
                <w:noProof/>
                <w:webHidden/>
              </w:rPr>
              <w:instrText xml:space="preserve"> PAGEREF _Toc454057684 \h </w:instrText>
            </w:r>
            <w:r w:rsidR="00F51B98">
              <w:rPr>
                <w:noProof/>
                <w:webHidden/>
              </w:rPr>
            </w:r>
            <w:r w:rsidR="00F51B98">
              <w:rPr>
                <w:noProof/>
                <w:webHidden/>
              </w:rPr>
              <w:fldChar w:fldCharType="separate"/>
            </w:r>
            <w:r w:rsidR="00F51B98">
              <w:rPr>
                <w:noProof/>
                <w:webHidden/>
              </w:rPr>
              <w:t>5</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5" w:history="1">
            <w:r w:rsidR="00F51B98" w:rsidRPr="00C833BC">
              <w:rPr>
                <w:rStyle w:val="Hyperlink"/>
                <w:rFonts w:ascii="Arial" w:hAnsi="Arial" w:cs="Arial"/>
                <w:b/>
                <w:noProof/>
              </w:rPr>
              <w:t>1. Khởi tạo dự án:</w:t>
            </w:r>
            <w:r w:rsidR="00F51B98">
              <w:rPr>
                <w:noProof/>
                <w:webHidden/>
              </w:rPr>
              <w:tab/>
            </w:r>
            <w:r w:rsidR="00F51B98">
              <w:rPr>
                <w:noProof/>
                <w:webHidden/>
              </w:rPr>
              <w:fldChar w:fldCharType="begin"/>
            </w:r>
            <w:r w:rsidR="00F51B98">
              <w:rPr>
                <w:noProof/>
                <w:webHidden/>
              </w:rPr>
              <w:instrText xml:space="preserve"> PAGEREF _Toc454057685 \h </w:instrText>
            </w:r>
            <w:r w:rsidR="00F51B98">
              <w:rPr>
                <w:noProof/>
                <w:webHidden/>
              </w:rPr>
            </w:r>
            <w:r w:rsidR="00F51B98">
              <w:rPr>
                <w:noProof/>
                <w:webHidden/>
              </w:rPr>
              <w:fldChar w:fldCharType="separate"/>
            </w:r>
            <w:r w:rsidR="00F51B98">
              <w:rPr>
                <w:noProof/>
                <w:webHidden/>
              </w:rPr>
              <w:t>5</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6" w:history="1">
            <w:r w:rsidR="00F51B98" w:rsidRPr="00C833BC">
              <w:rPr>
                <w:rStyle w:val="Hyperlink"/>
                <w:rFonts w:ascii="Arial" w:hAnsi="Arial" w:cs="Arial"/>
                <w:b/>
                <w:noProof/>
              </w:rPr>
              <w:t>2. Nghiên cứu và phân tích:</w:t>
            </w:r>
            <w:r w:rsidR="00F51B98">
              <w:rPr>
                <w:noProof/>
                <w:webHidden/>
              </w:rPr>
              <w:tab/>
            </w:r>
            <w:r w:rsidR="00F51B98">
              <w:rPr>
                <w:noProof/>
                <w:webHidden/>
              </w:rPr>
              <w:fldChar w:fldCharType="begin"/>
            </w:r>
            <w:r w:rsidR="00F51B98">
              <w:rPr>
                <w:noProof/>
                <w:webHidden/>
              </w:rPr>
              <w:instrText xml:space="preserve"> PAGEREF _Toc454057686 \h </w:instrText>
            </w:r>
            <w:r w:rsidR="00F51B98">
              <w:rPr>
                <w:noProof/>
                <w:webHidden/>
              </w:rPr>
            </w:r>
            <w:r w:rsidR="00F51B98">
              <w:rPr>
                <w:noProof/>
                <w:webHidden/>
              </w:rPr>
              <w:fldChar w:fldCharType="separate"/>
            </w:r>
            <w:r w:rsidR="00F51B98">
              <w:rPr>
                <w:noProof/>
                <w:webHidden/>
              </w:rPr>
              <w:t>6</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7" w:history="1">
            <w:r w:rsidR="00F51B98" w:rsidRPr="00C833BC">
              <w:rPr>
                <w:rStyle w:val="Hyperlink"/>
                <w:rFonts w:ascii="Arial" w:hAnsi="Arial" w:cs="Arial"/>
                <w:b/>
                <w:noProof/>
              </w:rPr>
              <w:t>3. Triển khai xây dựng dự án:</w:t>
            </w:r>
            <w:r w:rsidR="00F51B98">
              <w:rPr>
                <w:noProof/>
                <w:webHidden/>
              </w:rPr>
              <w:tab/>
            </w:r>
            <w:r w:rsidR="00F51B98">
              <w:rPr>
                <w:noProof/>
                <w:webHidden/>
              </w:rPr>
              <w:fldChar w:fldCharType="begin"/>
            </w:r>
            <w:r w:rsidR="00F51B98">
              <w:rPr>
                <w:noProof/>
                <w:webHidden/>
              </w:rPr>
              <w:instrText xml:space="preserve"> PAGEREF _Toc454057687 \h </w:instrText>
            </w:r>
            <w:r w:rsidR="00F51B98">
              <w:rPr>
                <w:noProof/>
                <w:webHidden/>
              </w:rPr>
            </w:r>
            <w:r w:rsidR="00F51B98">
              <w:rPr>
                <w:noProof/>
                <w:webHidden/>
              </w:rPr>
              <w:fldChar w:fldCharType="separate"/>
            </w:r>
            <w:r w:rsidR="00F51B98">
              <w:rPr>
                <w:noProof/>
                <w:webHidden/>
              </w:rPr>
              <w:t>6</w:t>
            </w:r>
            <w:r w:rsidR="00F51B98">
              <w:rPr>
                <w:noProof/>
                <w:webHidden/>
              </w:rPr>
              <w:fldChar w:fldCharType="end"/>
            </w:r>
          </w:hyperlink>
        </w:p>
        <w:p w:rsidR="00F51B98" w:rsidRDefault="00847638" w:rsidP="00F51B98">
          <w:pPr>
            <w:pStyle w:val="TOC2"/>
            <w:tabs>
              <w:tab w:val="right" w:leader="dot" w:pos="9890"/>
            </w:tabs>
            <w:rPr>
              <w:rFonts w:eastAsiaTheme="minorEastAsia"/>
              <w:noProof/>
            </w:rPr>
          </w:pPr>
          <w:hyperlink w:anchor="_Toc454057688" w:history="1">
            <w:r w:rsidR="00F51B98" w:rsidRPr="00C833BC">
              <w:rPr>
                <w:rStyle w:val="Hyperlink"/>
                <w:rFonts w:ascii="Arial" w:hAnsi="Arial" w:cs="Arial"/>
                <w:b/>
                <w:noProof/>
              </w:rPr>
              <w:t>4.Tổng kết:</w:t>
            </w:r>
            <w:r w:rsidR="00F51B98">
              <w:rPr>
                <w:noProof/>
                <w:webHidden/>
              </w:rPr>
              <w:tab/>
            </w:r>
            <w:r w:rsidR="00F51B98">
              <w:rPr>
                <w:noProof/>
                <w:webHidden/>
              </w:rPr>
              <w:fldChar w:fldCharType="begin"/>
            </w:r>
            <w:r w:rsidR="00F51B98">
              <w:rPr>
                <w:noProof/>
                <w:webHidden/>
              </w:rPr>
              <w:instrText xml:space="preserve"> PAGEREF _Toc454057688 \h </w:instrText>
            </w:r>
            <w:r w:rsidR="00F51B98">
              <w:rPr>
                <w:noProof/>
                <w:webHidden/>
              </w:rPr>
            </w:r>
            <w:r w:rsidR="00F51B98">
              <w:rPr>
                <w:noProof/>
                <w:webHidden/>
              </w:rPr>
              <w:fldChar w:fldCharType="separate"/>
            </w:r>
            <w:r w:rsidR="00F51B98">
              <w:rPr>
                <w:noProof/>
                <w:webHidden/>
              </w:rPr>
              <w:t>7</w:t>
            </w:r>
            <w:r w:rsidR="00F51B98">
              <w:rPr>
                <w:noProof/>
                <w:webHidden/>
              </w:rPr>
              <w:fldChar w:fldCharType="end"/>
            </w:r>
          </w:hyperlink>
        </w:p>
        <w:p w:rsidR="00F51B98" w:rsidRPr="00501697" w:rsidRDefault="00F51B98" w:rsidP="00F51B98">
          <w:pPr>
            <w:rPr>
              <w:rFonts w:ascii="Arial" w:hAnsi="Arial" w:cs="Arial"/>
              <w:szCs w:val="26"/>
            </w:rPr>
          </w:pPr>
          <w:r w:rsidRPr="00501697">
            <w:rPr>
              <w:rFonts w:ascii="Arial" w:hAnsi="Arial" w:cs="Arial"/>
              <w:b/>
              <w:bCs/>
              <w:noProof/>
              <w:szCs w:val="26"/>
            </w:rPr>
            <w:fldChar w:fldCharType="end"/>
          </w:r>
        </w:p>
      </w:sdtContent>
    </w:sdt>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pStyle w:val="Heading1"/>
        <w:rPr>
          <w:rFonts w:ascii="Arial" w:hAnsi="Arial" w:cs="Arial"/>
          <w:b w:val="0"/>
          <w:color w:val="000000" w:themeColor="text1"/>
          <w:sz w:val="26"/>
          <w:szCs w:val="26"/>
        </w:rPr>
      </w:pPr>
      <w:bookmarkStart w:id="131" w:name="_Toc454057679"/>
      <w:r w:rsidRPr="00501697">
        <w:rPr>
          <w:rFonts w:ascii="Arial" w:hAnsi="Arial" w:cs="Arial"/>
          <w:color w:val="000000" w:themeColor="text1"/>
          <w:sz w:val="26"/>
          <w:szCs w:val="26"/>
        </w:rPr>
        <w:lastRenderedPageBreak/>
        <w:t>I.Xác định User Story:</w:t>
      </w:r>
      <w:bookmarkEnd w:id="131"/>
    </w:p>
    <w:p w:rsidR="00F51B98" w:rsidRPr="00501697" w:rsidRDefault="00F51B98" w:rsidP="00F51B98">
      <w:pPr>
        <w:pStyle w:val="Heading2"/>
        <w:rPr>
          <w:rFonts w:ascii="Arial" w:hAnsi="Arial" w:cs="Arial"/>
          <w:b w:val="0"/>
          <w:color w:val="000000" w:themeColor="text1"/>
        </w:rPr>
      </w:pPr>
      <w:bookmarkStart w:id="132" w:name="_Toc454057680"/>
      <w:r w:rsidRPr="00501697">
        <w:rPr>
          <w:rFonts w:ascii="Arial" w:hAnsi="Arial" w:cs="Arial"/>
          <w:color w:val="000000" w:themeColor="text1"/>
        </w:rPr>
        <w:t>1.User Story 1:</w:t>
      </w:r>
      <w:bookmarkEnd w:id="132"/>
    </w:p>
    <w:tbl>
      <w:tblPr>
        <w:tblStyle w:val="TableGrid"/>
        <w:tblW w:w="0" w:type="auto"/>
        <w:tblLook w:val="04A0" w:firstRow="1" w:lastRow="0" w:firstColumn="1" w:lastColumn="0" w:noHBand="0" w:noVBand="1"/>
      </w:tblPr>
      <w:tblGrid>
        <w:gridCol w:w="1235"/>
        <w:gridCol w:w="1743"/>
        <w:gridCol w:w="3785"/>
        <w:gridCol w:w="2240"/>
      </w:tblGrid>
      <w:tr w:rsidR="00F51B98" w:rsidRPr="00501697" w:rsidTr="00B41FA4">
        <w:tc>
          <w:tcPr>
            <w:tcW w:w="125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Phiên bản</w:t>
            </w:r>
          </w:p>
        </w:tc>
        <w:tc>
          <w:tcPr>
            <w:tcW w:w="180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Ngày lập</w:t>
            </w:r>
          </w:p>
        </w:tc>
        <w:tc>
          <w:tcPr>
            <w:tcW w:w="3957"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Tác giả</w:t>
            </w:r>
          </w:p>
        </w:tc>
        <w:tc>
          <w:tcPr>
            <w:tcW w:w="2338"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1255" w:type="dxa"/>
          </w:tcPr>
          <w:p w:rsidR="00F51B98" w:rsidRPr="00501697" w:rsidRDefault="00F51B98" w:rsidP="00B41FA4">
            <w:pPr>
              <w:rPr>
                <w:rFonts w:ascii="Arial" w:hAnsi="Arial" w:cs="Arial"/>
                <w:szCs w:val="26"/>
              </w:rPr>
            </w:pPr>
            <w:r w:rsidRPr="00501697">
              <w:rPr>
                <w:rFonts w:ascii="Arial" w:hAnsi="Arial" w:cs="Arial"/>
                <w:szCs w:val="26"/>
              </w:rPr>
              <w:t>0.1</w:t>
            </w:r>
          </w:p>
        </w:tc>
        <w:tc>
          <w:tcPr>
            <w:tcW w:w="1800" w:type="dxa"/>
          </w:tcPr>
          <w:p w:rsidR="00F51B98" w:rsidRPr="00501697" w:rsidRDefault="00F51B98" w:rsidP="00B41FA4">
            <w:pPr>
              <w:rPr>
                <w:rFonts w:ascii="Arial" w:hAnsi="Arial" w:cs="Arial"/>
                <w:szCs w:val="26"/>
              </w:rPr>
            </w:pPr>
            <w:r w:rsidRPr="00501697">
              <w:rPr>
                <w:rFonts w:ascii="Arial" w:hAnsi="Arial" w:cs="Arial"/>
                <w:szCs w:val="26"/>
              </w:rPr>
              <w:t>05-04-2016</w:t>
            </w:r>
          </w:p>
        </w:tc>
        <w:tc>
          <w:tcPr>
            <w:tcW w:w="3957" w:type="dxa"/>
          </w:tcPr>
          <w:p w:rsidR="00F51B98" w:rsidRPr="00501697" w:rsidRDefault="00F51B98" w:rsidP="00B41FA4">
            <w:pPr>
              <w:rPr>
                <w:rFonts w:ascii="Arial" w:hAnsi="Arial" w:cs="Arial"/>
                <w:szCs w:val="26"/>
              </w:rPr>
            </w:pPr>
            <w:r>
              <w:rPr>
                <w:rFonts w:ascii="Arial" w:hAnsi="Arial" w:cs="Arial"/>
                <w:szCs w:val="26"/>
              </w:rPr>
              <w:t>Nguyễn Thành Luân</w:t>
            </w:r>
          </w:p>
        </w:tc>
        <w:tc>
          <w:tcPr>
            <w:tcW w:w="2338" w:type="dxa"/>
          </w:tcPr>
          <w:p w:rsidR="00F51B98" w:rsidRPr="00501697" w:rsidRDefault="00F51B98" w:rsidP="00B41FA4">
            <w:pPr>
              <w:rPr>
                <w:rFonts w:ascii="Arial" w:hAnsi="Arial" w:cs="Arial"/>
                <w:szCs w:val="26"/>
              </w:rPr>
            </w:pPr>
            <w:r w:rsidRPr="00501697">
              <w:rPr>
                <w:rFonts w:ascii="Arial" w:hAnsi="Arial" w:cs="Arial"/>
                <w:szCs w:val="26"/>
              </w:rPr>
              <w:t>Xác định yêu cầu</w:t>
            </w:r>
          </w:p>
        </w:tc>
      </w:tr>
    </w:tbl>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F51B98" w:rsidRPr="00501697" w:rsidTr="00B41FA4">
        <w:tc>
          <w:tcPr>
            <w:tcW w:w="278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ID</w:t>
            </w:r>
          </w:p>
        </w:tc>
        <w:tc>
          <w:tcPr>
            <w:tcW w:w="656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Link của user story</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Mức độ ưu tiên</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Độ phức tạp</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bl>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r w:rsidRPr="00501697">
        <w:rPr>
          <w:rFonts w:ascii="Arial" w:hAnsi="Arial" w:cs="Arial"/>
          <w:szCs w:val="26"/>
        </w:rPr>
        <w:t>User story:</w:t>
      </w:r>
    </w:p>
    <w:p w:rsidR="00F51B98" w:rsidRPr="00501697" w:rsidRDefault="00F51B98" w:rsidP="00F51B98">
      <w:pPr>
        <w:rPr>
          <w:rFonts w:ascii="Arial" w:hAnsi="Arial" w:cs="Arial"/>
          <w:szCs w:val="26"/>
        </w:rPr>
      </w:pPr>
      <w:r w:rsidRPr="00501697">
        <w:rPr>
          <w:rFonts w:ascii="Arial" w:hAnsi="Arial" w:cs="Arial"/>
          <w:szCs w:val="26"/>
        </w:rPr>
        <w:t xml:space="preserve">-Là </w:t>
      </w:r>
      <w:r>
        <w:rPr>
          <w:rFonts w:ascii="Arial" w:hAnsi="Arial" w:cs="Arial"/>
          <w:szCs w:val="26"/>
        </w:rPr>
        <w:t>nhân viên kế toán</w:t>
      </w:r>
      <w:r w:rsidRPr="00501697">
        <w:rPr>
          <w:rFonts w:ascii="Arial" w:hAnsi="Arial" w:cs="Arial"/>
          <w:szCs w:val="26"/>
        </w:rPr>
        <w:t xml:space="preserve"> – Tôi muốn được xem các khoản phải thu</w:t>
      </w:r>
      <w:r>
        <w:rPr>
          <w:rFonts w:ascii="Arial" w:hAnsi="Arial" w:cs="Arial"/>
          <w:szCs w:val="26"/>
        </w:rPr>
        <w:t xml:space="preserve"> của công ty.</w:t>
      </w:r>
    </w:p>
    <w:p w:rsidR="00F51B98" w:rsidRPr="00501697" w:rsidRDefault="00F51B98" w:rsidP="00F51B98">
      <w:pPr>
        <w:rPr>
          <w:rFonts w:ascii="Arial" w:hAnsi="Arial" w:cs="Arial"/>
          <w:szCs w:val="26"/>
        </w:rPr>
      </w:pPr>
      <w:r w:rsidRPr="00501697">
        <w:rPr>
          <w:rFonts w:ascii="Arial" w:hAnsi="Arial" w:cs="Arial"/>
          <w:szCs w:val="26"/>
        </w:rPr>
        <w:t>Mô tả yêu cầu:</w:t>
      </w:r>
    </w:p>
    <w:tbl>
      <w:tblPr>
        <w:tblStyle w:val="TableGrid"/>
        <w:tblW w:w="9355" w:type="dxa"/>
        <w:tblLook w:val="04A0" w:firstRow="1" w:lastRow="0" w:firstColumn="1" w:lastColumn="0" w:noHBand="0" w:noVBand="1"/>
      </w:tblPr>
      <w:tblGrid>
        <w:gridCol w:w="3145"/>
        <w:gridCol w:w="6210"/>
      </w:tblGrid>
      <w:tr w:rsidR="00F51B98" w:rsidRPr="00501697" w:rsidTr="00B41FA4">
        <w:tc>
          <w:tcPr>
            <w:tcW w:w="314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Chủ đề</w:t>
            </w:r>
          </w:p>
        </w:tc>
        <w:tc>
          <w:tcPr>
            <w:tcW w:w="621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3145" w:type="dxa"/>
          </w:tcPr>
          <w:p w:rsidR="00F51B98" w:rsidRPr="00501697" w:rsidRDefault="00F51B98" w:rsidP="00B41FA4">
            <w:pPr>
              <w:rPr>
                <w:rFonts w:ascii="Arial" w:hAnsi="Arial" w:cs="Arial"/>
                <w:szCs w:val="26"/>
              </w:rPr>
            </w:pPr>
            <w:r w:rsidRPr="00501697">
              <w:rPr>
                <w:rFonts w:ascii="Arial" w:hAnsi="Arial" w:cs="Arial"/>
                <w:szCs w:val="26"/>
              </w:rPr>
              <w:t>Xem Báo cáo các khoản phải thu</w:t>
            </w:r>
          </w:p>
        </w:tc>
        <w:tc>
          <w:tcPr>
            <w:tcW w:w="6210" w:type="dxa"/>
          </w:tcPr>
          <w:p w:rsidR="00F51B98" w:rsidRPr="00501697" w:rsidRDefault="00F51B98" w:rsidP="00B41FA4">
            <w:pPr>
              <w:rPr>
                <w:rFonts w:ascii="Arial" w:hAnsi="Arial" w:cs="Arial"/>
                <w:szCs w:val="26"/>
              </w:rPr>
            </w:pPr>
            <w:r>
              <w:rPr>
                <w:rFonts w:ascii="Arial" w:hAnsi="Arial" w:cs="Arial"/>
                <w:szCs w:val="26"/>
              </w:rPr>
              <w:t xml:space="preserve">- </w:t>
            </w:r>
            <w:r w:rsidRPr="00501697">
              <w:rPr>
                <w:rFonts w:ascii="Arial" w:hAnsi="Arial" w:cs="Arial"/>
                <w:szCs w:val="26"/>
              </w:rPr>
              <w:t>Các khoản phải thu : Tên khoản thu, giá trị khoả</w:t>
            </w:r>
            <w:r>
              <w:rPr>
                <w:rFonts w:ascii="Arial" w:hAnsi="Arial" w:cs="Arial"/>
                <w:szCs w:val="26"/>
              </w:rPr>
              <w:t>n thu, lý do thu, ngày xuất hiện khoản thu, ghi chú.</w:t>
            </w:r>
          </w:p>
          <w:p w:rsidR="00F51B98" w:rsidRPr="00501697" w:rsidRDefault="00F51B98" w:rsidP="00B41FA4">
            <w:pPr>
              <w:rPr>
                <w:rFonts w:ascii="Arial" w:hAnsi="Arial" w:cs="Arial"/>
                <w:szCs w:val="26"/>
              </w:rPr>
            </w:pPr>
            <w:r>
              <w:rPr>
                <w:rFonts w:ascii="Arial" w:hAnsi="Arial" w:cs="Arial"/>
                <w:szCs w:val="26"/>
              </w:rPr>
              <w:t xml:space="preserve">- </w:t>
            </w:r>
            <w:r w:rsidRPr="00501697">
              <w:rPr>
                <w:rFonts w:ascii="Arial" w:hAnsi="Arial" w:cs="Arial"/>
                <w:szCs w:val="26"/>
              </w:rPr>
              <w:t>Ngườ</w:t>
            </w:r>
            <w:r>
              <w:rPr>
                <w:rFonts w:ascii="Arial" w:hAnsi="Arial" w:cs="Arial"/>
                <w:szCs w:val="26"/>
              </w:rPr>
              <w:t>i dù</w:t>
            </w:r>
            <w:r w:rsidRPr="00501697">
              <w:rPr>
                <w:rFonts w:ascii="Arial" w:hAnsi="Arial" w:cs="Arial"/>
                <w:szCs w:val="26"/>
              </w:rPr>
              <w:t>ng có thể tìm kiếm</w:t>
            </w:r>
            <w:r>
              <w:rPr>
                <w:rFonts w:ascii="Arial" w:hAnsi="Arial" w:cs="Arial"/>
                <w:szCs w:val="26"/>
              </w:rPr>
              <w:t>, thêm, xóa, sửa</w:t>
            </w:r>
            <w:r w:rsidRPr="00501697">
              <w:rPr>
                <w:rFonts w:ascii="Arial" w:hAnsi="Arial" w:cs="Arial"/>
                <w:szCs w:val="26"/>
              </w:rPr>
              <w:t xml:space="preserve"> các khoản thu.</w:t>
            </w:r>
          </w:p>
        </w:tc>
      </w:tr>
    </w:tbl>
    <w:p w:rsidR="00F51B98" w:rsidRDefault="00F51B98" w:rsidP="00F51B98">
      <w:pPr>
        <w:rPr>
          <w:rFonts w:ascii="Arial" w:hAnsi="Arial" w:cs="Arial"/>
          <w:szCs w:val="26"/>
        </w:rPr>
      </w:pPr>
    </w:p>
    <w:p w:rsidR="007D63ED" w:rsidRDefault="007D63ED" w:rsidP="00F51B98">
      <w:pPr>
        <w:rPr>
          <w:rFonts w:ascii="Arial" w:hAnsi="Arial" w:cs="Arial"/>
          <w:szCs w:val="26"/>
        </w:rPr>
      </w:pPr>
    </w:p>
    <w:p w:rsidR="007D63ED" w:rsidRPr="00501697" w:rsidRDefault="007D63ED" w:rsidP="00F51B98">
      <w:pPr>
        <w:rPr>
          <w:rFonts w:ascii="Arial" w:hAnsi="Arial" w:cs="Arial"/>
          <w:szCs w:val="26"/>
        </w:rPr>
      </w:pPr>
    </w:p>
    <w:p w:rsidR="00F51B98" w:rsidRPr="00501697" w:rsidRDefault="00F51B98" w:rsidP="00F51B98">
      <w:pPr>
        <w:pStyle w:val="Heading2"/>
        <w:rPr>
          <w:rFonts w:ascii="Arial" w:hAnsi="Arial" w:cs="Arial"/>
          <w:b w:val="0"/>
          <w:color w:val="000000" w:themeColor="text1"/>
        </w:rPr>
      </w:pPr>
      <w:bookmarkStart w:id="133" w:name="_Toc454057681"/>
      <w:r w:rsidRPr="00501697">
        <w:rPr>
          <w:rFonts w:ascii="Arial" w:hAnsi="Arial" w:cs="Arial"/>
          <w:color w:val="000000" w:themeColor="text1"/>
        </w:rPr>
        <w:lastRenderedPageBreak/>
        <w:t>2.User story 2:</w:t>
      </w:r>
      <w:bookmarkEnd w:id="133"/>
    </w:p>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1235"/>
        <w:gridCol w:w="1743"/>
        <w:gridCol w:w="3785"/>
        <w:gridCol w:w="2240"/>
      </w:tblGrid>
      <w:tr w:rsidR="00F51B98" w:rsidRPr="00501697" w:rsidTr="00B41FA4">
        <w:tc>
          <w:tcPr>
            <w:tcW w:w="125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Phiên bản</w:t>
            </w:r>
          </w:p>
        </w:tc>
        <w:tc>
          <w:tcPr>
            <w:tcW w:w="180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Ngày lập</w:t>
            </w:r>
          </w:p>
        </w:tc>
        <w:tc>
          <w:tcPr>
            <w:tcW w:w="3957"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Tác giả</w:t>
            </w:r>
          </w:p>
        </w:tc>
        <w:tc>
          <w:tcPr>
            <w:tcW w:w="2338"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1255" w:type="dxa"/>
          </w:tcPr>
          <w:p w:rsidR="00F51B98" w:rsidRPr="00501697" w:rsidRDefault="00F51B98" w:rsidP="00B41FA4">
            <w:pPr>
              <w:rPr>
                <w:rFonts w:ascii="Arial" w:hAnsi="Arial" w:cs="Arial"/>
                <w:szCs w:val="26"/>
              </w:rPr>
            </w:pPr>
            <w:r w:rsidRPr="00501697">
              <w:rPr>
                <w:rFonts w:ascii="Arial" w:hAnsi="Arial" w:cs="Arial"/>
                <w:szCs w:val="26"/>
              </w:rPr>
              <w:t>0.1</w:t>
            </w:r>
          </w:p>
        </w:tc>
        <w:tc>
          <w:tcPr>
            <w:tcW w:w="1800" w:type="dxa"/>
          </w:tcPr>
          <w:p w:rsidR="00F51B98" w:rsidRPr="00501697" w:rsidRDefault="00F51B98" w:rsidP="00B41FA4">
            <w:pPr>
              <w:rPr>
                <w:rFonts w:ascii="Arial" w:hAnsi="Arial" w:cs="Arial"/>
                <w:szCs w:val="26"/>
              </w:rPr>
            </w:pPr>
            <w:r w:rsidRPr="00501697">
              <w:rPr>
                <w:rFonts w:ascii="Arial" w:hAnsi="Arial" w:cs="Arial"/>
                <w:szCs w:val="26"/>
              </w:rPr>
              <w:t>05-04-2016</w:t>
            </w:r>
          </w:p>
        </w:tc>
        <w:tc>
          <w:tcPr>
            <w:tcW w:w="3957" w:type="dxa"/>
          </w:tcPr>
          <w:p w:rsidR="00F51B98" w:rsidRPr="00501697" w:rsidRDefault="00F51B98" w:rsidP="00B41FA4">
            <w:pPr>
              <w:rPr>
                <w:rFonts w:ascii="Arial" w:hAnsi="Arial" w:cs="Arial"/>
                <w:szCs w:val="26"/>
              </w:rPr>
            </w:pPr>
            <w:r>
              <w:rPr>
                <w:rFonts w:ascii="Arial" w:hAnsi="Arial" w:cs="Arial"/>
                <w:szCs w:val="26"/>
              </w:rPr>
              <w:t>Nguyễn Thành Luân</w:t>
            </w:r>
          </w:p>
        </w:tc>
        <w:tc>
          <w:tcPr>
            <w:tcW w:w="2338" w:type="dxa"/>
          </w:tcPr>
          <w:p w:rsidR="00F51B98" w:rsidRPr="00501697" w:rsidRDefault="00F51B98" w:rsidP="00B41FA4">
            <w:pPr>
              <w:rPr>
                <w:rFonts w:ascii="Arial" w:hAnsi="Arial" w:cs="Arial"/>
                <w:szCs w:val="26"/>
              </w:rPr>
            </w:pPr>
            <w:r w:rsidRPr="00501697">
              <w:rPr>
                <w:rFonts w:ascii="Arial" w:hAnsi="Arial" w:cs="Arial"/>
                <w:szCs w:val="26"/>
              </w:rPr>
              <w:t>Xác định yêu cầu</w:t>
            </w:r>
          </w:p>
        </w:tc>
      </w:tr>
    </w:tbl>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F51B98" w:rsidRPr="00501697" w:rsidTr="00B41FA4">
        <w:tc>
          <w:tcPr>
            <w:tcW w:w="278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ID</w:t>
            </w:r>
          </w:p>
        </w:tc>
        <w:tc>
          <w:tcPr>
            <w:tcW w:w="656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Link của user story</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Mức độ ưu tiên</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Độ phức tạp</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bl>
    <w:p w:rsidR="00F51B98" w:rsidRPr="00501697" w:rsidRDefault="00F51B98" w:rsidP="00F51B98">
      <w:pPr>
        <w:rPr>
          <w:rFonts w:ascii="Arial" w:hAnsi="Arial" w:cs="Arial"/>
          <w:szCs w:val="26"/>
        </w:rPr>
      </w:pPr>
      <w:r w:rsidRPr="00501697">
        <w:rPr>
          <w:rFonts w:ascii="Arial" w:hAnsi="Arial" w:cs="Arial"/>
          <w:szCs w:val="26"/>
        </w:rPr>
        <w:t>- User story:</w:t>
      </w:r>
    </w:p>
    <w:p w:rsidR="00F51B98" w:rsidRPr="00501697" w:rsidRDefault="00F51B98" w:rsidP="00F51B98">
      <w:pPr>
        <w:rPr>
          <w:rFonts w:ascii="Arial" w:hAnsi="Arial" w:cs="Arial"/>
          <w:szCs w:val="26"/>
        </w:rPr>
      </w:pPr>
      <w:r w:rsidRPr="00501697">
        <w:rPr>
          <w:rFonts w:ascii="Arial" w:hAnsi="Arial" w:cs="Arial"/>
          <w:szCs w:val="26"/>
        </w:rPr>
        <w:t xml:space="preserve">-Là </w:t>
      </w:r>
      <w:r>
        <w:rPr>
          <w:rFonts w:ascii="Arial" w:hAnsi="Arial" w:cs="Arial"/>
          <w:szCs w:val="26"/>
        </w:rPr>
        <w:t>nhân viên kế toán</w:t>
      </w:r>
      <w:r w:rsidRPr="00501697">
        <w:rPr>
          <w:rFonts w:ascii="Arial" w:hAnsi="Arial" w:cs="Arial"/>
          <w:szCs w:val="26"/>
        </w:rPr>
        <w:t xml:space="preserve"> – Tôi muốn được xem </w:t>
      </w:r>
      <w:r>
        <w:rPr>
          <w:rFonts w:ascii="Arial" w:hAnsi="Arial" w:cs="Arial"/>
          <w:szCs w:val="26"/>
        </w:rPr>
        <w:t>các khoản phải trả của công ty.</w:t>
      </w:r>
    </w:p>
    <w:p w:rsidR="00F51B98" w:rsidRDefault="00F51B98" w:rsidP="00F51B98">
      <w:pPr>
        <w:rPr>
          <w:rFonts w:ascii="Arial" w:hAnsi="Arial" w:cs="Arial"/>
          <w:szCs w:val="26"/>
        </w:rPr>
      </w:pPr>
      <w:r w:rsidRPr="00501697">
        <w:rPr>
          <w:rFonts w:ascii="Arial" w:hAnsi="Arial" w:cs="Arial"/>
          <w:szCs w:val="26"/>
        </w:rPr>
        <w:t>- Mô tả yêu cầu:</w:t>
      </w:r>
    </w:p>
    <w:p w:rsidR="00F51B98" w:rsidRPr="00501697" w:rsidRDefault="00F51B98" w:rsidP="00F51B98">
      <w:pPr>
        <w:rPr>
          <w:rFonts w:ascii="Arial" w:hAnsi="Arial" w:cs="Arial"/>
          <w:szCs w:val="26"/>
        </w:rPr>
      </w:pPr>
    </w:p>
    <w:tbl>
      <w:tblPr>
        <w:tblStyle w:val="TableGrid"/>
        <w:tblW w:w="9355" w:type="dxa"/>
        <w:tblLook w:val="04A0" w:firstRow="1" w:lastRow="0" w:firstColumn="1" w:lastColumn="0" w:noHBand="0" w:noVBand="1"/>
      </w:tblPr>
      <w:tblGrid>
        <w:gridCol w:w="3145"/>
        <w:gridCol w:w="6210"/>
      </w:tblGrid>
      <w:tr w:rsidR="00F51B98" w:rsidRPr="00501697" w:rsidTr="00B41FA4">
        <w:tc>
          <w:tcPr>
            <w:tcW w:w="314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Chủ đề</w:t>
            </w:r>
          </w:p>
        </w:tc>
        <w:tc>
          <w:tcPr>
            <w:tcW w:w="621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7D63ED">
        <w:trPr>
          <w:trHeight w:val="2024"/>
        </w:trPr>
        <w:tc>
          <w:tcPr>
            <w:tcW w:w="3145" w:type="dxa"/>
          </w:tcPr>
          <w:p w:rsidR="00F51B98" w:rsidRPr="00501697" w:rsidRDefault="00F51B98" w:rsidP="00B41FA4">
            <w:pPr>
              <w:rPr>
                <w:rFonts w:ascii="Arial" w:hAnsi="Arial" w:cs="Arial"/>
                <w:szCs w:val="26"/>
              </w:rPr>
            </w:pPr>
            <w:r w:rsidRPr="00501697">
              <w:rPr>
                <w:rFonts w:ascii="Arial" w:hAnsi="Arial" w:cs="Arial"/>
                <w:szCs w:val="26"/>
              </w:rPr>
              <w:t xml:space="preserve">Xem Báo cáo các khoản phải </w:t>
            </w:r>
            <w:r>
              <w:rPr>
                <w:rFonts w:ascii="Arial" w:hAnsi="Arial" w:cs="Arial"/>
                <w:szCs w:val="26"/>
              </w:rPr>
              <w:t>trả</w:t>
            </w:r>
          </w:p>
        </w:tc>
        <w:tc>
          <w:tcPr>
            <w:tcW w:w="6210" w:type="dxa"/>
          </w:tcPr>
          <w:p w:rsidR="00F51B98" w:rsidRPr="00501697" w:rsidRDefault="00F51B98" w:rsidP="00B41FA4">
            <w:pPr>
              <w:rPr>
                <w:rFonts w:ascii="Arial" w:hAnsi="Arial" w:cs="Arial"/>
                <w:szCs w:val="26"/>
              </w:rPr>
            </w:pPr>
            <w:r>
              <w:rPr>
                <w:rFonts w:ascii="Arial" w:hAnsi="Arial" w:cs="Arial"/>
                <w:szCs w:val="26"/>
              </w:rPr>
              <w:t xml:space="preserve">- </w:t>
            </w:r>
            <w:r w:rsidRPr="00501697">
              <w:rPr>
                <w:rFonts w:ascii="Arial" w:hAnsi="Arial" w:cs="Arial"/>
                <w:szCs w:val="26"/>
              </w:rPr>
              <w:t xml:space="preserve">Các khoản phải </w:t>
            </w:r>
            <w:r>
              <w:rPr>
                <w:rFonts w:ascii="Arial" w:hAnsi="Arial" w:cs="Arial"/>
                <w:szCs w:val="26"/>
              </w:rPr>
              <w:t>trả</w:t>
            </w:r>
            <w:r w:rsidRPr="00501697">
              <w:rPr>
                <w:rFonts w:ascii="Arial" w:hAnsi="Arial" w:cs="Arial"/>
                <w:szCs w:val="26"/>
              </w:rPr>
              <w:t xml:space="preserve"> : Tên khoản </w:t>
            </w:r>
            <w:r>
              <w:rPr>
                <w:rFonts w:ascii="Arial" w:hAnsi="Arial" w:cs="Arial"/>
                <w:szCs w:val="26"/>
              </w:rPr>
              <w:t>trả</w:t>
            </w:r>
            <w:r w:rsidRPr="00501697">
              <w:rPr>
                <w:rFonts w:ascii="Arial" w:hAnsi="Arial" w:cs="Arial"/>
                <w:szCs w:val="26"/>
              </w:rPr>
              <w:t>, giá trị khoả</w:t>
            </w:r>
            <w:r>
              <w:rPr>
                <w:rFonts w:ascii="Arial" w:hAnsi="Arial" w:cs="Arial"/>
                <w:szCs w:val="26"/>
              </w:rPr>
              <w:t>n trả, lý do trả, ngày xuất hiện khoản trả, ghi chú.</w:t>
            </w:r>
          </w:p>
          <w:p w:rsidR="00F51B98" w:rsidRPr="00501697" w:rsidRDefault="00F51B98" w:rsidP="00B41FA4">
            <w:pPr>
              <w:rPr>
                <w:rFonts w:ascii="Arial" w:hAnsi="Arial" w:cs="Arial"/>
                <w:szCs w:val="26"/>
              </w:rPr>
            </w:pPr>
            <w:r>
              <w:rPr>
                <w:rFonts w:ascii="Arial" w:hAnsi="Arial" w:cs="Arial"/>
                <w:szCs w:val="26"/>
              </w:rPr>
              <w:t xml:space="preserve">- </w:t>
            </w:r>
            <w:r w:rsidRPr="00501697">
              <w:rPr>
                <w:rFonts w:ascii="Arial" w:hAnsi="Arial" w:cs="Arial"/>
                <w:szCs w:val="26"/>
              </w:rPr>
              <w:t>Ngườ</w:t>
            </w:r>
            <w:r>
              <w:rPr>
                <w:rFonts w:ascii="Arial" w:hAnsi="Arial" w:cs="Arial"/>
                <w:szCs w:val="26"/>
              </w:rPr>
              <w:t>i dù</w:t>
            </w:r>
            <w:r w:rsidRPr="00501697">
              <w:rPr>
                <w:rFonts w:ascii="Arial" w:hAnsi="Arial" w:cs="Arial"/>
                <w:szCs w:val="26"/>
              </w:rPr>
              <w:t>ng có thể tìm kiếm</w:t>
            </w:r>
            <w:r>
              <w:rPr>
                <w:rFonts w:ascii="Arial" w:hAnsi="Arial" w:cs="Arial"/>
                <w:szCs w:val="26"/>
              </w:rPr>
              <w:t>, thêm, xóa, sửa</w:t>
            </w:r>
            <w:r w:rsidRPr="00501697">
              <w:rPr>
                <w:rFonts w:ascii="Arial" w:hAnsi="Arial" w:cs="Arial"/>
                <w:szCs w:val="26"/>
              </w:rPr>
              <w:t xml:space="preserve"> các khoản </w:t>
            </w:r>
            <w:r>
              <w:rPr>
                <w:rFonts w:ascii="Arial" w:hAnsi="Arial" w:cs="Arial"/>
                <w:szCs w:val="26"/>
              </w:rPr>
              <w:t>trả</w:t>
            </w:r>
            <w:r w:rsidRPr="00501697">
              <w:rPr>
                <w:rFonts w:ascii="Arial" w:hAnsi="Arial" w:cs="Arial"/>
                <w:szCs w:val="26"/>
              </w:rPr>
              <w:t>.</w:t>
            </w:r>
          </w:p>
        </w:tc>
      </w:tr>
    </w:tbl>
    <w:p w:rsidR="00F51B98" w:rsidRDefault="00F51B98" w:rsidP="00F51B98">
      <w:pPr>
        <w:rPr>
          <w:rFonts w:ascii="Arial" w:hAnsi="Arial" w:cs="Arial"/>
          <w:szCs w:val="26"/>
        </w:rPr>
      </w:pPr>
    </w:p>
    <w:p w:rsidR="007D63ED" w:rsidRDefault="007D63ED" w:rsidP="00F51B98">
      <w:pPr>
        <w:rPr>
          <w:rFonts w:ascii="Arial" w:hAnsi="Arial" w:cs="Arial"/>
          <w:szCs w:val="26"/>
        </w:rPr>
      </w:pPr>
    </w:p>
    <w:p w:rsidR="007D63ED" w:rsidRPr="00501697" w:rsidRDefault="007D63ED" w:rsidP="00F51B98">
      <w:pPr>
        <w:rPr>
          <w:rFonts w:ascii="Arial" w:hAnsi="Arial" w:cs="Arial"/>
          <w:szCs w:val="26"/>
        </w:rPr>
      </w:pPr>
    </w:p>
    <w:p w:rsidR="00F51B98" w:rsidRPr="00501697" w:rsidRDefault="00F51B98" w:rsidP="00F51B98">
      <w:pPr>
        <w:pStyle w:val="Heading2"/>
        <w:rPr>
          <w:rFonts w:ascii="Arial" w:hAnsi="Arial" w:cs="Arial"/>
          <w:b w:val="0"/>
          <w:color w:val="000000" w:themeColor="text1"/>
        </w:rPr>
      </w:pPr>
      <w:bookmarkStart w:id="134" w:name="_Toc454057682"/>
      <w:r w:rsidRPr="00501697">
        <w:rPr>
          <w:rFonts w:ascii="Arial" w:hAnsi="Arial" w:cs="Arial"/>
          <w:color w:val="000000" w:themeColor="text1"/>
        </w:rPr>
        <w:lastRenderedPageBreak/>
        <w:t>3.User story 3:</w:t>
      </w:r>
      <w:bookmarkEnd w:id="134"/>
    </w:p>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1235"/>
        <w:gridCol w:w="1743"/>
        <w:gridCol w:w="3785"/>
        <w:gridCol w:w="2240"/>
      </w:tblGrid>
      <w:tr w:rsidR="00F51B98" w:rsidRPr="00501697" w:rsidTr="00B41FA4">
        <w:tc>
          <w:tcPr>
            <w:tcW w:w="125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Phiên bản</w:t>
            </w:r>
          </w:p>
        </w:tc>
        <w:tc>
          <w:tcPr>
            <w:tcW w:w="180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Ngày lập</w:t>
            </w:r>
          </w:p>
        </w:tc>
        <w:tc>
          <w:tcPr>
            <w:tcW w:w="3957"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Tác giả</w:t>
            </w:r>
          </w:p>
        </w:tc>
        <w:tc>
          <w:tcPr>
            <w:tcW w:w="2338"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1255" w:type="dxa"/>
          </w:tcPr>
          <w:p w:rsidR="00F51B98" w:rsidRPr="00501697" w:rsidRDefault="00F51B98" w:rsidP="00B41FA4">
            <w:pPr>
              <w:rPr>
                <w:rFonts w:ascii="Arial" w:hAnsi="Arial" w:cs="Arial"/>
                <w:szCs w:val="26"/>
              </w:rPr>
            </w:pPr>
            <w:r w:rsidRPr="00501697">
              <w:rPr>
                <w:rFonts w:ascii="Arial" w:hAnsi="Arial" w:cs="Arial"/>
                <w:szCs w:val="26"/>
              </w:rPr>
              <w:t>0.1</w:t>
            </w:r>
          </w:p>
        </w:tc>
        <w:tc>
          <w:tcPr>
            <w:tcW w:w="1800" w:type="dxa"/>
          </w:tcPr>
          <w:p w:rsidR="00F51B98" w:rsidRPr="00501697" w:rsidRDefault="00F51B98" w:rsidP="00B41FA4">
            <w:pPr>
              <w:rPr>
                <w:rFonts w:ascii="Arial" w:hAnsi="Arial" w:cs="Arial"/>
                <w:szCs w:val="26"/>
              </w:rPr>
            </w:pPr>
            <w:r w:rsidRPr="00501697">
              <w:rPr>
                <w:rFonts w:ascii="Arial" w:hAnsi="Arial" w:cs="Arial"/>
                <w:szCs w:val="26"/>
              </w:rPr>
              <w:t>05-04-2016</w:t>
            </w:r>
          </w:p>
        </w:tc>
        <w:tc>
          <w:tcPr>
            <w:tcW w:w="3957" w:type="dxa"/>
          </w:tcPr>
          <w:p w:rsidR="00F51B98" w:rsidRPr="00501697" w:rsidRDefault="00F51B98" w:rsidP="00B41FA4">
            <w:pPr>
              <w:rPr>
                <w:rFonts w:ascii="Arial" w:hAnsi="Arial" w:cs="Arial"/>
                <w:szCs w:val="26"/>
              </w:rPr>
            </w:pPr>
            <w:r>
              <w:rPr>
                <w:rFonts w:ascii="Arial" w:hAnsi="Arial" w:cs="Arial"/>
                <w:szCs w:val="26"/>
              </w:rPr>
              <w:t>Nguyễn Thành Luân</w:t>
            </w:r>
          </w:p>
        </w:tc>
        <w:tc>
          <w:tcPr>
            <w:tcW w:w="2338" w:type="dxa"/>
          </w:tcPr>
          <w:p w:rsidR="00F51B98" w:rsidRPr="00501697" w:rsidRDefault="00F51B98" w:rsidP="00B41FA4">
            <w:pPr>
              <w:rPr>
                <w:rFonts w:ascii="Arial" w:hAnsi="Arial" w:cs="Arial"/>
                <w:szCs w:val="26"/>
              </w:rPr>
            </w:pPr>
            <w:r w:rsidRPr="00501697">
              <w:rPr>
                <w:rFonts w:ascii="Arial" w:hAnsi="Arial" w:cs="Arial"/>
                <w:szCs w:val="26"/>
              </w:rPr>
              <w:t>Xác định yêu cầu</w:t>
            </w:r>
          </w:p>
        </w:tc>
      </w:tr>
    </w:tbl>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F51B98" w:rsidRPr="00501697" w:rsidTr="00B41FA4">
        <w:tc>
          <w:tcPr>
            <w:tcW w:w="278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ID</w:t>
            </w:r>
          </w:p>
        </w:tc>
        <w:tc>
          <w:tcPr>
            <w:tcW w:w="656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Link của user story</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Mức độ ưu tiên</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Độ phức tạp</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bl>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r w:rsidRPr="00501697">
        <w:rPr>
          <w:rFonts w:ascii="Arial" w:hAnsi="Arial" w:cs="Arial"/>
          <w:szCs w:val="26"/>
        </w:rPr>
        <w:t>- User story:</w:t>
      </w:r>
    </w:p>
    <w:p w:rsidR="00F51B98" w:rsidRPr="00501697" w:rsidRDefault="00F51B98" w:rsidP="00F51B98">
      <w:pPr>
        <w:rPr>
          <w:rFonts w:ascii="Arial" w:hAnsi="Arial" w:cs="Arial"/>
          <w:szCs w:val="26"/>
        </w:rPr>
      </w:pPr>
      <w:r w:rsidRPr="00501697">
        <w:rPr>
          <w:rFonts w:ascii="Arial" w:hAnsi="Arial" w:cs="Arial"/>
          <w:szCs w:val="26"/>
        </w:rPr>
        <w:t xml:space="preserve">-Là </w:t>
      </w:r>
      <w:r>
        <w:rPr>
          <w:rFonts w:ascii="Arial" w:hAnsi="Arial" w:cs="Arial"/>
          <w:szCs w:val="26"/>
        </w:rPr>
        <w:t>nhân viên kế toán</w:t>
      </w:r>
      <w:r w:rsidRPr="00501697">
        <w:rPr>
          <w:rFonts w:ascii="Arial" w:hAnsi="Arial" w:cs="Arial"/>
          <w:szCs w:val="26"/>
        </w:rPr>
        <w:t xml:space="preserve"> – Tôi muốn được xem </w:t>
      </w:r>
      <w:r>
        <w:rPr>
          <w:rFonts w:ascii="Arial" w:hAnsi="Arial" w:cs="Arial"/>
          <w:szCs w:val="26"/>
        </w:rPr>
        <w:t>các công nợ của công ty. Bao gồm công nợ phải trả(thường là công nợ nhà cung cấp), công nợ phải thu(thường là công nợ khách hàng)  và công nợ nhân viên.</w:t>
      </w:r>
    </w:p>
    <w:p w:rsidR="00F51B98" w:rsidRPr="00501697" w:rsidRDefault="00F51B98" w:rsidP="00F51B98">
      <w:pPr>
        <w:rPr>
          <w:rFonts w:ascii="Arial" w:hAnsi="Arial" w:cs="Arial"/>
          <w:szCs w:val="26"/>
        </w:rPr>
      </w:pPr>
      <w:r w:rsidRPr="00501697">
        <w:rPr>
          <w:rFonts w:ascii="Arial" w:hAnsi="Arial" w:cs="Arial"/>
          <w:szCs w:val="26"/>
        </w:rPr>
        <w:t>- Mô tả yêu cầu:</w:t>
      </w:r>
    </w:p>
    <w:tbl>
      <w:tblPr>
        <w:tblStyle w:val="TableGrid"/>
        <w:tblW w:w="9355" w:type="dxa"/>
        <w:tblLook w:val="04A0" w:firstRow="1" w:lastRow="0" w:firstColumn="1" w:lastColumn="0" w:noHBand="0" w:noVBand="1"/>
      </w:tblPr>
      <w:tblGrid>
        <w:gridCol w:w="3145"/>
        <w:gridCol w:w="6210"/>
      </w:tblGrid>
      <w:tr w:rsidR="00F51B98" w:rsidRPr="00501697" w:rsidTr="00B41FA4">
        <w:tc>
          <w:tcPr>
            <w:tcW w:w="314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Chủ đề</w:t>
            </w:r>
          </w:p>
        </w:tc>
        <w:tc>
          <w:tcPr>
            <w:tcW w:w="621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3145" w:type="dxa"/>
          </w:tcPr>
          <w:p w:rsidR="00F51B98" w:rsidRPr="00501697" w:rsidRDefault="00F51B98" w:rsidP="00B41FA4">
            <w:pPr>
              <w:rPr>
                <w:rFonts w:ascii="Arial" w:hAnsi="Arial" w:cs="Arial"/>
                <w:szCs w:val="26"/>
              </w:rPr>
            </w:pPr>
            <w:r w:rsidRPr="00501697">
              <w:rPr>
                <w:rFonts w:ascii="Arial" w:hAnsi="Arial" w:cs="Arial"/>
                <w:szCs w:val="26"/>
              </w:rPr>
              <w:t xml:space="preserve">Xem </w:t>
            </w:r>
            <w:r>
              <w:rPr>
                <w:rFonts w:ascii="Arial" w:hAnsi="Arial" w:cs="Arial"/>
                <w:szCs w:val="26"/>
              </w:rPr>
              <w:t>Báo cáo công nợ</w:t>
            </w:r>
          </w:p>
          <w:p w:rsidR="00F51B98" w:rsidRPr="00501697" w:rsidRDefault="00F51B98" w:rsidP="00B41FA4">
            <w:pPr>
              <w:rPr>
                <w:rFonts w:ascii="Arial" w:hAnsi="Arial" w:cs="Arial"/>
                <w:szCs w:val="26"/>
              </w:rPr>
            </w:pPr>
          </w:p>
        </w:tc>
        <w:tc>
          <w:tcPr>
            <w:tcW w:w="6210" w:type="dxa"/>
          </w:tcPr>
          <w:p w:rsidR="00F51B98" w:rsidRDefault="00F51B98" w:rsidP="00B41FA4">
            <w:pPr>
              <w:rPr>
                <w:rFonts w:ascii="Arial" w:hAnsi="Arial" w:cs="Arial"/>
                <w:szCs w:val="26"/>
              </w:rPr>
            </w:pPr>
            <w:r>
              <w:rPr>
                <w:rFonts w:ascii="Arial" w:hAnsi="Arial" w:cs="Arial"/>
                <w:szCs w:val="26"/>
              </w:rPr>
              <w:t>- Công nợ</w:t>
            </w:r>
            <w:r w:rsidRPr="00501697">
              <w:rPr>
                <w:rFonts w:ascii="Arial" w:hAnsi="Arial" w:cs="Arial"/>
                <w:szCs w:val="26"/>
              </w:rPr>
              <w:t xml:space="preserve"> :</w:t>
            </w:r>
            <w:r>
              <w:rPr>
                <w:rFonts w:ascii="Arial" w:hAnsi="Arial" w:cs="Arial"/>
                <w:szCs w:val="26"/>
              </w:rPr>
              <w:t>Khách hàng, tài khoản đối ứng,</w:t>
            </w:r>
            <w:r w:rsidRPr="00501697">
              <w:rPr>
                <w:rFonts w:ascii="Arial" w:hAnsi="Arial" w:cs="Arial"/>
                <w:szCs w:val="26"/>
              </w:rPr>
              <w:t xml:space="preserve"> </w:t>
            </w:r>
            <w:r>
              <w:rPr>
                <w:rFonts w:ascii="Arial" w:hAnsi="Arial" w:cs="Arial"/>
                <w:szCs w:val="26"/>
              </w:rPr>
              <w:t>Số chứng từ/hóa đơn làm xuất hiện công nợ</w:t>
            </w:r>
            <w:r w:rsidRPr="00501697">
              <w:rPr>
                <w:rFonts w:ascii="Arial" w:hAnsi="Arial" w:cs="Arial"/>
                <w:szCs w:val="26"/>
              </w:rPr>
              <w:t xml:space="preserve">, giá trị </w:t>
            </w:r>
            <w:r>
              <w:rPr>
                <w:rFonts w:ascii="Arial" w:hAnsi="Arial" w:cs="Arial"/>
                <w:szCs w:val="26"/>
              </w:rPr>
              <w:t>của chứng từ/hóa đơn, ngày xuất hiện của chứng từ/hóa đơn, hạn hoạch toán, lý do, khoản tiền đã thu/trả, khoản tiền cần phải thu/trả, ghi chú.</w:t>
            </w:r>
          </w:p>
          <w:p w:rsidR="00F51B98" w:rsidRPr="00501697" w:rsidRDefault="00F51B98" w:rsidP="00B41FA4">
            <w:pPr>
              <w:rPr>
                <w:rFonts w:ascii="Arial" w:hAnsi="Arial" w:cs="Arial"/>
                <w:szCs w:val="26"/>
              </w:rPr>
            </w:pPr>
            <w:r>
              <w:rPr>
                <w:rFonts w:ascii="Arial" w:hAnsi="Arial" w:cs="Arial"/>
                <w:szCs w:val="26"/>
              </w:rPr>
              <w:t>-Công nợ nhân viên: Mã nhân viên, khoản nợ, lý do nợ, ghi chú.</w:t>
            </w:r>
          </w:p>
          <w:p w:rsidR="00F51B98" w:rsidRPr="00501697" w:rsidRDefault="00F51B98" w:rsidP="00B41FA4">
            <w:pPr>
              <w:rPr>
                <w:rFonts w:ascii="Arial" w:hAnsi="Arial" w:cs="Arial"/>
                <w:szCs w:val="26"/>
              </w:rPr>
            </w:pPr>
            <w:r>
              <w:rPr>
                <w:rFonts w:ascii="Arial" w:hAnsi="Arial" w:cs="Arial"/>
                <w:szCs w:val="26"/>
              </w:rPr>
              <w:lastRenderedPageBreak/>
              <w:t xml:space="preserve">- </w:t>
            </w:r>
            <w:r w:rsidRPr="00501697">
              <w:rPr>
                <w:rFonts w:ascii="Arial" w:hAnsi="Arial" w:cs="Arial"/>
                <w:szCs w:val="26"/>
              </w:rPr>
              <w:t>Ngườ</w:t>
            </w:r>
            <w:r>
              <w:rPr>
                <w:rFonts w:ascii="Arial" w:hAnsi="Arial" w:cs="Arial"/>
                <w:szCs w:val="26"/>
              </w:rPr>
              <w:t>i dù</w:t>
            </w:r>
            <w:r w:rsidRPr="00501697">
              <w:rPr>
                <w:rFonts w:ascii="Arial" w:hAnsi="Arial" w:cs="Arial"/>
                <w:szCs w:val="26"/>
              </w:rPr>
              <w:t>ng có thể tìm kiếm</w:t>
            </w:r>
            <w:r>
              <w:rPr>
                <w:rFonts w:ascii="Arial" w:hAnsi="Arial" w:cs="Arial"/>
                <w:szCs w:val="26"/>
              </w:rPr>
              <w:t>, thêm, xóa, sửa</w:t>
            </w:r>
            <w:r w:rsidRPr="00501697">
              <w:rPr>
                <w:rFonts w:ascii="Arial" w:hAnsi="Arial" w:cs="Arial"/>
                <w:szCs w:val="26"/>
              </w:rPr>
              <w:t xml:space="preserve"> </w:t>
            </w:r>
            <w:r>
              <w:rPr>
                <w:rFonts w:ascii="Arial" w:hAnsi="Arial" w:cs="Arial"/>
                <w:szCs w:val="26"/>
              </w:rPr>
              <w:t>công nợ</w:t>
            </w:r>
          </w:p>
        </w:tc>
      </w:tr>
    </w:tbl>
    <w:p w:rsidR="00F51B98" w:rsidRDefault="00F51B98" w:rsidP="00F51B98">
      <w:pPr>
        <w:rPr>
          <w:rFonts w:ascii="Arial" w:hAnsi="Arial" w:cs="Arial"/>
          <w:szCs w:val="26"/>
        </w:rPr>
      </w:pPr>
    </w:p>
    <w:p w:rsidR="00F51B98" w:rsidRPr="00501697" w:rsidRDefault="00F51B98" w:rsidP="00F51B98">
      <w:pPr>
        <w:pStyle w:val="Heading2"/>
        <w:rPr>
          <w:rFonts w:ascii="Arial" w:hAnsi="Arial" w:cs="Arial"/>
          <w:b w:val="0"/>
          <w:color w:val="000000" w:themeColor="text1"/>
        </w:rPr>
      </w:pPr>
      <w:bookmarkStart w:id="135" w:name="_Toc454057683"/>
      <w:r>
        <w:rPr>
          <w:rFonts w:ascii="Arial" w:hAnsi="Arial" w:cs="Arial"/>
          <w:color w:val="000000" w:themeColor="text1"/>
        </w:rPr>
        <w:t>4.User story 4</w:t>
      </w:r>
      <w:r w:rsidRPr="00501697">
        <w:rPr>
          <w:rFonts w:ascii="Arial" w:hAnsi="Arial" w:cs="Arial"/>
          <w:color w:val="000000" w:themeColor="text1"/>
        </w:rPr>
        <w:t>:</w:t>
      </w:r>
      <w:bookmarkEnd w:id="135"/>
    </w:p>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1235"/>
        <w:gridCol w:w="1743"/>
        <w:gridCol w:w="3785"/>
        <w:gridCol w:w="2240"/>
      </w:tblGrid>
      <w:tr w:rsidR="00F51B98" w:rsidRPr="00501697" w:rsidTr="00B41FA4">
        <w:tc>
          <w:tcPr>
            <w:tcW w:w="125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Phiên bản</w:t>
            </w:r>
          </w:p>
        </w:tc>
        <w:tc>
          <w:tcPr>
            <w:tcW w:w="180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Ngày lập</w:t>
            </w:r>
          </w:p>
        </w:tc>
        <w:tc>
          <w:tcPr>
            <w:tcW w:w="3957"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Tác giả</w:t>
            </w:r>
          </w:p>
        </w:tc>
        <w:tc>
          <w:tcPr>
            <w:tcW w:w="2338"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1255" w:type="dxa"/>
          </w:tcPr>
          <w:p w:rsidR="00F51B98" w:rsidRPr="00501697" w:rsidRDefault="00F51B98" w:rsidP="00B41FA4">
            <w:pPr>
              <w:rPr>
                <w:rFonts w:ascii="Arial" w:hAnsi="Arial" w:cs="Arial"/>
                <w:szCs w:val="26"/>
              </w:rPr>
            </w:pPr>
            <w:r w:rsidRPr="00501697">
              <w:rPr>
                <w:rFonts w:ascii="Arial" w:hAnsi="Arial" w:cs="Arial"/>
                <w:szCs w:val="26"/>
              </w:rPr>
              <w:t>0.1</w:t>
            </w:r>
          </w:p>
        </w:tc>
        <w:tc>
          <w:tcPr>
            <w:tcW w:w="1800" w:type="dxa"/>
          </w:tcPr>
          <w:p w:rsidR="00F51B98" w:rsidRPr="00501697" w:rsidRDefault="00F51B98" w:rsidP="00B41FA4">
            <w:pPr>
              <w:rPr>
                <w:rFonts w:ascii="Arial" w:hAnsi="Arial" w:cs="Arial"/>
                <w:szCs w:val="26"/>
              </w:rPr>
            </w:pPr>
            <w:r w:rsidRPr="00501697">
              <w:rPr>
                <w:rFonts w:ascii="Arial" w:hAnsi="Arial" w:cs="Arial"/>
                <w:szCs w:val="26"/>
              </w:rPr>
              <w:t>05-04-2016</w:t>
            </w:r>
          </w:p>
        </w:tc>
        <w:tc>
          <w:tcPr>
            <w:tcW w:w="3957" w:type="dxa"/>
          </w:tcPr>
          <w:p w:rsidR="00F51B98" w:rsidRPr="00501697" w:rsidRDefault="00F51B98" w:rsidP="00B41FA4">
            <w:pPr>
              <w:rPr>
                <w:rFonts w:ascii="Arial" w:hAnsi="Arial" w:cs="Arial"/>
                <w:szCs w:val="26"/>
              </w:rPr>
            </w:pPr>
            <w:r>
              <w:rPr>
                <w:rFonts w:ascii="Arial" w:hAnsi="Arial" w:cs="Arial"/>
                <w:szCs w:val="26"/>
              </w:rPr>
              <w:t>Nguyễn Thành Luân</w:t>
            </w:r>
          </w:p>
        </w:tc>
        <w:tc>
          <w:tcPr>
            <w:tcW w:w="2338" w:type="dxa"/>
          </w:tcPr>
          <w:p w:rsidR="00F51B98" w:rsidRPr="00501697" w:rsidRDefault="00F51B98" w:rsidP="00B41FA4">
            <w:pPr>
              <w:rPr>
                <w:rFonts w:ascii="Arial" w:hAnsi="Arial" w:cs="Arial"/>
                <w:szCs w:val="26"/>
              </w:rPr>
            </w:pPr>
            <w:r w:rsidRPr="00501697">
              <w:rPr>
                <w:rFonts w:ascii="Arial" w:hAnsi="Arial" w:cs="Arial"/>
                <w:szCs w:val="26"/>
              </w:rPr>
              <w:t>Xác định yêu cầu</w:t>
            </w:r>
          </w:p>
        </w:tc>
      </w:tr>
    </w:tbl>
    <w:p w:rsidR="00F51B98" w:rsidRPr="00501697" w:rsidRDefault="00F51B98" w:rsidP="00F51B98">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F51B98" w:rsidRPr="00501697" w:rsidTr="00B41FA4">
        <w:tc>
          <w:tcPr>
            <w:tcW w:w="278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ID</w:t>
            </w:r>
          </w:p>
        </w:tc>
        <w:tc>
          <w:tcPr>
            <w:tcW w:w="6565"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Link của user story</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Không có</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Mức độ ưu tiên</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r w:rsidR="00F51B98" w:rsidRPr="00501697" w:rsidTr="00B41FA4">
        <w:tc>
          <w:tcPr>
            <w:tcW w:w="2785" w:type="dxa"/>
          </w:tcPr>
          <w:p w:rsidR="00F51B98" w:rsidRPr="00501697" w:rsidRDefault="00F51B98" w:rsidP="00B41FA4">
            <w:pPr>
              <w:rPr>
                <w:rFonts w:ascii="Arial" w:hAnsi="Arial" w:cs="Arial"/>
                <w:szCs w:val="26"/>
              </w:rPr>
            </w:pPr>
            <w:r w:rsidRPr="00501697">
              <w:rPr>
                <w:rFonts w:ascii="Arial" w:hAnsi="Arial" w:cs="Arial"/>
                <w:szCs w:val="26"/>
              </w:rPr>
              <w:t>Độ phức tạp</w:t>
            </w:r>
          </w:p>
        </w:tc>
        <w:tc>
          <w:tcPr>
            <w:tcW w:w="6565" w:type="dxa"/>
          </w:tcPr>
          <w:p w:rsidR="00F51B98" w:rsidRPr="00501697" w:rsidRDefault="00F51B98" w:rsidP="00B41FA4">
            <w:pPr>
              <w:rPr>
                <w:rFonts w:ascii="Arial" w:hAnsi="Arial" w:cs="Arial"/>
                <w:szCs w:val="26"/>
              </w:rPr>
            </w:pPr>
            <w:r w:rsidRPr="00501697">
              <w:rPr>
                <w:rFonts w:ascii="Arial" w:hAnsi="Arial" w:cs="Arial"/>
                <w:szCs w:val="26"/>
              </w:rPr>
              <w:t>Trung bình</w:t>
            </w:r>
          </w:p>
        </w:tc>
      </w:tr>
    </w:tbl>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r w:rsidRPr="00501697">
        <w:rPr>
          <w:rFonts w:ascii="Arial" w:hAnsi="Arial" w:cs="Arial"/>
          <w:szCs w:val="26"/>
        </w:rPr>
        <w:t>- User story:</w:t>
      </w:r>
    </w:p>
    <w:p w:rsidR="00F51B98" w:rsidRPr="00501697" w:rsidRDefault="00F51B98" w:rsidP="00F51B98">
      <w:pPr>
        <w:rPr>
          <w:rFonts w:ascii="Arial" w:hAnsi="Arial" w:cs="Arial"/>
          <w:szCs w:val="26"/>
        </w:rPr>
      </w:pPr>
      <w:r w:rsidRPr="00501697">
        <w:rPr>
          <w:rFonts w:ascii="Arial" w:hAnsi="Arial" w:cs="Arial"/>
          <w:szCs w:val="26"/>
        </w:rPr>
        <w:t xml:space="preserve">-Là </w:t>
      </w:r>
      <w:r>
        <w:rPr>
          <w:rFonts w:ascii="Arial" w:hAnsi="Arial" w:cs="Arial"/>
          <w:szCs w:val="26"/>
        </w:rPr>
        <w:t>nhân viên kế toán</w:t>
      </w:r>
      <w:r w:rsidRPr="00501697">
        <w:rPr>
          <w:rFonts w:ascii="Arial" w:hAnsi="Arial" w:cs="Arial"/>
          <w:szCs w:val="26"/>
        </w:rPr>
        <w:t xml:space="preserve"> – Tôi muốn được </w:t>
      </w:r>
      <w:r>
        <w:rPr>
          <w:rFonts w:ascii="Arial" w:hAnsi="Arial" w:cs="Arial"/>
          <w:szCs w:val="26"/>
        </w:rPr>
        <w:t>kiểm soát việc thu nợ của công ty.</w:t>
      </w:r>
    </w:p>
    <w:p w:rsidR="00F51B98" w:rsidRPr="00501697" w:rsidRDefault="00F51B98" w:rsidP="00F51B98">
      <w:pPr>
        <w:rPr>
          <w:rFonts w:ascii="Arial" w:hAnsi="Arial" w:cs="Arial"/>
          <w:szCs w:val="26"/>
        </w:rPr>
      </w:pPr>
      <w:r w:rsidRPr="00501697">
        <w:rPr>
          <w:rFonts w:ascii="Arial" w:hAnsi="Arial" w:cs="Arial"/>
          <w:szCs w:val="26"/>
        </w:rPr>
        <w:t>- Mô tả yêu cầu:</w:t>
      </w:r>
    </w:p>
    <w:tbl>
      <w:tblPr>
        <w:tblStyle w:val="TableGrid"/>
        <w:tblW w:w="9355" w:type="dxa"/>
        <w:tblLook w:val="04A0" w:firstRow="1" w:lastRow="0" w:firstColumn="1" w:lastColumn="0" w:noHBand="0" w:noVBand="1"/>
      </w:tblPr>
      <w:tblGrid>
        <w:gridCol w:w="3145"/>
        <w:gridCol w:w="6210"/>
      </w:tblGrid>
      <w:tr w:rsidR="00F51B98" w:rsidRPr="00501697" w:rsidTr="00B41FA4">
        <w:tc>
          <w:tcPr>
            <w:tcW w:w="3145"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Chủ đề</w:t>
            </w:r>
          </w:p>
        </w:tc>
        <w:tc>
          <w:tcPr>
            <w:tcW w:w="6210"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w:t>
            </w:r>
          </w:p>
        </w:tc>
      </w:tr>
      <w:tr w:rsidR="00F51B98" w:rsidRPr="00501697" w:rsidTr="00B41FA4">
        <w:tc>
          <w:tcPr>
            <w:tcW w:w="3145" w:type="dxa"/>
          </w:tcPr>
          <w:p w:rsidR="00F51B98" w:rsidRPr="00501697" w:rsidRDefault="00F51B98" w:rsidP="00B41FA4">
            <w:pPr>
              <w:rPr>
                <w:rFonts w:ascii="Arial" w:hAnsi="Arial" w:cs="Arial"/>
                <w:szCs w:val="26"/>
              </w:rPr>
            </w:pPr>
            <w:r w:rsidRPr="00501697">
              <w:rPr>
                <w:rFonts w:ascii="Arial" w:hAnsi="Arial" w:cs="Arial"/>
                <w:szCs w:val="26"/>
              </w:rPr>
              <w:t xml:space="preserve">Xem </w:t>
            </w:r>
            <w:r>
              <w:rPr>
                <w:rFonts w:ascii="Arial" w:hAnsi="Arial" w:cs="Arial"/>
                <w:szCs w:val="26"/>
              </w:rPr>
              <w:t>Thu nợ</w:t>
            </w:r>
          </w:p>
          <w:p w:rsidR="00F51B98" w:rsidRPr="00501697" w:rsidRDefault="00F51B98" w:rsidP="00B41FA4">
            <w:pPr>
              <w:rPr>
                <w:rFonts w:ascii="Arial" w:hAnsi="Arial" w:cs="Arial"/>
                <w:szCs w:val="26"/>
              </w:rPr>
            </w:pPr>
          </w:p>
        </w:tc>
        <w:tc>
          <w:tcPr>
            <w:tcW w:w="6210" w:type="dxa"/>
          </w:tcPr>
          <w:p w:rsidR="00F51B98" w:rsidRDefault="00F51B98" w:rsidP="00B41FA4">
            <w:pPr>
              <w:rPr>
                <w:rFonts w:ascii="Arial" w:hAnsi="Arial" w:cs="Arial"/>
                <w:szCs w:val="26"/>
              </w:rPr>
            </w:pPr>
            <w:r>
              <w:rPr>
                <w:rFonts w:ascii="Arial" w:hAnsi="Arial" w:cs="Arial"/>
                <w:szCs w:val="26"/>
              </w:rPr>
              <w:t>- Thu nợ</w:t>
            </w:r>
            <w:r w:rsidRPr="00501697">
              <w:rPr>
                <w:rFonts w:ascii="Arial" w:hAnsi="Arial" w:cs="Arial"/>
                <w:szCs w:val="26"/>
              </w:rPr>
              <w:t xml:space="preserve"> :</w:t>
            </w:r>
            <w:r>
              <w:rPr>
                <w:rFonts w:ascii="Arial" w:hAnsi="Arial" w:cs="Arial"/>
                <w:szCs w:val="26"/>
              </w:rPr>
              <w:t>Mỗi đợt thu nợ sẽ có mã đợt thu, tên đợt thu, ngày bắt đầu, ngày kết thúc, mục tiêu đề ra(số tiền cần thu được), số tiền đã thu(được tính bằng cách tính tổng số tiền đã thu từ chi tiết đợt thu), hoàn thành(%).</w:t>
            </w:r>
          </w:p>
          <w:p w:rsidR="00F51B98" w:rsidRDefault="00F51B98" w:rsidP="00B41FA4">
            <w:pPr>
              <w:rPr>
                <w:rFonts w:ascii="Arial" w:hAnsi="Arial" w:cs="Arial"/>
                <w:szCs w:val="26"/>
              </w:rPr>
            </w:pPr>
            <w:r>
              <w:rPr>
                <w:rFonts w:ascii="Arial" w:hAnsi="Arial" w:cs="Arial"/>
                <w:szCs w:val="26"/>
              </w:rPr>
              <w:t xml:space="preserve">-Chi tiết thu nợ. Mỗi đợt thu nợ sẽ có thu những </w:t>
            </w:r>
            <w:r>
              <w:rPr>
                <w:rFonts w:ascii="Arial" w:hAnsi="Arial" w:cs="Arial"/>
                <w:szCs w:val="26"/>
              </w:rPr>
              <w:lastRenderedPageBreak/>
              <w:t>khách hàng nào(Mã khách hàng), số tiền cần phải thu, số tiền đã thu, ai là người thu nợ.</w:t>
            </w:r>
          </w:p>
          <w:p w:rsidR="00F51B98" w:rsidRPr="00501697" w:rsidRDefault="00F51B98" w:rsidP="00B41FA4">
            <w:pPr>
              <w:rPr>
                <w:rFonts w:ascii="Arial" w:hAnsi="Arial" w:cs="Arial"/>
                <w:szCs w:val="26"/>
              </w:rPr>
            </w:pPr>
            <w:r>
              <w:rPr>
                <w:rFonts w:ascii="Arial" w:hAnsi="Arial" w:cs="Arial"/>
                <w:szCs w:val="26"/>
              </w:rPr>
              <w:t xml:space="preserve">- </w:t>
            </w:r>
            <w:r w:rsidRPr="00501697">
              <w:rPr>
                <w:rFonts w:ascii="Arial" w:hAnsi="Arial" w:cs="Arial"/>
                <w:szCs w:val="26"/>
              </w:rPr>
              <w:t>Ngườ</w:t>
            </w:r>
            <w:r>
              <w:rPr>
                <w:rFonts w:ascii="Arial" w:hAnsi="Arial" w:cs="Arial"/>
                <w:szCs w:val="26"/>
              </w:rPr>
              <w:t>i dù</w:t>
            </w:r>
            <w:r w:rsidRPr="00501697">
              <w:rPr>
                <w:rFonts w:ascii="Arial" w:hAnsi="Arial" w:cs="Arial"/>
                <w:szCs w:val="26"/>
              </w:rPr>
              <w:t>ng có thể tìm kiếm</w:t>
            </w:r>
            <w:r>
              <w:rPr>
                <w:rFonts w:ascii="Arial" w:hAnsi="Arial" w:cs="Arial"/>
                <w:szCs w:val="26"/>
              </w:rPr>
              <w:t>, thêm, xóa, sửa</w:t>
            </w:r>
            <w:r w:rsidRPr="00501697">
              <w:rPr>
                <w:rFonts w:ascii="Arial" w:hAnsi="Arial" w:cs="Arial"/>
                <w:szCs w:val="26"/>
              </w:rPr>
              <w:t xml:space="preserve"> </w:t>
            </w:r>
            <w:r>
              <w:rPr>
                <w:rFonts w:ascii="Arial" w:hAnsi="Arial" w:cs="Arial"/>
                <w:szCs w:val="26"/>
              </w:rPr>
              <w:t>thu nợ cũng như chi tiết đợt thu.</w:t>
            </w:r>
          </w:p>
        </w:tc>
      </w:tr>
    </w:tbl>
    <w:p w:rsidR="00F51B98" w:rsidRPr="00501697" w:rsidRDefault="00F51B98" w:rsidP="00F51B98">
      <w:pPr>
        <w:rPr>
          <w:rFonts w:ascii="Arial" w:hAnsi="Arial" w:cs="Arial"/>
          <w:szCs w:val="26"/>
        </w:rPr>
      </w:pPr>
    </w:p>
    <w:p w:rsidR="00F51B98" w:rsidRPr="00501697" w:rsidRDefault="00F51B98" w:rsidP="00F51B98">
      <w:pPr>
        <w:rPr>
          <w:rFonts w:ascii="Arial" w:hAnsi="Arial" w:cs="Arial"/>
          <w:szCs w:val="26"/>
        </w:rPr>
      </w:pPr>
    </w:p>
    <w:p w:rsidR="00F51B98" w:rsidRPr="00501697" w:rsidRDefault="00F51B98" w:rsidP="00F51B98">
      <w:pPr>
        <w:pStyle w:val="Heading1"/>
        <w:rPr>
          <w:rFonts w:ascii="Arial" w:hAnsi="Arial" w:cs="Arial"/>
          <w:b w:val="0"/>
          <w:color w:val="000000" w:themeColor="text1"/>
          <w:sz w:val="26"/>
          <w:szCs w:val="26"/>
        </w:rPr>
      </w:pPr>
      <w:bookmarkStart w:id="136" w:name="_Toc454057684"/>
      <w:r w:rsidRPr="00501697">
        <w:rPr>
          <w:rFonts w:ascii="Arial" w:hAnsi="Arial" w:cs="Arial"/>
          <w:color w:val="000000" w:themeColor="text1"/>
          <w:sz w:val="26"/>
          <w:szCs w:val="26"/>
        </w:rPr>
        <w:t>II. Các giai đoạn xây dựng dự án:</w:t>
      </w:r>
      <w:bookmarkEnd w:id="136"/>
    </w:p>
    <w:p w:rsidR="00F51B98" w:rsidRPr="00501697" w:rsidRDefault="00F51B98" w:rsidP="00F51B98">
      <w:pPr>
        <w:pStyle w:val="Heading2"/>
        <w:rPr>
          <w:rFonts w:ascii="Arial" w:hAnsi="Arial" w:cs="Arial"/>
          <w:color w:val="000000" w:themeColor="text1"/>
        </w:rPr>
      </w:pPr>
      <w:bookmarkStart w:id="137" w:name="_Toc454057685"/>
      <w:r w:rsidRPr="00501697">
        <w:rPr>
          <w:rFonts w:ascii="Arial" w:hAnsi="Arial" w:cs="Arial"/>
          <w:color w:val="000000" w:themeColor="text1"/>
        </w:rPr>
        <w:t>1.</w:t>
      </w:r>
      <w:r>
        <w:rPr>
          <w:rFonts w:ascii="Arial" w:hAnsi="Arial" w:cs="Arial"/>
          <w:color w:val="000000" w:themeColor="text1"/>
        </w:rPr>
        <w:t xml:space="preserve"> </w:t>
      </w:r>
      <w:r w:rsidRPr="00501697">
        <w:rPr>
          <w:rFonts w:ascii="Arial" w:hAnsi="Arial" w:cs="Arial"/>
          <w:color w:val="000000" w:themeColor="text1"/>
        </w:rPr>
        <w:t>Khởi tạo dự án:</w:t>
      </w:r>
      <w:bookmarkEnd w:id="137"/>
    </w:p>
    <w:p w:rsidR="00F51B98" w:rsidRPr="00501697" w:rsidRDefault="00F51B98" w:rsidP="00F51B98">
      <w:pPr>
        <w:rPr>
          <w:rFonts w:ascii="Arial" w:hAnsi="Arial" w:cs="Arial"/>
          <w:szCs w:val="26"/>
        </w:rPr>
      </w:pPr>
      <w:r w:rsidRPr="00501697">
        <w:rPr>
          <w:rFonts w:ascii="Arial" w:hAnsi="Arial" w:cs="Arial"/>
          <w:szCs w:val="26"/>
        </w:rPr>
        <w:t>- Dựa trên các user story và tài liệu mô tả toàn bộ dự án bắt đầu tiến hành khởi tạo các công việc cần thực hiện.</w:t>
      </w:r>
    </w:p>
    <w:p w:rsidR="00F51B98" w:rsidRPr="00501697" w:rsidRDefault="00F51B98" w:rsidP="00F51B98">
      <w:pPr>
        <w:rPr>
          <w:rFonts w:ascii="Arial" w:hAnsi="Arial" w:cs="Arial"/>
          <w:szCs w:val="26"/>
        </w:rPr>
      </w:pPr>
      <w:r w:rsidRPr="00501697">
        <w:rPr>
          <w:rFonts w:ascii="Arial" w:hAnsi="Arial" w:cs="Arial"/>
          <w:szCs w:val="26"/>
        </w:rPr>
        <w:t>- Tìm hiểu các phần mềm kế toán đã được các doanh nghiệp xây dựng và đang bán trên thị trường để định hướng và tìm ra cách thiết kế phù hợp, cụ thể là MISA.</w:t>
      </w:r>
    </w:p>
    <w:p w:rsidR="00F51B98" w:rsidRPr="00501697" w:rsidRDefault="00F51B98" w:rsidP="00F51B98">
      <w:pPr>
        <w:rPr>
          <w:rFonts w:ascii="Arial" w:hAnsi="Arial" w:cs="Arial"/>
          <w:szCs w:val="26"/>
        </w:rPr>
      </w:pPr>
      <w:r w:rsidRPr="00501697">
        <w:rPr>
          <w:rFonts w:ascii="Arial" w:hAnsi="Arial" w:cs="Arial"/>
          <w:szCs w:val="26"/>
        </w:rPr>
        <w:t>- Nhận source code framework, và file mô tả các bảng dữ liệu trong Cơ sở dữ liệu.</w:t>
      </w:r>
    </w:p>
    <w:p w:rsidR="00F51B98" w:rsidRPr="00501697" w:rsidRDefault="00F51B98" w:rsidP="00F51B98">
      <w:pPr>
        <w:rPr>
          <w:rFonts w:ascii="Arial" w:hAnsi="Arial" w:cs="Arial"/>
          <w:szCs w:val="26"/>
        </w:rPr>
      </w:pPr>
      <w:r w:rsidRPr="00501697">
        <w:rPr>
          <w:rFonts w:ascii="Arial" w:hAnsi="Arial" w:cs="Arial"/>
          <w:szCs w:val="26"/>
        </w:rPr>
        <w:t>- Tìm kiếm các tài liệu liên quan đến nghiệp vụ kế toán các khoản phải thu phải trả (Các khái niệm, định nghĩa trong kế toán v.v…).</w:t>
      </w:r>
    </w:p>
    <w:p w:rsidR="00F51B98" w:rsidRPr="00501697" w:rsidRDefault="00F51B98" w:rsidP="00F51B98">
      <w:pPr>
        <w:rPr>
          <w:rFonts w:ascii="Arial" w:hAnsi="Arial" w:cs="Arial"/>
          <w:szCs w:val="26"/>
        </w:rPr>
      </w:pPr>
      <w:r w:rsidRPr="00501697">
        <w:rPr>
          <w:rFonts w:ascii="Arial" w:hAnsi="Arial" w:cs="Arial"/>
          <w:szCs w:val="26"/>
        </w:rPr>
        <w:t>- Cài đặt các file môi trường cần thiết cho việc triển khai xây dựng dự án.</w:t>
      </w:r>
    </w:p>
    <w:p w:rsidR="00F51B98" w:rsidRPr="00501697" w:rsidRDefault="00F51B98" w:rsidP="00F51B98">
      <w:pPr>
        <w:pStyle w:val="Heading2"/>
        <w:rPr>
          <w:rFonts w:ascii="Arial" w:hAnsi="Arial" w:cs="Arial"/>
          <w:b w:val="0"/>
        </w:rPr>
      </w:pPr>
      <w:bookmarkStart w:id="138" w:name="_Toc454057686"/>
      <w:r w:rsidRPr="00501697">
        <w:rPr>
          <w:rFonts w:ascii="Arial" w:hAnsi="Arial" w:cs="Arial"/>
          <w:color w:val="000000" w:themeColor="text1"/>
        </w:rPr>
        <w:t>2. Nghiên cứu và phân tích:</w:t>
      </w:r>
      <w:bookmarkEnd w:id="138"/>
    </w:p>
    <w:p w:rsidR="00F51B98" w:rsidRPr="00501697" w:rsidRDefault="00F51B98" w:rsidP="00F51B98">
      <w:pPr>
        <w:rPr>
          <w:rFonts w:ascii="Arial" w:hAnsi="Arial" w:cs="Arial"/>
          <w:szCs w:val="26"/>
        </w:rPr>
      </w:pPr>
      <w:r w:rsidRPr="00501697">
        <w:rPr>
          <w:rFonts w:ascii="Arial" w:hAnsi="Arial" w:cs="Arial"/>
          <w:szCs w:val="26"/>
        </w:rPr>
        <w:t>- Dựa theo công nghệ mà dự án yêu cầu bắt đầu nghiên cứu phần kỹ thuật và cách xây dựng các chức năng:</w:t>
      </w:r>
    </w:p>
    <w:p w:rsidR="00F51B98" w:rsidRPr="00501697" w:rsidRDefault="00F51B98" w:rsidP="00F51B98">
      <w:pPr>
        <w:rPr>
          <w:rFonts w:ascii="Arial" w:hAnsi="Arial" w:cs="Arial"/>
          <w:szCs w:val="26"/>
        </w:rPr>
      </w:pPr>
      <w:r w:rsidRPr="00501697">
        <w:rPr>
          <w:rFonts w:ascii="Arial" w:hAnsi="Arial" w:cs="Arial"/>
          <w:szCs w:val="26"/>
        </w:rPr>
        <w:tab/>
        <w:t>+ Nghiên cứu công nghệ Silverlight</w:t>
      </w:r>
    </w:p>
    <w:p w:rsidR="00F51B98" w:rsidRPr="00501697" w:rsidRDefault="00F51B98" w:rsidP="00F51B98">
      <w:pPr>
        <w:rPr>
          <w:rFonts w:ascii="Arial" w:hAnsi="Arial" w:cs="Arial"/>
          <w:szCs w:val="26"/>
        </w:rPr>
      </w:pPr>
      <w:r w:rsidRPr="00501697">
        <w:rPr>
          <w:rFonts w:ascii="Arial" w:hAnsi="Arial" w:cs="Arial"/>
          <w:szCs w:val="26"/>
        </w:rPr>
        <w:tab/>
        <w:t>+ Nghiên cứu mô hình MVVM trong Silverlight ( nhóm tìm tài liệu học, nghiên cứu thông qua các ví dụ, tự làm các demo mẫu để học)</w:t>
      </w:r>
    </w:p>
    <w:p w:rsidR="00F51B98" w:rsidRPr="00501697" w:rsidRDefault="00F51B98" w:rsidP="00F51B98">
      <w:pPr>
        <w:rPr>
          <w:rFonts w:ascii="Arial" w:hAnsi="Arial" w:cs="Arial"/>
          <w:szCs w:val="26"/>
        </w:rPr>
      </w:pPr>
      <w:r w:rsidRPr="00501697">
        <w:rPr>
          <w:rFonts w:ascii="Arial" w:hAnsi="Arial" w:cs="Arial"/>
          <w:szCs w:val="26"/>
        </w:rPr>
        <w:lastRenderedPageBreak/>
        <w:tab/>
        <w:t>+ Nghiên cứu WCF Service (tìm tài liệu, học cách tạo cách config và cách dùng)</w:t>
      </w:r>
    </w:p>
    <w:p w:rsidR="00F51B98" w:rsidRPr="00501697" w:rsidRDefault="00F51B98" w:rsidP="00F51B98">
      <w:pPr>
        <w:rPr>
          <w:rFonts w:ascii="Arial" w:hAnsi="Arial" w:cs="Arial"/>
          <w:szCs w:val="26"/>
        </w:rPr>
      </w:pPr>
      <w:r w:rsidRPr="00501697">
        <w:rPr>
          <w:rFonts w:ascii="Arial" w:hAnsi="Arial" w:cs="Arial"/>
          <w:szCs w:val="26"/>
        </w:rPr>
        <w:tab/>
        <w:t>+ Nghiên cứu cách viết Stored procedure</w:t>
      </w:r>
    </w:p>
    <w:p w:rsidR="00F51B98" w:rsidRPr="00501697" w:rsidRDefault="00F51B98" w:rsidP="00F51B98">
      <w:pPr>
        <w:rPr>
          <w:rFonts w:ascii="Arial" w:hAnsi="Arial" w:cs="Arial"/>
          <w:szCs w:val="26"/>
        </w:rPr>
      </w:pPr>
      <w:r w:rsidRPr="00501697">
        <w:rPr>
          <w:rFonts w:ascii="Arial" w:hAnsi="Arial" w:cs="Arial"/>
          <w:szCs w:val="26"/>
        </w:rPr>
        <w:t>-Phân tích hướng triển khai và xây dựng:</w:t>
      </w:r>
    </w:p>
    <w:p w:rsidR="00F51B98" w:rsidRPr="00501697" w:rsidRDefault="00F51B98" w:rsidP="00F51B98">
      <w:pPr>
        <w:rPr>
          <w:rFonts w:ascii="Arial" w:hAnsi="Arial" w:cs="Arial"/>
          <w:szCs w:val="26"/>
        </w:rPr>
      </w:pPr>
      <w:r w:rsidRPr="00501697">
        <w:rPr>
          <w:rFonts w:ascii="Arial" w:hAnsi="Arial" w:cs="Arial"/>
          <w:szCs w:val="26"/>
        </w:rPr>
        <w:tab/>
        <w:t>+ Tiến hành thiết kế Database cùng với viết Stored procedure</w:t>
      </w:r>
    </w:p>
    <w:p w:rsidR="00F51B98" w:rsidRPr="00501697" w:rsidRDefault="00F51B98" w:rsidP="00F51B98">
      <w:pPr>
        <w:rPr>
          <w:rFonts w:ascii="Arial" w:hAnsi="Arial" w:cs="Arial"/>
          <w:szCs w:val="26"/>
        </w:rPr>
      </w:pPr>
      <w:r w:rsidRPr="00501697">
        <w:rPr>
          <w:rFonts w:ascii="Arial" w:hAnsi="Arial" w:cs="Arial"/>
          <w:szCs w:val="26"/>
        </w:rPr>
        <w:tab/>
        <w:t>+ Tiến hành xây dựng Client</w:t>
      </w:r>
    </w:p>
    <w:p w:rsidR="00F51B98" w:rsidRPr="00501697" w:rsidRDefault="00F51B98" w:rsidP="00F51B98">
      <w:pPr>
        <w:ind w:firstLine="720"/>
        <w:rPr>
          <w:rFonts w:ascii="Arial" w:hAnsi="Arial" w:cs="Arial"/>
          <w:szCs w:val="26"/>
        </w:rPr>
      </w:pPr>
      <w:r w:rsidRPr="00501697">
        <w:rPr>
          <w:rFonts w:ascii="Arial" w:hAnsi="Arial" w:cs="Arial"/>
          <w:szCs w:val="26"/>
        </w:rPr>
        <w:t>+ Tiến hành xây dựng phần tương tác với người dùng (Client) trước: Xây dựng phần Views và ViewModel theo mô hình MVVM, tạo các dòng Resource để binding.</w:t>
      </w:r>
    </w:p>
    <w:p w:rsidR="00F51B98" w:rsidRPr="00501697" w:rsidRDefault="00F51B98" w:rsidP="00F51B98">
      <w:pPr>
        <w:rPr>
          <w:rFonts w:ascii="Arial" w:hAnsi="Arial" w:cs="Arial"/>
          <w:b/>
          <w:szCs w:val="26"/>
        </w:rPr>
      </w:pPr>
    </w:p>
    <w:p w:rsidR="00F51B98" w:rsidRPr="00501697" w:rsidRDefault="00F51B98" w:rsidP="00F51B98">
      <w:pPr>
        <w:pStyle w:val="Heading2"/>
        <w:rPr>
          <w:rFonts w:ascii="Arial" w:hAnsi="Arial" w:cs="Arial"/>
          <w:color w:val="000000" w:themeColor="text1"/>
        </w:rPr>
      </w:pPr>
      <w:bookmarkStart w:id="139" w:name="_Toc454057687"/>
      <w:r w:rsidRPr="00501697">
        <w:rPr>
          <w:rFonts w:ascii="Arial" w:hAnsi="Arial" w:cs="Arial"/>
          <w:color w:val="000000" w:themeColor="text1"/>
        </w:rPr>
        <w:t>3. Triển khai xây dựng dự án</w:t>
      </w:r>
      <w:r w:rsidRPr="00BF573D">
        <w:rPr>
          <w:rFonts w:ascii="Arial" w:hAnsi="Arial" w:cs="Arial"/>
          <w:color w:val="000000" w:themeColor="text1"/>
        </w:rPr>
        <w:t>:</w:t>
      </w:r>
      <w:bookmarkEnd w:id="139"/>
    </w:p>
    <w:p w:rsidR="00F51B98" w:rsidRPr="00501697" w:rsidRDefault="00F51B98" w:rsidP="00F51B98">
      <w:pPr>
        <w:rPr>
          <w:rFonts w:ascii="Arial" w:hAnsi="Arial" w:cs="Arial"/>
          <w:szCs w:val="26"/>
        </w:rPr>
      </w:pPr>
      <w:r w:rsidRPr="00501697">
        <w:rPr>
          <w:rFonts w:ascii="Arial" w:hAnsi="Arial" w:cs="Arial"/>
          <w:szCs w:val="26"/>
        </w:rPr>
        <w:t>- Bắt đầu dựng source code từ framework đã có sẵn, cấu hình kết nối Cơ sở dữ liệu.</w:t>
      </w:r>
    </w:p>
    <w:p w:rsidR="00F51B98" w:rsidRPr="00501697" w:rsidRDefault="00F51B98" w:rsidP="00F51B98">
      <w:pPr>
        <w:rPr>
          <w:rFonts w:ascii="Arial" w:hAnsi="Arial" w:cs="Arial"/>
          <w:szCs w:val="26"/>
        </w:rPr>
      </w:pPr>
      <w:r w:rsidRPr="00501697">
        <w:rPr>
          <w:rFonts w:ascii="Arial" w:hAnsi="Arial" w:cs="Arial"/>
          <w:szCs w:val="26"/>
        </w:rPr>
        <w:t>- Trainning cách sử dụng các bước để triển khai code theo công việc được giao</w:t>
      </w:r>
    </w:p>
    <w:p w:rsidR="00F51B98" w:rsidRPr="00501697" w:rsidRDefault="00F51B98" w:rsidP="00F51B98">
      <w:pPr>
        <w:rPr>
          <w:rFonts w:ascii="Arial" w:hAnsi="Arial" w:cs="Arial"/>
          <w:szCs w:val="26"/>
        </w:rPr>
      </w:pPr>
      <w:r w:rsidRPr="00501697">
        <w:rPr>
          <w:rFonts w:ascii="Arial" w:hAnsi="Arial" w:cs="Arial"/>
          <w:szCs w:val="26"/>
        </w:rPr>
        <w:t>- Thiết lập các  Sprint với thời lượng mỗi Sprint là 3 tuần:</w:t>
      </w:r>
    </w:p>
    <w:tbl>
      <w:tblPr>
        <w:tblStyle w:val="TableGrid"/>
        <w:tblW w:w="0" w:type="auto"/>
        <w:tblLook w:val="04A0" w:firstRow="1" w:lastRow="0" w:firstColumn="1" w:lastColumn="0" w:noHBand="0" w:noVBand="1"/>
      </w:tblPr>
      <w:tblGrid>
        <w:gridCol w:w="2979"/>
        <w:gridCol w:w="3010"/>
        <w:gridCol w:w="3014"/>
      </w:tblGrid>
      <w:tr w:rsidR="00F51B98" w:rsidRPr="00501697" w:rsidTr="00B41FA4">
        <w:tc>
          <w:tcPr>
            <w:tcW w:w="3116"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Sprint</w:t>
            </w:r>
          </w:p>
        </w:tc>
        <w:tc>
          <w:tcPr>
            <w:tcW w:w="3117"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Thời gian thực hiện</w:t>
            </w:r>
          </w:p>
        </w:tc>
        <w:tc>
          <w:tcPr>
            <w:tcW w:w="3117" w:type="dxa"/>
            <w:shd w:val="clear" w:color="auto" w:fill="BFBFBF" w:themeFill="background1" w:themeFillShade="BF"/>
          </w:tcPr>
          <w:p w:rsidR="00F51B98" w:rsidRPr="00501697" w:rsidRDefault="00F51B98" w:rsidP="00B41FA4">
            <w:pPr>
              <w:jc w:val="center"/>
              <w:rPr>
                <w:rFonts w:ascii="Arial" w:hAnsi="Arial" w:cs="Arial"/>
                <w:b/>
                <w:szCs w:val="26"/>
              </w:rPr>
            </w:pPr>
            <w:r w:rsidRPr="00501697">
              <w:rPr>
                <w:rFonts w:ascii="Arial" w:hAnsi="Arial" w:cs="Arial"/>
                <w:b/>
                <w:szCs w:val="26"/>
              </w:rPr>
              <w:t>Mô tả các công việc</w:t>
            </w:r>
          </w:p>
        </w:tc>
      </w:tr>
      <w:tr w:rsidR="00F51B98" w:rsidRPr="00501697" w:rsidTr="00B41FA4">
        <w:tc>
          <w:tcPr>
            <w:tcW w:w="3116" w:type="dxa"/>
          </w:tcPr>
          <w:p w:rsidR="00F51B98" w:rsidRPr="00501697" w:rsidRDefault="00F51B98" w:rsidP="00B41FA4">
            <w:pPr>
              <w:rPr>
                <w:rFonts w:ascii="Arial" w:hAnsi="Arial" w:cs="Arial"/>
                <w:szCs w:val="26"/>
              </w:rPr>
            </w:pPr>
            <w:r w:rsidRPr="00501697">
              <w:rPr>
                <w:rFonts w:ascii="Arial" w:hAnsi="Arial" w:cs="Arial"/>
                <w:szCs w:val="26"/>
              </w:rPr>
              <w:t>Chuẩn bị</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22/03/2016 – 05/04/2016</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Dựng source code từ framework</w:t>
            </w:r>
          </w:p>
          <w:p w:rsidR="00F51B98" w:rsidRPr="00501697" w:rsidRDefault="00F51B98" w:rsidP="00B41FA4">
            <w:pPr>
              <w:rPr>
                <w:rFonts w:ascii="Arial" w:hAnsi="Arial" w:cs="Arial"/>
                <w:szCs w:val="26"/>
              </w:rPr>
            </w:pPr>
            <w:r w:rsidRPr="00501697">
              <w:rPr>
                <w:rFonts w:ascii="Arial" w:hAnsi="Arial" w:cs="Arial"/>
                <w:szCs w:val="26"/>
              </w:rPr>
              <w:t>Cài đặt môi trường</w:t>
            </w:r>
          </w:p>
          <w:p w:rsidR="00F51B98" w:rsidRPr="00501697" w:rsidRDefault="00F51B98" w:rsidP="00B41FA4">
            <w:pPr>
              <w:rPr>
                <w:rFonts w:ascii="Arial" w:hAnsi="Arial" w:cs="Arial"/>
                <w:szCs w:val="26"/>
              </w:rPr>
            </w:pPr>
            <w:r w:rsidRPr="00501697">
              <w:rPr>
                <w:rFonts w:ascii="Arial" w:hAnsi="Arial" w:cs="Arial"/>
                <w:szCs w:val="26"/>
              </w:rPr>
              <w:t>Trainning cho các thành viên trong nhóm</w:t>
            </w:r>
          </w:p>
          <w:p w:rsidR="00F51B98" w:rsidRPr="00501697" w:rsidRDefault="00F51B98" w:rsidP="00B41FA4">
            <w:pPr>
              <w:rPr>
                <w:rFonts w:ascii="Arial" w:hAnsi="Arial" w:cs="Arial"/>
                <w:szCs w:val="26"/>
              </w:rPr>
            </w:pPr>
            <w:r w:rsidRPr="00501697">
              <w:rPr>
                <w:rFonts w:ascii="Arial" w:hAnsi="Arial" w:cs="Arial"/>
                <w:szCs w:val="26"/>
              </w:rPr>
              <w:t>Phân chia công việc</w:t>
            </w:r>
          </w:p>
        </w:tc>
      </w:tr>
      <w:tr w:rsidR="00F51B98" w:rsidRPr="00501697" w:rsidTr="00B41FA4">
        <w:tc>
          <w:tcPr>
            <w:tcW w:w="3116" w:type="dxa"/>
          </w:tcPr>
          <w:p w:rsidR="00F51B98" w:rsidRPr="00501697" w:rsidRDefault="00F51B98" w:rsidP="00B41FA4">
            <w:pPr>
              <w:rPr>
                <w:rFonts w:ascii="Arial" w:hAnsi="Arial" w:cs="Arial"/>
                <w:szCs w:val="26"/>
              </w:rPr>
            </w:pPr>
            <w:r w:rsidRPr="00501697">
              <w:rPr>
                <w:rFonts w:ascii="Arial" w:hAnsi="Arial" w:cs="Arial"/>
                <w:szCs w:val="26"/>
              </w:rPr>
              <w:t>Sprint 1</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 xml:space="preserve">06/04/2016 – </w:t>
            </w:r>
            <w:r w:rsidRPr="00501697">
              <w:rPr>
                <w:rFonts w:ascii="Arial" w:hAnsi="Arial" w:cs="Arial"/>
                <w:szCs w:val="26"/>
              </w:rPr>
              <w:lastRenderedPageBreak/>
              <w:t>26/04/2016</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lastRenderedPageBreak/>
              <w:t xml:space="preserve">Tham gia training tại </w:t>
            </w:r>
            <w:r w:rsidRPr="00501697">
              <w:rPr>
                <w:rFonts w:ascii="Arial" w:hAnsi="Arial" w:cs="Arial"/>
                <w:szCs w:val="26"/>
              </w:rPr>
              <w:lastRenderedPageBreak/>
              <w:t>Công ty</w:t>
            </w:r>
          </w:p>
          <w:p w:rsidR="00F51B98" w:rsidRPr="00501697" w:rsidRDefault="00F51B98" w:rsidP="00B41FA4">
            <w:pPr>
              <w:rPr>
                <w:rFonts w:ascii="Arial" w:hAnsi="Arial" w:cs="Arial"/>
                <w:szCs w:val="26"/>
              </w:rPr>
            </w:pPr>
            <w:r w:rsidRPr="00501697">
              <w:rPr>
                <w:rFonts w:ascii="Arial" w:hAnsi="Arial" w:cs="Arial"/>
                <w:szCs w:val="26"/>
              </w:rPr>
              <w:t>Người đi dự trainning cho các thành viên trong nhóm.</w:t>
            </w:r>
          </w:p>
          <w:p w:rsidR="00F51B98" w:rsidRPr="00501697" w:rsidRDefault="00F51B98" w:rsidP="00B41FA4">
            <w:pPr>
              <w:rPr>
                <w:rFonts w:ascii="Arial" w:hAnsi="Arial" w:cs="Arial"/>
                <w:szCs w:val="26"/>
              </w:rPr>
            </w:pPr>
            <w:r w:rsidRPr="00501697">
              <w:rPr>
                <w:rFonts w:ascii="Arial" w:hAnsi="Arial" w:cs="Arial"/>
                <w:szCs w:val="26"/>
              </w:rPr>
              <w:t>Tìm hiểu nghiệp vụ Kế toán phải thu phải trả.</w:t>
            </w:r>
          </w:p>
          <w:p w:rsidR="00F51B98" w:rsidRPr="00501697" w:rsidRDefault="00F51B98" w:rsidP="00B41FA4">
            <w:pPr>
              <w:rPr>
                <w:rFonts w:ascii="Arial" w:hAnsi="Arial" w:cs="Arial"/>
                <w:szCs w:val="26"/>
              </w:rPr>
            </w:pPr>
            <w:r w:rsidRPr="00501697">
              <w:rPr>
                <w:rFonts w:ascii="Arial" w:hAnsi="Arial" w:cs="Arial"/>
                <w:szCs w:val="26"/>
              </w:rPr>
              <w:t>Thiết kế Database.</w:t>
            </w:r>
          </w:p>
        </w:tc>
      </w:tr>
      <w:tr w:rsidR="00F51B98" w:rsidRPr="00501697" w:rsidTr="00B41FA4">
        <w:tc>
          <w:tcPr>
            <w:tcW w:w="3116" w:type="dxa"/>
          </w:tcPr>
          <w:p w:rsidR="00F51B98" w:rsidRPr="00501697" w:rsidRDefault="00F51B98" w:rsidP="00B41FA4">
            <w:pPr>
              <w:rPr>
                <w:rFonts w:ascii="Arial" w:hAnsi="Arial" w:cs="Arial"/>
                <w:szCs w:val="26"/>
              </w:rPr>
            </w:pPr>
            <w:r w:rsidRPr="00501697">
              <w:rPr>
                <w:rFonts w:ascii="Arial" w:hAnsi="Arial" w:cs="Arial"/>
                <w:szCs w:val="26"/>
              </w:rPr>
              <w:lastRenderedPageBreak/>
              <w:t>Sprint 2</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27/04/2016 -  18/05/2016</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Thiết kế Database Công nợ phải thu, công nợ phải trả, công nợ nhân viên.</w:t>
            </w:r>
          </w:p>
          <w:p w:rsidR="00F51B98" w:rsidRPr="00501697" w:rsidRDefault="00F51B98" w:rsidP="00B41FA4">
            <w:pPr>
              <w:rPr>
                <w:rFonts w:ascii="Arial" w:hAnsi="Arial" w:cs="Arial"/>
                <w:szCs w:val="26"/>
              </w:rPr>
            </w:pPr>
            <w:r w:rsidRPr="00501697">
              <w:rPr>
                <w:rFonts w:ascii="Arial" w:hAnsi="Arial" w:cs="Arial"/>
                <w:szCs w:val="26"/>
              </w:rPr>
              <w:t>Tiến hành thiết kế giao diện và code chức năng cho các chức năng Công nợ phải thu, Công nợ phải trả, Công nợ nhân viên(View và ViewModel)</w:t>
            </w:r>
          </w:p>
          <w:p w:rsidR="00F51B98" w:rsidRPr="00501697" w:rsidRDefault="00F51B98" w:rsidP="00B41FA4">
            <w:pPr>
              <w:rPr>
                <w:rFonts w:ascii="Arial" w:hAnsi="Arial" w:cs="Arial"/>
                <w:szCs w:val="26"/>
              </w:rPr>
            </w:pPr>
            <w:r w:rsidRPr="00501697">
              <w:rPr>
                <w:rFonts w:ascii="Arial" w:hAnsi="Arial" w:cs="Arial"/>
                <w:szCs w:val="26"/>
              </w:rPr>
              <w:t>Thiết kế Database các bảng: Thu nợ, Chi tiết thu nợ, phải thu, phải trả</w:t>
            </w:r>
          </w:p>
        </w:tc>
      </w:tr>
      <w:tr w:rsidR="00F51B98" w:rsidRPr="00501697" w:rsidTr="00B41FA4">
        <w:tc>
          <w:tcPr>
            <w:tcW w:w="3116" w:type="dxa"/>
          </w:tcPr>
          <w:p w:rsidR="00F51B98" w:rsidRPr="00501697" w:rsidRDefault="00F51B98" w:rsidP="00B41FA4">
            <w:pPr>
              <w:rPr>
                <w:rFonts w:ascii="Arial" w:hAnsi="Arial" w:cs="Arial"/>
                <w:szCs w:val="26"/>
              </w:rPr>
            </w:pPr>
            <w:r w:rsidRPr="00501697">
              <w:rPr>
                <w:rFonts w:ascii="Arial" w:hAnsi="Arial" w:cs="Arial"/>
                <w:szCs w:val="26"/>
              </w:rPr>
              <w:t>Sprint 3</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19/05/2016 – 09/06/2016</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Fix lại Database.</w:t>
            </w:r>
          </w:p>
          <w:p w:rsidR="00F51B98" w:rsidRPr="00501697" w:rsidRDefault="00F51B98" w:rsidP="00B41FA4">
            <w:pPr>
              <w:rPr>
                <w:rFonts w:ascii="Arial" w:hAnsi="Arial" w:cs="Arial"/>
                <w:szCs w:val="26"/>
              </w:rPr>
            </w:pPr>
            <w:r w:rsidRPr="00501697">
              <w:rPr>
                <w:rFonts w:ascii="Arial" w:hAnsi="Arial" w:cs="Arial"/>
                <w:szCs w:val="26"/>
              </w:rPr>
              <w:t xml:space="preserve">Fix lại giao diện và code chức năng cho các chức năng Công nợ phải thu, Công nợ phải </w:t>
            </w:r>
            <w:r w:rsidRPr="00501697">
              <w:rPr>
                <w:rFonts w:ascii="Arial" w:hAnsi="Arial" w:cs="Arial"/>
                <w:szCs w:val="26"/>
              </w:rPr>
              <w:lastRenderedPageBreak/>
              <w:t>trả, Công nợ nhân viên(View và ViewModel)</w:t>
            </w:r>
          </w:p>
          <w:p w:rsidR="00F51B98" w:rsidRPr="00501697" w:rsidRDefault="00F51B98" w:rsidP="00B41FA4">
            <w:pPr>
              <w:rPr>
                <w:rFonts w:ascii="Arial" w:hAnsi="Arial" w:cs="Arial"/>
                <w:szCs w:val="26"/>
              </w:rPr>
            </w:pPr>
            <w:r w:rsidRPr="00501697">
              <w:rPr>
                <w:rFonts w:ascii="Arial" w:hAnsi="Arial" w:cs="Arial"/>
                <w:szCs w:val="26"/>
              </w:rPr>
              <w:t>Tiến hành thiết kế giao diện và code chức năng cho các chức năng Thu nợ, Chi tiết thu nợ, phải thu, phải trả (View và ViewModel)</w:t>
            </w:r>
          </w:p>
          <w:p w:rsidR="00F51B98" w:rsidRPr="00501697" w:rsidRDefault="00F51B98" w:rsidP="00B41FA4">
            <w:pPr>
              <w:rPr>
                <w:rFonts w:ascii="Arial" w:hAnsi="Arial" w:cs="Arial"/>
                <w:szCs w:val="26"/>
              </w:rPr>
            </w:pPr>
          </w:p>
          <w:p w:rsidR="00F51B98" w:rsidRPr="00501697" w:rsidRDefault="00F51B98" w:rsidP="00B41FA4">
            <w:pPr>
              <w:rPr>
                <w:rFonts w:ascii="Arial" w:hAnsi="Arial" w:cs="Arial"/>
                <w:szCs w:val="26"/>
              </w:rPr>
            </w:pPr>
          </w:p>
        </w:tc>
      </w:tr>
      <w:tr w:rsidR="00F51B98" w:rsidRPr="00501697" w:rsidTr="00B41FA4">
        <w:tc>
          <w:tcPr>
            <w:tcW w:w="3116" w:type="dxa"/>
          </w:tcPr>
          <w:p w:rsidR="00F51B98" w:rsidRPr="00501697" w:rsidRDefault="00F51B98" w:rsidP="00B41FA4">
            <w:pPr>
              <w:rPr>
                <w:rFonts w:ascii="Arial" w:hAnsi="Arial" w:cs="Arial"/>
                <w:szCs w:val="26"/>
              </w:rPr>
            </w:pPr>
            <w:r w:rsidRPr="00501697">
              <w:rPr>
                <w:rFonts w:ascii="Arial" w:hAnsi="Arial" w:cs="Arial"/>
                <w:szCs w:val="26"/>
              </w:rPr>
              <w:lastRenderedPageBreak/>
              <w:t>Review và Testing</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09/06/2016 – 12/06/2016</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Tiền hành chạy thử rà soát các lỗi</w:t>
            </w:r>
          </w:p>
          <w:p w:rsidR="00F51B98" w:rsidRPr="00501697" w:rsidRDefault="00F51B98" w:rsidP="00B41FA4">
            <w:pPr>
              <w:rPr>
                <w:rFonts w:ascii="Arial" w:hAnsi="Arial" w:cs="Arial"/>
                <w:szCs w:val="26"/>
              </w:rPr>
            </w:pPr>
            <w:r w:rsidRPr="00501697">
              <w:rPr>
                <w:rFonts w:ascii="Arial" w:hAnsi="Arial" w:cs="Arial"/>
                <w:szCs w:val="26"/>
              </w:rPr>
              <w:t>Fix các bug</w:t>
            </w:r>
          </w:p>
        </w:tc>
      </w:tr>
      <w:tr w:rsidR="00F51B98" w:rsidRPr="00501697" w:rsidTr="00B41FA4">
        <w:tc>
          <w:tcPr>
            <w:tcW w:w="3116" w:type="dxa"/>
          </w:tcPr>
          <w:p w:rsidR="00F51B98" w:rsidRPr="00501697" w:rsidRDefault="00F51B98" w:rsidP="00B41FA4">
            <w:pPr>
              <w:rPr>
                <w:rFonts w:ascii="Arial" w:hAnsi="Arial" w:cs="Arial"/>
                <w:szCs w:val="26"/>
              </w:rPr>
            </w:pPr>
            <w:r w:rsidRPr="00501697">
              <w:rPr>
                <w:rFonts w:ascii="Arial" w:hAnsi="Arial" w:cs="Arial"/>
                <w:szCs w:val="26"/>
              </w:rPr>
              <w:t>Tổng kết</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12/06/2016 – 14/06/2016</w:t>
            </w:r>
          </w:p>
        </w:tc>
        <w:tc>
          <w:tcPr>
            <w:tcW w:w="3117" w:type="dxa"/>
          </w:tcPr>
          <w:p w:rsidR="00F51B98" w:rsidRPr="00501697" w:rsidRDefault="00F51B98" w:rsidP="00B41FA4">
            <w:pPr>
              <w:rPr>
                <w:rFonts w:ascii="Arial" w:hAnsi="Arial" w:cs="Arial"/>
                <w:szCs w:val="26"/>
              </w:rPr>
            </w:pPr>
            <w:r w:rsidRPr="00501697">
              <w:rPr>
                <w:rFonts w:ascii="Arial" w:hAnsi="Arial" w:cs="Arial"/>
                <w:szCs w:val="26"/>
              </w:rPr>
              <w:t>Tổng hợp các file đã xây dựng từ các thành viên</w:t>
            </w:r>
          </w:p>
          <w:p w:rsidR="00F51B98" w:rsidRPr="00501697" w:rsidRDefault="00F51B98" w:rsidP="00B41FA4">
            <w:pPr>
              <w:rPr>
                <w:rFonts w:ascii="Arial" w:hAnsi="Arial" w:cs="Arial"/>
                <w:szCs w:val="26"/>
              </w:rPr>
            </w:pPr>
            <w:r w:rsidRPr="00501697">
              <w:rPr>
                <w:rFonts w:ascii="Arial" w:hAnsi="Arial" w:cs="Arial"/>
                <w:szCs w:val="26"/>
              </w:rPr>
              <w:t>Liên hệ với người quản lý cấu hình của dự án tiến hành Merge code</w:t>
            </w:r>
          </w:p>
          <w:p w:rsidR="00F51B98" w:rsidRPr="00501697" w:rsidRDefault="00F51B98" w:rsidP="00B41FA4">
            <w:pPr>
              <w:rPr>
                <w:rFonts w:ascii="Arial" w:hAnsi="Arial" w:cs="Arial"/>
                <w:szCs w:val="26"/>
              </w:rPr>
            </w:pPr>
            <w:r w:rsidRPr="00501697">
              <w:rPr>
                <w:rFonts w:ascii="Arial" w:hAnsi="Arial" w:cs="Arial"/>
                <w:szCs w:val="26"/>
              </w:rPr>
              <w:t>Chạy demo</w:t>
            </w:r>
          </w:p>
        </w:tc>
      </w:tr>
    </w:tbl>
    <w:p w:rsidR="00F51B98" w:rsidRDefault="00F51B98" w:rsidP="00F51B98">
      <w:pPr>
        <w:rPr>
          <w:rFonts w:ascii="Arial" w:hAnsi="Arial" w:cs="Arial"/>
          <w:b/>
          <w:color w:val="000000" w:themeColor="text1"/>
        </w:rPr>
      </w:pPr>
    </w:p>
    <w:p w:rsidR="00F51B98" w:rsidRPr="00501697" w:rsidRDefault="00F51B98" w:rsidP="00F51B98">
      <w:pPr>
        <w:pStyle w:val="Heading2"/>
        <w:rPr>
          <w:rFonts w:ascii="Arial" w:hAnsi="Arial" w:cs="Arial"/>
          <w:b w:val="0"/>
          <w:color w:val="000000" w:themeColor="text1"/>
        </w:rPr>
      </w:pPr>
      <w:bookmarkStart w:id="140" w:name="_Toc454057688"/>
      <w:r w:rsidRPr="00501697">
        <w:rPr>
          <w:rFonts w:ascii="Arial" w:hAnsi="Arial" w:cs="Arial"/>
          <w:color w:val="000000" w:themeColor="text1"/>
        </w:rPr>
        <w:t>4.Tổng kết:</w:t>
      </w:r>
      <w:bookmarkEnd w:id="140"/>
    </w:p>
    <w:p w:rsidR="00F51B98" w:rsidRPr="00501697" w:rsidRDefault="00F51B98" w:rsidP="00F51B98">
      <w:pPr>
        <w:rPr>
          <w:rFonts w:ascii="Arial" w:hAnsi="Arial" w:cs="Arial"/>
          <w:b/>
          <w:szCs w:val="26"/>
        </w:rPr>
      </w:pPr>
      <w:r w:rsidRPr="00501697">
        <w:rPr>
          <w:rFonts w:ascii="Arial" w:hAnsi="Arial" w:cs="Arial"/>
          <w:b/>
          <w:szCs w:val="26"/>
        </w:rPr>
        <w:t>- Những thành phần đã hoàn thành:</w:t>
      </w:r>
    </w:p>
    <w:p w:rsidR="00F51B98" w:rsidRPr="00501697" w:rsidRDefault="00F51B98" w:rsidP="00F51B98">
      <w:pPr>
        <w:rPr>
          <w:rFonts w:ascii="Arial" w:hAnsi="Arial" w:cs="Arial"/>
          <w:szCs w:val="26"/>
        </w:rPr>
      </w:pPr>
      <w:r w:rsidRPr="00501697">
        <w:rPr>
          <w:rFonts w:ascii="Arial" w:hAnsi="Arial" w:cs="Arial"/>
          <w:szCs w:val="26"/>
        </w:rPr>
        <w:tab/>
        <w:t>+ Hoàn thành giao diện cho người dùng (View và ViewModel ở Silverlight)</w:t>
      </w:r>
    </w:p>
    <w:p w:rsidR="00F51B98" w:rsidRPr="00501697" w:rsidRDefault="00F51B98" w:rsidP="00F51B98">
      <w:pPr>
        <w:rPr>
          <w:rFonts w:ascii="Arial" w:hAnsi="Arial" w:cs="Arial"/>
          <w:szCs w:val="26"/>
        </w:rPr>
      </w:pPr>
      <w:r w:rsidRPr="00501697">
        <w:rPr>
          <w:rFonts w:ascii="Arial" w:hAnsi="Arial" w:cs="Arial"/>
          <w:szCs w:val="26"/>
        </w:rPr>
        <w:lastRenderedPageBreak/>
        <w:tab/>
        <w:t>+ Hoàn thiện các chức năng</w:t>
      </w:r>
      <w:r>
        <w:rPr>
          <w:rFonts w:ascii="Arial" w:hAnsi="Arial" w:cs="Arial"/>
          <w:szCs w:val="26"/>
        </w:rPr>
        <w:t xml:space="preserve"> tìm kiếm,</w:t>
      </w:r>
      <w:r w:rsidRPr="00501697">
        <w:rPr>
          <w:rFonts w:ascii="Arial" w:hAnsi="Arial" w:cs="Arial"/>
          <w:szCs w:val="26"/>
        </w:rPr>
        <w:t xml:space="preserve"> thêm</w:t>
      </w:r>
      <w:r>
        <w:rPr>
          <w:rFonts w:ascii="Arial" w:hAnsi="Arial" w:cs="Arial"/>
          <w:szCs w:val="26"/>
        </w:rPr>
        <w:t>,</w:t>
      </w:r>
      <w:r w:rsidRPr="00501697">
        <w:rPr>
          <w:rFonts w:ascii="Arial" w:hAnsi="Arial" w:cs="Arial"/>
          <w:szCs w:val="26"/>
        </w:rPr>
        <w:t xml:space="preserve"> xóa</w:t>
      </w:r>
      <w:r>
        <w:rPr>
          <w:rFonts w:ascii="Arial" w:hAnsi="Arial" w:cs="Arial"/>
          <w:szCs w:val="26"/>
        </w:rPr>
        <w:t>,</w:t>
      </w:r>
      <w:r w:rsidRPr="00501697">
        <w:rPr>
          <w:rFonts w:ascii="Arial" w:hAnsi="Arial" w:cs="Arial"/>
          <w:szCs w:val="26"/>
        </w:rPr>
        <w:t xml:space="preserve"> sửa</w:t>
      </w:r>
      <w:r>
        <w:rPr>
          <w:rFonts w:ascii="Arial" w:hAnsi="Arial" w:cs="Arial"/>
          <w:szCs w:val="26"/>
        </w:rPr>
        <w:t>,</w:t>
      </w:r>
      <w:r w:rsidRPr="00501697">
        <w:rPr>
          <w:rFonts w:ascii="Arial" w:hAnsi="Arial" w:cs="Arial"/>
          <w:szCs w:val="26"/>
        </w:rPr>
        <w:t xml:space="preserve"> ở </w:t>
      </w:r>
      <w:r>
        <w:rPr>
          <w:rFonts w:ascii="Arial" w:hAnsi="Arial" w:cs="Arial"/>
          <w:szCs w:val="26"/>
        </w:rPr>
        <w:t>các bảng: Các khoản phải thu, các khoản phải trả, thu nợ, chi tiết thu nợ, công nợ nhân viên, công nợ phải thu, công nợ phải trả</w:t>
      </w:r>
      <w:r w:rsidRPr="00501697">
        <w:rPr>
          <w:rFonts w:ascii="Arial" w:hAnsi="Arial" w:cs="Arial"/>
          <w:szCs w:val="26"/>
        </w:rPr>
        <w:t>.</w:t>
      </w:r>
    </w:p>
    <w:p w:rsidR="00F51B98" w:rsidRPr="00501697" w:rsidRDefault="00F51B98" w:rsidP="00F51B98">
      <w:pPr>
        <w:rPr>
          <w:rFonts w:ascii="Arial" w:hAnsi="Arial" w:cs="Arial"/>
          <w:b/>
          <w:szCs w:val="26"/>
        </w:rPr>
      </w:pPr>
      <w:r w:rsidRPr="00501697">
        <w:rPr>
          <w:rFonts w:ascii="Arial" w:hAnsi="Arial" w:cs="Arial"/>
          <w:b/>
          <w:szCs w:val="26"/>
        </w:rPr>
        <w:t>-Những chức năng chưa hoàn thành:</w:t>
      </w:r>
    </w:p>
    <w:p w:rsidR="00F51B98" w:rsidRPr="00501697" w:rsidRDefault="00F51B98" w:rsidP="00F51B98">
      <w:pPr>
        <w:rPr>
          <w:rFonts w:ascii="Arial" w:hAnsi="Arial" w:cs="Arial"/>
          <w:szCs w:val="26"/>
        </w:rPr>
      </w:pPr>
      <w:r w:rsidRPr="00501697">
        <w:rPr>
          <w:rFonts w:ascii="Arial" w:hAnsi="Arial" w:cs="Arial"/>
          <w:szCs w:val="26"/>
        </w:rPr>
        <w:tab/>
        <w:t>+Chưa kết xuất dữ liệu tự động các khoản phải thu, phải trả.</w:t>
      </w:r>
    </w:p>
    <w:p w:rsidR="00F51B98" w:rsidRPr="00404D78" w:rsidRDefault="00F51B98" w:rsidP="00F51B98">
      <w:pPr>
        <w:rPr>
          <w:rFonts w:ascii="Arial" w:hAnsi="Arial" w:cs="Arial"/>
          <w:b/>
          <w:szCs w:val="26"/>
        </w:rPr>
      </w:pPr>
      <w:r w:rsidRPr="00404D78">
        <w:rPr>
          <w:rFonts w:ascii="Arial" w:hAnsi="Arial" w:cs="Arial"/>
          <w:b/>
          <w:szCs w:val="26"/>
        </w:rPr>
        <w:t>-Những khó khăn hạn chế trong quá trình triển khai và xây dựng:</w:t>
      </w:r>
    </w:p>
    <w:p w:rsidR="00F51B98" w:rsidRPr="00501697" w:rsidRDefault="00F51B98" w:rsidP="00F51B98">
      <w:pPr>
        <w:rPr>
          <w:rFonts w:ascii="Arial" w:hAnsi="Arial" w:cs="Arial"/>
          <w:b/>
          <w:szCs w:val="26"/>
        </w:rPr>
      </w:pPr>
      <w:r w:rsidRPr="00501697">
        <w:rPr>
          <w:rFonts w:ascii="Arial" w:hAnsi="Arial" w:cs="Arial"/>
          <w:szCs w:val="26"/>
        </w:rPr>
        <w:tab/>
      </w:r>
      <w:r w:rsidRPr="00501697">
        <w:rPr>
          <w:rFonts w:ascii="Arial" w:hAnsi="Arial" w:cs="Arial"/>
          <w:b/>
          <w:szCs w:val="26"/>
        </w:rPr>
        <w:t>+ Khó khăn:</w:t>
      </w:r>
    </w:p>
    <w:p w:rsidR="00F51B98" w:rsidRPr="00501697" w:rsidRDefault="00F51B98" w:rsidP="00A4202A">
      <w:pPr>
        <w:pStyle w:val="ListParagraph"/>
        <w:numPr>
          <w:ilvl w:val="0"/>
          <w:numId w:val="124"/>
        </w:numPr>
        <w:spacing w:after="160" w:line="259" w:lineRule="auto"/>
        <w:jc w:val="left"/>
        <w:rPr>
          <w:rFonts w:ascii="Arial" w:hAnsi="Arial" w:cs="Arial"/>
        </w:rPr>
      </w:pPr>
      <w:r w:rsidRPr="00501697">
        <w:rPr>
          <w:rFonts w:ascii="Arial" w:hAnsi="Arial" w:cs="Arial"/>
        </w:rPr>
        <w:t>Chưa nắm rõ nghiệp vụ Kế toán phải thu phải trả.</w:t>
      </w:r>
    </w:p>
    <w:p w:rsidR="00F51B98" w:rsidRPr="00501697" w:rsidRDefault="00F51B98" w:rsidP="00A4202A">
      <w:pPr>
        <w:pStyle w:val="ListParagraph"/>
        <w:numPr>
          <w:ilvl w:val="0"/>
          <w:numId w:val="124"/>
        </w:numPr>
        <w:spacing w:after="160" w:line="259" w:lineRule="auto"/>
        <w:jc w:val="left"/>
        <w:rPr>
          <w:rFonts w:ascii="Arial" w:hAnsi="Arial" w:cs="Arial"/>
        </w:rPr>
      </w:pPr>
      <w:r w:rsidRPr="00501697">
        <w:rPr>
          <w:rFonts w:ascii="Arial" w:hAnsi="Arial" w:cs="Arial"/>
        </w:rPr>
        <w:t>Còn nhiều bất cập trong các chức năng thiết kế.</w:t>
      </w:r>
    </w:p>
    <w:p w:rsidR="00F51B98" w:rsidRDefault="00F51B98" w:rsidP="00F51B98">
      <w:pPr>
        <w:ind w:left="720"/>
        <w:rPr>
          <w:rFonts w:ascii="Arial" w:hAnsi="Arial" w:cs="Arial"/>
          <w:b/>
          <w:szCs w:val="26"/>
        </w:rPr>
      </w:pPr>
      <w:r w:rsidRPr="00501697">
        <w:rPr>
          <w:rFonts w:ascii="Arial" w:hAnsi="Arial" w:cs="Arial"/>
          <w:b/>
          <w:szCs w:val="26"/>
        </w:rPr>
        <w:t>+ Hạn chế:</w:t>
      </w:r>
    </w:p>
    <w:p w:rsidR="00F51B98" w:rsidRPr="00262676" w:rsidRDefault="00F51B98" w:rsidP="00A4202A">
      <w:pPr>
        <w:pStyle w:val="ListParagraph"/>
        <w:numPr>
          <w:ilvl w:val="0"/>
          <w:numId w:val="125"/>
        </w:numPr>
        <w:spacing w:after="160" w:line="259" w:lineRule="auto"/>
        <w:jc w:val="left"/>
        <w:rPr>
          <w:rFonts w:ascii="Arial" w:hAnsi="Arial" w:cs="Arial"/>
          <w:b/>
        </w:rPr>
      </w:pPr>
      <w:r>
        <w:rPr>
          <w:rFonts w:ascii="Arial" w:hAnsi="Arial" w:cs="Arial"/>
        </w:rPr>
        <w:t>Hoạt động nhóm chưa thành công.</w:t>
      </w:r>
    </w:p>
    <w:p w:rsidR="00F51B98" w:rsidRPr="00083294" w:rsidRDefault="00F51B98" w:rsidP="00F51B98">
      <w:pPr>
        <w:pStyle w:val="ListParagraph"/>
        <w:ind w:left="1440"/>
        <w:rPr>
          <w:rFonts w:ascii="Arial" w:hAnsi="Arial" w:cs="Arial"/>
          <w:b/>
        </w:rPr>
      </w:pPr>
    </w:p>
    <w:p w:rsidR="00F51B98" w:rsidRDefault="00F51B98" w:rsidP="00F51B98">
      <w:pPr>
        <w:rPr>
          <w:rFonts w:ascii="Arial" w:hAnsi="Arial" w:cs="Arial"/>
          <w:b/>
          <w:color w:val="000000" w:themeColor="text1"/>
          <w:szCs w:val="26"/>
        </w:rPr>
      </w:pPr>
      <w:r w:rsidRPr="00501697">
        <w:rPr>
          <w:rFonts w:ascii="Arial" w:hAnsi="Arial" w:cs="Arial"/>
          <w:b/>
          <w:color w:val="000000" w:themeColor="text1"/>
          <w:szCs w:val="26"/>
        </w:rPr>
        <w:t>5. Bảng phân chia công việc</w:t>
      </w:r>
      <w:r>
        <w:rPr>
          <w:rFonts w:ascii="Arial" w:hAnsi="Arial" w:cs="Arial"/>
          <w:b/>
          <w:color w:val="000000" w:themeColor="text1"/>
          <w:szCs w:val="26"/>
        </w:rPr>
        <w:t xml:space="preserve"> và tổng kết những gì đã tìm hiểu và đạt được</w:t>
      </w:r>
      <w:r w:rsidRPr="00501697">
        <w:rPr>
          <w:rFonts w:ascii="Arial" w:hAnsi="Arial" w:cs="Arial"/>
          <w:b/>
          <w:color w:val="000000" w:themeColor="text1"/>
          <w:szCs w:val="26"/>
        </w:rPr>
        <w:t>:</w:t>
      </w:r>
    </w:p>
    <w:p w:rsidR="00F51B98" w:rsidRPr="00501697" w:rsidRDefault="00F51B98" w:rsidP="00F51B98">
      <w:pPr>
        <w:rPr>
          <w:rFonts w:ascii="Arial" w:hAnsi="Arial" w:cs="Arial"/>
          <w:b/>
          <w:color w:val="000000" w:themeColor="text1"/>
          <w:szCs w:val="26"/>
        </w:rPr>
      </w:pPr>
    </w:p>
    <w:p w:rsidR="00F51B98" w:rsidRPr="00501697" w:rsidRDefault="00F51B98" w:rsidP="00F51B98">
      <w:pPr>
        <w:rPr>
          <w:rFonts w:ascii="Arial" w:hAnsi="Arial" w:cs="Arial"/>
          <w:b/>
          <w:szCs w:val="26"/>
        </w:rPr>
      </w:pPr>
      <w:r w:rsidRPr="00501697">
        <w:rPr>
          <w:rFonts w:ascii="Arial" w:hAnsi="Arial" w:cs="Arial"/>
          <w:b/>
          <w:szCs w:val="26"/>
        </w:rPr>
        <w:t>a.</w:t>
      </w:r>
      <w:r w:rsidRPr="00501697">
        <w:rPr>
          <w:rFonts w:ascii="Arial" w:hAnsi="Arial" w:cs="Arial"/>
          <w:szCs w:val="26"/>
        </w:rPr>
        <w:t xml:space="preserve"> </w:t>
      </w:r>
      <w:r w:rsidRPr="00501697">
        <w:rPr>
          <w:rFonts w:ascii="Arial" w:hAnsi="Arial" w:cs="Arial"/>
          <w:b/>
          <w:szCs w:val="26"/>
        </w:rPr>
        <w:t>Nguyễn Thành Luân (13520473):</w:t>
      </w:r>
    </w:p>
    <w:tbl>
      <w:tblPr>
        <w:tblStyle w:val="TableGrid"/>
        <w:tblW w:w="11610" w:type="dxa"/>
        <w:tblInd w:w="-1085" w:type="dxa"/>
        <w:tblLayout w:type="fixed"/>
        <w:tblLook w:val="04A0" w:firstRow="1" w:lastRow="0" w:firstColumn="1" w:lastColumn="0" w:noHBand="0" w:noVBand="1"/>
      </w:tblPr>
      <w:tblGrid>
        <w:gridCol w:w="2523"/>
        <w:gridCol w:w="2720"/>
        <w:gridCol w:w="2910"/>
        <w:gridCol w:w="2304"/>
        <w:gridCol w:w="1153"/>
      </w:tblGrid>
      <w:tr w:rsidR="00F51B98" w:rsidRPr="00501697" w:rsidTr="00B41FA4">
        <w:trPr>
          <w:trHeight w:val="647"/>
        </w:trPr>
        <w:tc>
          <w:tcPr>
            <w:tcW w:w="2523" w:type="dxa"/>
            <w:shd w:val="clear" w:color="auto" w:fill="D9D9D9" w:themeFill="background1" w:themeFillShade="D9"/>
            <w:vAlign w:val="center"/>
          </w:tcPr>
          <w:p w:rsidR="00F51B98" w:rsidRPr="00501697" w:rsidRDefault="00F51B98" w:rsidP="00B41FA4">
            <w:pPr>
              <w:jc w:val="center"/>
              <w:rPr>
                <w:rFonts w:ascii="Arial" w:hAnsi="Arial" w:cs="Arial"/>
                <w:b/>
                <w:szCs w:val="26"/>
              </w:rPr>
            </w:pPr>
            <w:r w:rsidRPr="00501697">
              <w:rPr>
                <w:rFonts w:ascii="Arial" w:hAnsi="Arial" w:cs="Arial"/>
                <w:b/>
                <w:szCs w:val="26"/>
              </w:rPr>
              <w:t>Chuẩn bị</w:t>
            </w:r>
          </w:p>
        </w:tc>
        <w:tc>
          <w:tcPr>
            <w:tcW w:w="2720" w:type="dxa"/>
            <w:shd w:val="clear" w:color="auto" w:fill="D9D9D9" w:themeFill="background1" w:themeFillShade="D9"/>
            <w:vAlign w:val="center"/>
          </w:tcPr>
          <w:p w:rsidR="00F51B98" w:rsidRPr="00501697" w:rsidRDefault="00F51B98" w:rsidP="00B41FA4">
            <w:pPr>
              <w:jc w:val="center"/>
              <w:rPr>
                <w:rFonts w:ascii="Arial" w:hAnsi="Arial" w:cs="Arial"/>
                <w:b/>
                <w:szCs w:val="26"/>
              </w:rPr>
            </w:pPr>
            <w:r w:rsidRPr="00501697">
              <w:rPr>
                <w:rFonts w:ascii="Arial" w:hAnsi="Arial" w:cs="Arial"/>
                <w:b/>
                <w:szCs w:val="26"/>
              </w:rPr>
              <w:t>Sprint 1</w:t>
            </w:r>
          </w:p>
        </w:tc>
        <w:tc>
          <w:tcPr>
            <w:tcW w:w="2910" w:type="dxa"/>
            <w:shd w:val="clear" w:color="auto" w:fill="D9D9D9" w:themeFill="background1" w:themeFillShade="D9"/>
            <w:vAlign w:val="center"/>
          </w:tcPr>
          <w:p w:rsidR="00F51B98" w:rsidRPr="00501697" w:rsidRDefault="00F51B98" w:rsidP="00B41FA4">
            <w:pPr>
              <w:jc w:val="center"/>
              <w:rPr>
                <w:rFonts w:ascii="Arial" w:hAnsi="Arial" w:cs="Arial"/>
                <w:b/>
                <w:szCs w:val="26"/>
              </w:rPr>
            </w:pPr>
            <w:r w:rsidRPr="00501697">
              <w:rPr>
                <w:rFonts w:ascii="Arial" w:hAnsi="Arial" w:cs="Arial"/>
                <w:b/>
                <w:szCs w:val="26"/>
              </w:rPr>
              <w:t>Sprint 2</w:t>
            </w:r>
          </w:p>
        </w:tc>
        <w:tc>
          <w:tcPr>
            <w:tcW w:w="2304" w:type="dxa"/>
            <w:shd w:val="clear" w:color="auto" w:fill="D9D9D9" w:themeFill="background1" w:themeFillShade="D9"/>
            <w:vAlign w:val="center"/>
          </w:tcPr>
          <w:p w:rsidR="00F51B98" w:rsidRPr="00501697" w:rsidRDefault="00F51B98" w:rsidP="00B41FA4">
            <w:pPr>
              <w:jc w:val="center"/>
              <w:rPr>
                <w:rFonts w:ascii="Arial" w:hAnsi="Arial" w:cs="Arial"/>
                <w:b/>
                <w:szCs w:val="26"/>
              </w:rPr>
            </w:pPr>
            <w:r w:rsidRPr="00501697">
              <w:rPr>
                <w:rFonts w:ascii="Arial" w:hAnsi="Arial" w:cs="Arial"/>
                <w:b/>
                <w:szCs w:val="26"/>
              </w:rPr>
              <w:t>Sprint 3</w:t>
            </w:r>
          </w:p>
        </w:tc>
        <w:tc>
          <w:tcPr>
            <w:tcW w:w="1153" w:type="dxa"/>
            <w:shd w:val="clear" w:color="auto" w:fill="D9D9D9" w:themeFill="background1" w:themeFillShade="D9"/>
            <w:vAlign w:val="center"/>
          </w:tcPr>
          <w:p w:rsidR="00F51B98" w:rsidRPr="00501697" w:rsidRDefault="00F51B98" w:rsidP="00B41FA4">
            <w:pPr>
              <w:jc w:val="center"/>
              <w:rPr>
                <w:rFonts w:ascii="Arial" w:hAnsi="Arial" w:cs="Arial"/>
                <w:b/>
                <w:szCs w:val="26"/>
              </w:rPr>
            </w:pPr>
            <w:r w:rsidRPr="00501697">
              <w:rPr>
                <w:rFonts w:ascii="Arial" w:hAnsi="Arial" w:cs="Arial"/>
                <w:b/>
                <w:szCs w:val="26"/>
              </w:rPr>
              <w:t>Ước tính tổng thời gian thực hiện (giờ)</w:t>
            </w:r>
          </w:p>
        </w:tc>
      </w:tr>
      <w:tr w:rsidR="00F51B98" w:rsidRPr="00501697" w:rsidTr="00B41FA4">
        <w:tc>
          <w:tcPr>
            <w:tcW w:w="2523" w:type="dxa"/>
          </w:tcPr>
          <w:p w:rsidR="00F51B98" w:rsidRPr="00501697" w:rsidRDefault="00F51B98" w:rsidP="00B41FA4">
            <w:pPr>
              <w:rPr>
                <w:rFonts w:ascii="Arial" w:hAnsi="Arial" w:cs="Arial"/>
                <w:szCs w:val="26"/>
              </w:rPr>
            </w:pPr>
            <w:r w:rsidRPr="00501697">
              <w:rPr>
                <w:rFonts w:ascii="Arial" w:hAnsi="Arial" w:cs="Arial"/>
                <w:szCs w:val="26"/>
              </w:rPr>
              <w:t>- Cài đặt các file môi trường để chuẩn bị xây dựng</w:t>
            </w:r>
            <w:r>
              <w:rPr>
                <w:rFonts w:ascii="Arial" w:hAnsi="Arial" w:cs="Arial"/>
                <w:szCs w:val="26"/>
              </w:rPr>
              <w:t>.</w:t>
            </w:r>
          </w:p>
          <w:p w:rsidR="00F51B98" w:rsidRPr="00501697" w:rsidRDefault="00F51B98" w:rsidP="00B41FA4">
            <w:pPr>
              <w:rPr>
                <w:rFonts w:ascii="Arial" w:hAnsi="Arial" w:cs="Arial"/>
                <w:szCs w:val="26"/>
              </w:rPr>
            </w:pPr>
            <w:r w:rsidRPr="00501697">
              <w:rPr>
                <w:rFonts w:ascii="Arial" w:hAnsi="Arial" w:cs="Arial"/>
                <w:szCs w:val="26"/>
              </w:rPr>
              <w:lastRenderedPageBreak/>
              <w:t>-Tham dự training  tại Công ty G-Soft</w:t>
            </w:r>
            <w:r>
              <w:rPr>
                <w:rFonts w:ascii="Arial" w:hAnsi="Arial" w:cs="Arial"/>
                <w:szCs w:val="26"/>
              </w:rPr>
              <w:t>.</w:t>
            </w:r>
          </w:p>
          <w:p w:rsidR="00F51B98" w:rsidRPr="00501697" w:rsidRDefault="00F51B98" w:rsidP="00B41FA4">
            <w:pPr>
              <w:rPr>
                <w:rFonts w:ascii="Arial" w:hAnsi="Arial" w:cs="Arial"/>
                <w:szCs w:val="26"/>
              </w:rPr>
            </w:pPr>
            <w:r w:rsidRPr="00501697">
              <w:rPr>
                <w:rFonts w:ascii="Arial" w:hAnsi="Arial" w:cs="Arial"/>
                <w:szCs w:val="26"/>
              </w:rPr>
              <w:t>-Trainning lại cho các thành viên khác và hỗ trợ kỹ thuật</w:t>
            </w:r>
            <w:r>
              <w:rPr>
                <w:rFonts w:ascii="Arial" w:hAnsi="Arial" w:cs="Arial"/>
                <w:szCs w:val="26"/>
              </w:rPr>
              <w:t>.</w:t>
            </w:r>
          </w:p>
          <w:p w:rsidR="00F51B98" w:rsidRPr="00501697" w:rsidRDefault="00F51B98" w:rsidP="00B41FA4">
            <w:pPr>
              <w:rPr>
                <w:rFonts w:ascii="Arial" w:hAnsi="Arial" w:cs="Arial"/>
                <w:szCs w:val="26"/>
              </w:rPr>
            </w:pPr>
            <w:r w:rsidRPr="00501697">
              <w:rPr>
                <w:rFonts w:ascii="Arial" w:hAnsi="Arial" w:cs="Arial"/>
                <w:szCs w:val="26"/>
              </w:rPr>
              <w:t>-Nghiên cứu và phân tích nghiệp vụ</w:t>
            </w:r>
            <w:r>
              <w:rPr>
                <w:rFonts w:ascii="Arial" w:hAnsi="Arial" w:cs="Arial"/>
                <w:szCs w:val="26"/>
              </w:rPr>
              <w:t xml:space="preserve"> của Kế toán các khoản phải thu phải trả.</w:t>
            </w:r>
          </w:p>
          <w:p w:rsidR="00F51B98" w:rsidRPr="00501697" w:rsidRDefault="00F51B98" w:rsidP="00B41FA4">
            <w:pPr>
              <w:rPr>
                <w:rFonts w:ascii="Arial" w:hAnsi="Arial" w:cs="Arial"/>
                <w:szCs w:val="26"/>
              </w:rPr>
            </w:pPr>
            <w:r w:rsidRPr="00501697">
              <w:rPr>
                <w:rFonts w:ascii="Arial" w:hAnsi="Arial" w:cs="Arial"/>
                <w:szCs w:val="26"/>
              </w:rPr>
              <w:t>-Nghiên cứu kỹ thuật code và triển khai code</w:t>
            </w:r>
            <w:r>
              <w:rPr>
                <w:rFonts w:ascii="Arial" w:hAnsi="Arial" w:cs="Arial"/>
                <w:szCs w:val="26"/>
              </w:rPr>
              <w:t>.</w:t>
            </w:r>
          </w:p>
          <w:p w:rsidR="00F51B98" w:rsidRPr="00501697" w:rsidRDefault="00F51B98" w:rsidP="00B41FA4">
            <w:pPr>
              <w:rPr>
                <w:rFonts w:ascii="Arial" w:hAnsi="Arial" w:cs="Arial"/>
                <w:szCs w:val="26"/>
              </w:rPr>
            </w:pPr>
            <w:r w:rsidRPr="00501697">
              <w:rPr>
                <w:rFonts w:ascii="Arial" w:hAnsi="Arial" w:cs="Arial"/>
                <w:szCs w:val="26"/>
              </w:rPr>
              <w:t>-Nghiên cứu công</w:t>
            </w:r>
          </w:p>
          <w:p w:rsidR="00F51B98" w:rsidRPr="00501697" w:rsidRDefault="00F51B98" w:rsidP="00B41FA4">
            <w:pPr>
              <w:rPr>
                <w:rFonts w:ascii="Arial" w:hAnsi="Arial" w:cs="Arial"/>
                <w:szCs w:val="26"/>
              </w:rPr>
            </w:pPr>
            <w:r w:rsidRPr="00501697">
              <w:rPr>
                <w:rFonts w:ascii="Arial" w:hAnsi="Arial" w:cs="Arial"/>
                <w:szCs w:val="26"/>
              </w:rPr>
              <w:t>nghệ silverlight.</w:t>
            </w:r>
          </w:p>
          <w:p w:rsidR="00F51B98" w:rsidRPr="00501697" w:rsidRDefault="00F51B98" w:rsidP="00B41FA4">
            <w:pPr>
              <w:rPr>
                <w:rFonts w:ascii="Arial" w:hAnsi="Arial" w:cs="Arial"/>
                <w:szCs w:val="26"/>
              </w:rPr>
            </w:pPr>
            <w:r w:rsidRPr="00501697">
              <w:rPr>
                <w:rFonts w:ascii="Arial" w:hAnsi="Arial" w:cs="Arial"/>
                <w:szCs w:val="26"/>
              </w:rPr>
              <w:t>-Nghiên cứu</w:t>
            </w:r>
            <w:r>
              <w:rPr>
                <w:rFonts w:ascii="Arial" w:hAnsi="Arial" w:cs="Arial"/>
                <w:szCs w:val="26"/>
              </w:rPr>
              <w:t xml:space="preserve"> và</w:t>
            </w:r>
            <w:r w:rsidRPr="00501697">
              <w:rPr>
                <w:rFonts w:ascii="Arial" w:hAnsi="Arial" w:cs="Arial"/>
                <w:szCs w:val="26"/>
              </w:rPr>
              <w:t xml:space="preserve"> tìm</w:t>
            </w:r>
          </w:p>
          <w:p w:rsidR="00F51B98" w:rsidRPr="00501697" w:rsidRDefault="00F51B98" w:rsidP="00B41FA4">
            <w:pPr>
              <w:rPr>
                <w:rFonts w:ascii="Arial" w:hAnsi="Arial" w:cs="Arial"/>
                <w:szCs w:val="26"/>
              </w:rPr>
            </w:pPr>
            <w:r w:rsidRPr="00501697">
              <w:rPr>
                <w:rFonts w:ascii="Arial" w:hAnsi="Arial" w:cs="Arial"/>
                <w:szCs w:val="26"/>
              </w:rPr>
              <w:t>hiểu mô hình</w:t>
            </w:r>
          </w:p>
          <w:p w:rsidR="00F51B98" w:rsidRPr="00501697" w:rsidRDefault="00F51B98" w:rsidP="00B41FA4">
            <w:pPr>
              <w:rPr>
                <w:rFonts w:ascii="Arial" w:hAnsi="Arial" w:cs="Arial"/>
                <w:szCs w:val="26"/>
              </w:rPr>
            </w:pPr>
            <w:r w:rsidRPr="00501697">
              <w:rPr>
                <w:rFonts w:ascii="Arial" w:hAnsi="Arial" w:cs="Arial"/>
                <w:szCs w:val="26"/>
              </w:rPr>
              <w:t>MVVM.</w:t>
            </w:r>
          </w:p>
          <w:p w:rsidR="00F51B98" w:rsidRPr="00501697" w:rsidRDefault="00F51B98" w:rsidP="00B41FA4">
            <w:pPr>
              <w:rPr>
                <w:rFonts w:ascii="Arial" w:hAnsi="Arial" w:cs="Arial"/>
                <w:szCs w:val="26"/>
              </w:rPr>
            </w:pPr>
            <w:r w:rsidRPr="00501697">
              <w:rPr>
                <w:rFonts w:ascii="Arial" w:hAnsi="Arial" w:cs="Arial"/>
                <w:szCs w:val="26"/>
              </w:rPr>
              <w:t>-Nghiên cứu công</w:t>
            </w:r>
          </w:p>
          <w:p w:rsidR="00F51B98" w:rsidRDefault="00F51B98" w:rsidP="00B41FA4">
            <w:pPr>
              <w:rPr>
                <w:rFonts w:ascii="Arial" w:hAnsi="Arial" w:cs="Arial"/>
                <w:szCs w:val="26"/>
              </w:rPr>
            </w:pPr>
            <w:r w:rsidRPr="00501697">
              <w:rPr>
                <w:rFonts w:ascii="Arial" w:hAnsi="Arial" w:cs="Arial"/>
                <w:szCs w:val="26"/>
              </w:rPr>
              <w:t>nghệ WCF.</w:t>
            </w:r>
          </w:p>
          <w:p w:rsidR="00F51B98" w:rsidRPr="00AC7131" w:rsidRDefault="00F51B98" w:rsidP="00B41FA4">
            <w:pPr>
              <w:rPr>
                <w:rFonts w:ascii="Arial" w:hAnsi="Arial" w:cs="Arial"/>
                <w:szCs w:val="26"/>
              </w:rPr>
            </w:pPr>
            <w:r w:rsidRPr="00AC7131">
              <w:rPr>
                <w:rFonts w:ascii="Arial" w:hAnsi="Arial" w:cs="Arial"/>
                <w:szCs w:val="26"/>
              </w:rPr>
              <w:t>-Nghiên cứ</w:t>
            </w:r>
            <w:r>
              <w:rPr>
                <w:rFonts w:ascii="Arial" w:hAnsi="Arial" w:cs="Arial"/>
                <w:szCs w:val="26"/>
              </w:rPr>
              <w:t>u công</w:t>
            </w:r>
          </w:p>
          <w:p w:rsidR="00F51B98" w:rsidRPr="00501697" w:rsidRDefault="00F51B98" w:rsidP="00B41FA4">
            <w:pPr>
              <w:rPr>
                <w:rFonts w:ascii="Arial" w:hAnsi="Arial" w:cs="Arial"/>
                <w:szCs w:val="26"/>
              </w:rPr>
            </w:pPr>
            <w:r w:rsidRPr="00AC7131">
              <w:rPr>
                <w:rFonts w:ascii="Arial" w:hAnsi="Arial" w:cs="Arial"/>
                <w:szCs w:val="26"/>
              </w:rPr>
              <w:t>nghệ WPF.</w:t>
            </w:r>
          </w:p>
          <w:p w:rsidR="00F51B98" w:rsidRPr="00501697" w:rsidRDefault="00F51B98" w:rsidP="00B41FA4">
            <w:pPr>
              <w:rPr>
                <w:rFonts w:ascii="Arial" w:hAnsi="Arial" w:cs="Arial"/>
                <w:szCs w:val="26"/>
              </w:rPr>
            </w:pPr>
          </w:p>
        </w:tc>
        <w:tc>
          <w:tcPr>
            <w:tcW w:w="2720" w:type="dxa"/>
          </w:tcPr>
          <w:p w:rsidR="00F51B98" w:rsidRPr="00501697" w:rsidRDefault="00F51B98" w:rsidP="00B41FA4">
            <w:pPr>
              <w:rPr>
                <w:rFonts w:ascii="Arial" w:hAnsi="Arial" w:cs="Arial"/>
                <w:szCs w:val="26"/>
              </w:rPr>
            </w:pPr>
            <w:r w:rsidRPr="00501697">
              <w:rPr>
                <w:rFonts w:ascii="Arial" w:hAnsi="Arial" w:cs="Arial"/>
                <w:szCs w:val="26"/>
              </w:rPr>
              <w:lastRenderedPageBreak/>
              <w:t>-Tìm hiểu thêm các nghiệp vụ về Kế toán phải thu phải trả.</w:t>
            </w:r>
          </w:p>
          <w:p w:rsidR="00F51B98" w:rsidRDefault="00F51B98" w:rsidP="00B41FA4">
            <w:pPr>
              <w:rPr>
                <w:rFonts w:ascii="Arial" w:hAnsi="Arial" w:cs="Arial"/>
                <w:szCs w:val="26"/>
              </w:rPr>
            </w:pPr>
            <w:r w:rsidRPr="00501697">
              <w:rPr>
                <w:rFonts w:ascii="Arial" w:hAnsi="Arial" w:cs="Arial"/>
                <w:szCs w:val="26"/>
              </w:rPr>
              <w:lastRenderedPageBreak/>
              <w:t>-Thiết kế Database cho các chức năng Công nợ phải thu(AC_CONGNOTHU), Công nợ phải trả(AC_CONGNOTRA) và Công nợ nhân viên(AC_CONGNONV)</w:t>
            </w:r>
          </w:p>
          <w:p w:rsidR="00F51B98" w:rsidRDefault="00F51B98" w:rsidP="00B41FA4">
            <w:pPr>
              <w:rPr>
                <w:rFonts w:ascii="Arial" w:hAnsi="Arial" w:cs="Arial"/>
                <w:szCs w:val="26"/>
              </w:rPr>
            </w:pPr>
            <w:r>
              <w:rPr>
                <w:rFonts w:ascii="Arial" w:hAnsi="Arial" w:cs="Arial"/>
                <w:szCs w:val="26"/>
              </w:rPr>
              <w:t>-Tham gia thảo luận với nhóm để thống nhất database</w:t>
            </w:r>
          </w:p>
          <w:p w:rsidR="00F51B98" w:rsidRDefault="00F51B98" w:rsidP="00B41FA4">
            <w:pPr>
              <w:rPr>
                <w:rFonts w:ascii="Arial" w:hAnsi="Arial" w:cs="Arial"/>
                <w:szCs w:val="26"/>
              </w:rPr>
            </w:pPr>
            <w:r w:rsidRPr="00501697">
              <w:rPr>
                <w:rFonts w:ascii="Arial" w:hAnsi="Arial" w:cs="Arial"/>
                <w:szCs w:val="26"/>
              </w:rPr>
              <w:t xml:space="preserve">- </w:t>
            </w:r>
            <w:r>
              <w:rPr>
                <w:rFonts w:ascii="Arial" w:hAnsi="Arial" w:cs="Arial"/>
                <w:szCs w:val="26"/>
              </w:rPr>
              <w:t>Hướng dẫn các thành viên trong nhóm viết store</w:t>
            </w:r>
          </w:p>
          <w:p w:rsidR="00F51B98" w:rsidRDefault="00F51B98" w:rsidP="00B41FA4">
            <w:pPr>
              <w:rPr>
                <w:rFonts w:ascii="Arial" w:hAnsi="Arial" w:cs="Arial"/>
                <w:szCs w:val="26"/>
              </w:rPr>
            </w:pPr>
            <w:r>
              <w:rPr>
                <w:rFonts w:ascii="Arial" w:hAnsi="Arial" w:cs="Arial"/>
                <w:szCs w:val="26"/>
              </w:rPr>
              <w:t xml:space="preserve">-Hoàn thành giao diện </w:t>
            </w:r>
          </w:p>
          <w:p w:rsidR="00F51B98" w:rsidRDefault="00F51B98" w:rsidP="00B41FA4">
            <w:pPr>
              <w:rPr>
                <w:rFonts w:ascii="Arial" w:hAnsi="Arial" w:cs="Arial"/>
                <w:szCs w:val="26"/>
              </w:rPr>
            </w:pPr>
            <w:r>
              <w:rPr>
                <w:rFonts w:ascii="Arial" w:hAnsi="Arial" w:cs="Arial"/>
                <w:szCs w:val="26"/>
              </w:rPr>
              <w:t>-Thảo luận với các nhóm khác trong phân hệ kế toán để thống nhất các database, tránh bị trùng lắp các bảng giữa các nhóm.</w:t>
            </w:r>
          </w:p>
          <w:p w:rsidR="00F51B98" w:rsidRDefault="00F51B98" w:rsidP="00B41FA4">
            <w:pPr>
              <w:rPr>
                <w:rFonts w:ascii="Arial" w:hAnsi="Arial" w:cs="Arial"/>
                <w:szCs w:val="26"/>
              </w:rPr>
            </w:pPr>
            <w:r>
              <w:rPr>
                <w:rFonts w:ascii="Arial" w:hAnsi="Arial" w:cs="Arial"/>
                <w:szCs w:val="26"/>
              </w:rPr>
              <w:t xml:space="preserve">-Tham gia phân công công việc cho từng thành viên trong </w:t>
            </w:r>
            <w:r>
              <w:rPr>
                <w:rFonts w:ascii="Arial" w:hAnsi="Arial" w:cs="Arial"/>
                <w:szCs w:val="26"/>
              </w:rPr>
              <w:lastRenderedPageBreak/>
              <w:t>nhóm.</w:t>
            </w:r>
          </w:p>
          <w:p w:rsidR="00F51B98" w:rsidRDefault="00F51B98" w:rsidP="00B41FA4">
            <w:pPr>
              <w:rPr>
                <w:rFonts w:ascii="Arial" w:hAnsi="Arial" w:cs="Arial"/>
                <w:szCs w:val="26"/>
              </w:rPr>
            </w:pPr>
            <w:r>
              <w:rPr>
                <w:rFonts w:ascii="Arial" w:hAnsi="Arial" w:cs="Arial"/>
                <w:szCs w:val="26"/>
              </w:rPr>
              <w:t>-Nghiên cứu Git và sourcetree</w:t>
            </w:r>
          </w:p>
          <w:p w:rsidR="00F51B98" w:rsidRDefault="00F51B98" w:rsidP="00B41FA4">
            <w:pPr>
              <w:rPr>
                <w:rFonts w:ascii="Arial" w:hAnsi="Arial" w:cs="Arial"/>
                <w:szCs w:val="26"/>
              </w:rPr>
            </w:pPr>
            <w:r>
              <w:rPr>
                <w:rFonts w:ascii="Arial" w:hAnsi="Arial" w:cs="Arial"/>
                <w:szCs w:val="26"/>
              </w:rPr>
              <w:t>-Thảo luận và đề xuất các mục tiêu và công việc cần làm cho sprint tiếp theo.</w:t>
            </w:r>
          </w:p>
          <w:p w:rsidR="00F51B98" w:rsidRPr="00501697" w:rsidRDefault="00F51B98" w:rsidP="00B41FA4">
            <w:pPr>
              <w:rPr>
                <w:rFonts w:ascii="Arial" w:hAnsi="Arial" w:cs="Arial"/>
                <w:szCs w:val="26"/>
              </w:rPr>
            </w:pPr>
          </w:p>
          <w:p w:rsidR="00F51B98" w:rsidRPr="00501697" w:rsidRDefault="00F51B98" w:rsidP="00B41FA4">
            <w:pPr>
              <w:rPr>
                <w:rFonts w:ascii="Arial" w:hAnsi="Arial" w:cs="Arial"/>
                <w:szCs w:val="26"/>
              </w:rPr>
            </w:pPr>
          </w:p>
        </w:tc>
        <w:tc>
          <w:tcPr>
            <w:tcW w:w="2910" w:type="dxa"/>
          </w:tcPr>
          <w:p w:rsidR="00F51B98" w:rsidRPr="00501697" w:rsidRDefault="00F51B98" w:rsidP="00B41FA4">
            <w:pPr>
              <w:rPr>
                <w:rFonts w:ascii="Arial" w:hAnsi="Arial" w:cs="Arial"/>
                <w:szCs w:val="26"/>
              </w:rPr>
            </w:pPr>
            <w:r w:rsidRPr="00501697">
              <w:rPr>
                <w:rFonts w:ascii="Arial" w:hAnsi="Arial" w:cs="Arial"/>
                <w:szCs w:val="26"/>
              </w:rPr>
              <w:lastRenderedPageBreak/>
              <w:t>-Sửa lại database cho cả 3 bảng đã thiết kế</w:t>
            </w:r>
            <w:r>
              <w:rPr>
                <w:rFonts w:ascii="Arial" w:hAnsi="Arial" w:cs="Arial"/>
                <w:szCs w:val="26"/>
              </w:rPr>
              <w:t>.</w:t>
            </w:r>
          </w:p>
          <w:p w:rsidR="00F51B98" w:rsidRDefault="00F51B98" w:rsidP="00B41FA4">
            <w:pPr>
              <w:rPr>
                <w:rFonts w:ascii="Arial" w:hAnsi="Arial" w:cs="Arial"/>
                <w:szCs w:val="26"/>
              </w:rPr>
            </w:pPr>
            <w:r w:rsidRPr="00501697">
              <w:rPr>
                <w:rFonts w:ascii="Arial" w:hAnsi="Arial" w:cs="Arial"/>
                <w:szCs w:val="26"/>
              </w:rPr>
              <w:t xml:space="preserve">-Viết Store cho </w:t>
            </w:r>
            <w:r>
              <w:rPr>
                <w:rFonts w:ascii="Arial" w:hAnsi="Arial" w:cs="Arial"/>
                <w:szCs w:val="26"/>
              </w:rPr>
              <w:t>3 bảng</w:t>
            </w:r>
            <w:r w:rsidRPr="00501697">
              <w:rPr>
                <w:rFonts w:ascii="Arial" w:hAnsi="Arial" w:cs="Arial"/>
                <w:szCs w:val="26"/>
              </w:rPr>
              <w:t xml:space="preserve"> </w:t>
            </w:r>
            <w:r w:rsidRPr="00501697">
              <w:rPr>
                <w:rFonts w:ascii="Arial" w:hAnsi="Arial" w:cs="Arial"/>
                <w:szCs w:val="26"/>
              </w:rPr>
              <w:lastRenderedPageBreak/>
              <w:t>đã thiết kế</w:t>
            </w:r>
            <w:r>
              <w:rPr>
                <w:rFonts w:ascii="Arial" w:hAnsi="Arial" w:cs="Arial"/>
                <w:szCs w:val="26"/>
              </w:rPr>
              <w:t xml:space="preserve"> ở sprint 1.</w:t>
            </w:r>
          </w:p>
          <w:p w:rsidR="00F51B98" w:rsidRDefault="00F51B98" w:rsidP="00B41FA4">
            <w:pPr>
              <w:rPr>
                <w:rFonts w:ascii="Arial" w:hAnsi="Arial" w:cs="Arial"/>
                <w:szCs w:val="26"/>
              </w:rPr>
            </w:pPr>
            <w:r w:rsidRPr="00501697">
              <w:rPr>
                <w:rFonts w:ascii="Arial" w:hAnsi="Arial" w:cs="Arial"/>
                <w:szCs w:val="26"/>
              </w:rPr>
              <w:t>-Thiết kế database các bảng Thu nợ</w:t>
            </w:r>
            <w:r>
              <w:rPr>
                <w:rFonts w:ascii="Arial" w:hAnsi="Arial" w:cs="Arial"/>
                <w:szCs w:val="26"/>
              </w:rPr>
              <w:t>(AC_THUNO)</w:t>
            </w:r>
            <w:r w:rsidRPr="00501697">
              <w:rPr>
                <w:rFonts w:ascii="Arial" w:hAnsi="Arial" w:cs="Arial"/>
                <w:szCs w:val="26"/>
              </w:rPr>
              <w:t>, chi tiết thu nợ</w:t>
            </w:r>
            <w:r>
              <w:rPr>
                <w:rFonts w:ascii="Arial" w:hAnsi="Arial" w:cs="Arial"/>
                <w:szCs w:val="26"/>
              </w:rPr>
              <w:t>(AC_CTTHUNO)</w:t>
            </w:r>
            <w:r w:rsidRPr="00501697">
              <w:rPr>
                <w:rFonts w:ascii="Arial" w:hAnsi="Arial" w:cs="Arial"/>
                <w:szCs w:val="26"/>
              </w:rPr>
              <w:t>,</w:t>
            </w:r>
            <w:r>
              <w:rPr>
                <w:rFonts w:ascii="Arial" w:hAnsi="Arial" w:cs="Arial"/>
                <w:szCs w:val="26"/>
              </w:rPr>
              <w:t xml:space="preserve"> Các khoản p</w:t>
            </w:r>
            <w:r w:rsidRPr="00501697">
              <w:rPr>
                <w:rFonts w:ascii="Arial" w:hAnsi="Arial" w:cs="Arial"/>
                <w:szCs w:val="26"/>
              </w:rPr>
              <w:t>hải thu</w:t>
            </w:r>
            <w:r>
              <w:rPr>
                <w:rFonts w:ascii="Arial" w:hAnsi="Arial" w:cs="Arial"/>
                <w:szCs w:val="26"/>
              </w:rPr>
              <w:t>(AC_PHAITHU), Các khoản p</w:t>
            </w:r>
            <w:r w:rsidRPr="00501697">
              <w:rPr>
                <w:rFonts w:ascii="Arial" w:hAnsi="Arial" w:cs="Arial"/>
                <w:szCs w:val="26"/>
              </w:rPr>
              <w:t>hải trả</w:t>
            </w:r>
            <w:r>
              <w:rPr>
                <w:rFonts w:ascii="Arial" w:hAnsi="Arial" w:cs="Arial"/>
                <w:szCs w:val="26"/>
              </w:rPr>
              <w:t>(AC_PHAITRA)</w:t>
            </w:r>
          </w:p>
          <w:p w:rsidR="00F51B98" w:rsidRPr="00501697" w:rsidRDefault="00F51B98" w:rsidP="00B41FA4">
            <w:pPr>
              <w:rPr>
                <w:rFonts w:ascii="Arial" w:hAnsi="Arial" w:cs="Arial"/>
                <w:szCs w:val="26"/>
              </w:rPr>
            </w:pPr>
            <w:r w:rsidRPr="00501697">
              <w:rPr>
                <w:rFonts w:ascii="Arial" w:hAnsi="Arial" w:cs="Arial"/>
                <w:szCs w:val="26"/>
              </w:rPr>
              <w:t>-Họp Team thảo luận về các lỗi liên quan đến framework</w:t>
            </w:r>
            <w:r>
              <w:rPr>
                <w:rFonts w:ascii="Arial" w:hAnsi="Arial" w:cs="Arial"/>
                <w:szCs w:val="26"/>
              </w:rPr>
              <w:t>.</w:t>
            </w:r>
          </w:p>
          <w:p w:rsidR="00F51B98" w:rsidRPr="00501697" w:rsidRDefault="00F51B98" w:rsidP="00B41FA4">
            <w:pPr>
              <w:rPr>
                <w:rFonts w:ascii="Arial" w:hAnsi="Arial" w:cs="Arial"/>
                <w:szCs w:val="26"/>
              </w:rPr>
            </w:pPr>
            <w:r w:rsidRPr="00501697">
              <w:rPr>
                <w:rFonts w:ascii="Arial" w:hAnsi="Arial" w:cs="Arial"/>
                <w:szCs w:val="26"/>
              </w:rPr>
              <w:t>-Xây dựng giao diện và</w:t>
            </w:r>
            <w:r>
              <w:rPr>
                <w:rFonts w:ascii="Arial" w:hAnsi="Arial" w:cs="Arial"/>
                <w:szCs w:val="26"/>
              </w:rPr>
              <w:t xml:space="preserve"> code</w:t>
            </w:r>
            <w:r w:rsidRPr="00501697">
              <w:rPr>
                <w:rFonts w:ascii="Arial" w:hAnsi="Arial" w:cs="Arial"/>
                <w:szCs w:val="26"/>
              </w:rPr>
              <w:t xml:space="preserve"> chức năng cho Công nợ nhân viên (View và ViewModel)</w:t>
            </w:r>
            <w:r>
              <w:rPr>
                <w:rFonts w:ascii="Arial" w:hAnsi="Arial" w:cs="Arial"/>
                <w:szCs w:val="26"/>
              </w:rPr>
              <w:t>.</w:t>
            </w:r>
          </w:p>
          <w:p w:rsidR="00F51B98" w:rsidRDefault="00F51B98" w:rsidP="00B41FA4">
            <w:pPr>
              <w:rPr>
                <w:rFonts w:ascii="Arial" w:hAnsi="Arial" w:cs="Arial"/>
                <w:szCs w:val="26"/>
              </w:rPr>
            </w:pPr>
            <w:r w:rsidRPr="00501697">
              <w:rPr>
                <w:rFonts w:ascii="Arial" w:hAnsi="Arial" w:cs="Arial"/>
                <w:szCs w:val="26"/>
              </w:rPr>
              <w:t>- Hỗ trợ phân chia công việc cho các thành viên khác</w:t>
            </w:r>
            <w:r>
              <w:rPr>
                <w:rFonts w:ascii="Arial" w:hAnsi="Arial" w:cs="Arial"/>
                <w:szCs w:val="26"/>
              </w:rPr>
              <w:t>.</w:t>
            </w:r>
          </w:p>
          <w:p w:rsidR="00F51B98" w:rsidRDefault="00F51B98" w:rsidP="00B41FA4">
            <w:pPr>
              <w:rPr>
                <w:rFonts w:ascii="Arial" w:hAnsi="Arial" w:cs="Arial"/>
                <w:szCs w:val="26"/>
              </w:rPr>
            </w:pPr>
            <w:r>
              <w:rPr>
                <w:rFonts w:ascii="Arial" w:hAnsi="Arial" w:cs="Arial"/>
                <w:szCs w:val="26"/>
              </w:rPr>
              <w:t>-Giúp các thành viên trong nhóm thực hiện thiết kế giao diện và code chức năng Thu nợ và công nợ nhân viên.</w:t>
            </w:r>
          </w:p>
          <w:p w:rsidR="00F51B98" w:rsidRPr="00501697" w:rsidRDefault="00F51B98" w:rsidP="00B41FA4">
            <w:pPr>
              <w:rPr>
                <w:rFonts w:ascii="Arial" w:hAnsi="Arial" w:cs="Arial"/>
                <w:szCs w:val="26"/>
              </w:rPr>
            </w:pPr>
            <w:r>
              <w:rPr>
                <w:rFonts w:ascii="Arial" w:hAnsi="Arial" w:cs="Arial"/>
                <w:szCs w:val="26"/>
              </w:rPr>
              <w:t xml:space="preserve">-Sửa lại giao diện và </w:t>
            </w:r>
            <w:r>
              <w:rPr>
                <w:rFonts w:ascii="Arial" w:hAnsi="Arial" w:cs="Arial"/>
                <w:szCs w:val="26"/>
              </w:rPr>
              <w:lastRenderedPageBreak/>
              <w:t>code lại chức năng cho chức năng Thu nợ.</w:t>
            </w:r>
          </w:p>
          <w:p w:rsidR="00F51B98" w:rsidRPr="00501697" w:rsidRDefault="00F51B98" w:rsidP="00B41FA4">
            <w:pPr>
              <w:rPr>
                <w:rFonts w:ascii="Arial" w:hAnsi="Arial" w:cs="Arial"/>
                <w:szCs w:val="26"/>
              </w:rPr>
            </w:pPr>
            <w:r w:rsidRPr="00501697">
              <w:rPr>
                <w:rFonts w:ascii="Arial" w:hAnsi="Arial" w:cs="Arial"/>
                <w:szCs w:val="26"/>
              </w:rPr>
              <w:t>- Hướng dẫn các thành viên khác cách triển khai và thiết kế phần công việc được giao</w:t>
            </w:r>
          </w:p>
          <w:p w:rsidR="00F51B98" w:rsidRPr="00501697" w:rsidRDefault="00F51B98" w:rsidP="00B41FA4">
            <w:pPr>
              <w:rPr>
                <w:rFonts w:ascii="Arial" w:hAnsi="Arial" w:cs="Arial"/>
                <w:szCs w:val="26"/>
              </w:rPr>
            </w:pPr>
            <w:r w:rsidRPr="00501697">
              <w:rPr>
                <w:rFonts w:ascii="Arial" w:hAnsi="Arial" w:cs="Arial"/>
                <w:szCs w:val="26"/>
              </w:rPr>
              <w:t>- Thảo luận đóng góp xây dựng CSDL cho phân hệ kế toán</w:t>
            </w:r>
          </w:p>
          <w:p w:rsidR="00F51B98" w:rsidRDefault="00F51B98" w:rsidP="00B41FA4">
            <w:pPr>
              <w:rPr>
                <w:rFonts w:ascii="Arial" w:hAnsi="Arial" w:cs="Arial"/>
                <w:szCs w:val="26"/>
              </w:rPr>
            </w:pPr>
            <w:r w:rsidRPr="00501697">
              <w:rPr>
                <w:rFonts w:ascii="Arial" w:hAnsi="Arial" w:cs="Arial"/>
                <w:szCs w:val="26"/>
              </w:rPr>
              <w:t>-Liên hệ với các nhóm làm các module khác thống nhất một số bảng trùng lắp.</w:t>
            </w:r>
          </w:p>
          <w:p w:rsidR="00F51B98" w:rsidRPr="00501697" w:rsidRDefault="00F51B98" w:rsidP="00B41FA4">
            <w:pPr>
              <w:rPr>
                <w:rFonts w:ascii="Arial" w:hAnsi="Arial" w:cs="Arial"/>
                <w:szCs w:val="26"/>
              </w:rPr>
            </w:pPr>
            <w:r>
              <w:rPr>
                <w:rFonts w:ascii="Arial" w:hAnsi="Arial" w:cs="Arial"/>
                <w:szCs w:val="26"/>
              </w:rPr>
              <w:t>-Thảo luận và đề xuất các mục tiêu và công việc cần làm cho sprint tiếp theo.</w:t>
            </w:r>
          </w:p>
          <w:p w:rsidR="00F51B98" w:rsidRPr="00501697" w:rsidRDefault="00F51B98" w:rsidP="00B41FA4">
            <w:pPr>
              <w:rPr>
                <w:rFonts w:ascii="Arial" w:hAnsi="Arial" w:cs="Arial"/>
                <w:szCs w:val="26"/>
              </w:rPr>
            </w:pPr>
          </w:p>
          <w:p w:rsidR="00F51B98" w:rsidRPr="00501697" w:rsidRDefault="00F51B98" w:rsidP="00B41FA4">
            <w:pPr>
              <w:rPr>
                <w:rFonts w:ascii="Arial" w:hAnsi="Arial" w:cs="Arial"/>
                <w:szCs w:val="26"/>
              </w:rPr>
            </w:pPr>
          </w:p>
        </w:tc>
        <w:tc>
          <w:tcPr>
            <w:tcW w:w="2304" w:type="dxa"/>
          </w:tcPr>
          <w:p w:rsidR="00F51B98" w:rsidRPr="00501697" w:rsidRDefault="00F51B98" w:rsidP="00B41FA4">
            <w:pPr>
              <w:rPr>
                <w:rFonts w:ascii="Arial" w:hAnsi="Arial" w:cs="Arial"/>
                <w:szCs w:val="26"/>
              </w:rPr>
            </w:pPr>
            <w:r w:rsidRPr="00501697">
              <w:rPr>
                <w:rFonts w:ascii="Arial" w:hAnsi="Arial" w:cs="Arial"/>
                <w:szCs w:val="26"/>
              </w:rPr>
              <w:lastRenderedPageBreak/>
              <w:t>-Viế</w:t>
            </w:r>
            <w:r>
              <w:rPr>
                <w:rFonts w:ascii="Arial" w:hAnsi="Arial" w:cs="Arial"/>
                <w:szCs w:val="26"/>
              </w:rPr>
              <w:t>t Store cho các bảng đã thiết kế ở Sprint 2.</w:t>
            </w:r>
          </w:p>
          <w:p w:rsidR="00F51B98" w:rsidRPr="00501697" w:rsidRDefault="00F51B98" w:rsidP="00B41FA4">
            <w:pPr>
              <w:rPr>
                <w:rFonts w:ascii="Arial" w:hAnsi="Arial" w:cs="Arial"/>
                <w:szCs w:val="26"/>
              </w:rPr>
            </w:pPr>
            <w:r w:rsidRPr="00501697">
              <w:rPr>
                <w:rFonts w:ascii="Arial" w:hAnsi="Arial" w:cs="Arial"/>
                <w:szCs w:val="26"/>
              </w:rPr>
              <w:lastRenderedPageBreak/>
              <w:t>-</w:t>
            </w:r>
            <w:r>
              <w:rPr>
                <w:rFonts w:ascii="Arial" w:hAnsi="Arial" w:cs="Arial"/>
                <w:szCs w:val="26"/>
              </w:rPr>
              <w:t>Sửa</w:t>
            </w:r>
            <w:r w:rsidRPr="00501697">
              <w:rPr>
                <w:rFonts w:ascii="Arial" w:hAnsi="Arial" w:cs="Arial"/>
                <w:szCs w:val="26"/>
              </w:rPr>
              <w:t xml:space="preserve"> lại giao diện và</w:t>
            </w:r>
            <w:r>
              <w:rPr>
                <w:rFonts w:ascii="Arial" w:hAnsi="Arial" w:cs="Arial"/>
                <w:szCs w:val="26"/>
              </w:rPr>
              <w:t xml:space="preserve"> code</w:t>
            </w:r>
            <w:r w:rsidRPr="00501697">
              <w:rPr>
                <w:rFonts w:ascii="Arial" w:hAnsi="Arial" w:cs="Arial"/>
                <w:szCs w:val="26"/>
              </w:rPr>
              <w:t xml:space="preserve"> chức năng cho Công nợ nhân viên, công nợ phải thu, Thu nợ, Công nợ phải trả.</w:t>
            </w:r>
          </w:p>
          <w:p w:rsidR="00F51B98" w:rsidRPr="00501697" w:rsidRDefault="00F51B98" w:rsidP="00B41FA4">
            <w:pPr>
              <w:rPr>
                <w:rFonts w:ascii="Arial" w:hAnsi="Arial" w:cs="Arial"/>
                <w:szCs w:val="26"/>
              </w:rPr>
            </w:pPr>
            <w:r w:rsidRPr="00501697">
              <w:rPr>
                <w:rFonts w:ascii="Arial" w:hAnsi="Arial" w:cs="Arial"/>
                <w:szCs w:val="26"/>
              </w:rPr>
              <w:t>-Xây dựng giao diện và chức năng cho</w:t>
            </w:r>
            <w:r>
              <w:rPr>
                <w:rFonts w:ascii="Arial" w:hAnsi="Arial" w:cs="Arial"/>
                <w:szCs w:val="26"/>
              </w:rPr>
              <w:t xml:space="preserve"> các chức năng: Các khoản p</w:t>
            </w:r>
            <w:r w:rsidRPr="00501697">
              <w:rPr>
                <w:rFonts w:ascii="Arial" w:hAnsi="Arial" w:cs="Arial"/>
                <w:szCs w:val="26"/>
              </w:rPr>
              <w:t>hả</w:t>
            </w:r>
            <w:r>
              <w:rPr>
                <w:rFonts w:ascii="Arial" w:hAnsi="Arial" w:cs="Arial"/>
                <w:szCs w:val="26"/>
              </w:rPr>
              <w:t>i thu, Các khoản p</w:t>
            </w:r>
            <w:r w:rsidRPr="00501697">
              <w:rPr>
                <w:rFonts w:ascii="Arial" w:hAnsi="Arial" w:cs="Arial"/>
                <w:szCs w:val="26"/>
              </w:rPr>
              <w:t>hải trả, Chi tiết thu nợ.</w:t>
            </w:r>
          </w:p>
          <w:p w:rsidR="00F51B98" w:rsidRDefault="00F51B98" w:rsidP="00B41FA4">
            <w:pPr>
              <w:rPr>
                <w:rFonts w:ascii="Arial" w:hAnsi="Arial" w:cs="Arial"/>
                <w:szCs w:val="26"/>
              </w:rPr>
            </w:pPr>
            <w:r w:rsidRPr="00501697">
              <w:rPr>
                <w:rFonts w:ascii="Arial" w:hAnsi="Arial" w:cs="Arial"/>
                <w:szCs w:val="26"/>
              </w:rPr>
              <w:t>- Tổng hợp các file code của các thành viên khác và tiến hành testing kiểm thử</w:t>
            </w:r>
            <w:r>
              <w:rPr>
                <w:rFonts w:ascii="Arial" w:hAnsi="Arial" w:cs="Arial"/>
                <w:szCs w:val="26"/>
              </w:rPr>
              <w:t>.</w:t>
            </w:r>
          </w:p>
          <w:p w:rsidR="00F51B98" w:rsidRDefault="00F51B98" w:rsidP="00B41FA4">
            <w:pPr>
              <w:rPr>
                <w:rFonts w:ascii="Arial" w:hAnsi="Arial" w:cs="Arial"/>
                <w:szCs w:val="26"/>
              </w:rPr>
            </w:pPr>
            <w:r>
              <w:rPr>
                <w:rFonts w:ascii="Arial" w:hAnsi="Arial" w:cs="Arial"/>
                <w:szCs w:val="26"/>
              </w:rPr>
              <w:t>-Commit code lên nhánh master.</w:t>
            </w:r>
          </w:p>
          <w:p w:rsidR="00F51B98" w:rsidRPr="00501697" w:rsidRDefault="00F51B98" w:rsidP="00B41FA4">
            <w:pPr>
              <w:rPr>
                <w:rFonts w:ascii="Arial" w:hAnsi="Arial" w:cs="Arial"/>
                <w:szCs w:val="26"/>
              </w:rPr>
            </w:pPr>
            <w:r>
              <w:rPr>
                <w:rFonts w:ascii="Arial" w:hAnsi="Arial" w:cs="Arial"/>
                <w:szCs w:val="26"/>
              </w:rPr>
              <w:t>-Tham gia dịch tài liệu phần mềm.</w:t>
            </w:r>
          </w:p>
          <w:p w:rsidR="00F51B98" w:rsidRDefault="00F51B98" w:rsidP="00B41FA4">
            <w:pPr>
              <w:rPr>
                <w:rFonts w:ascii="Arial" w:hAnsi="Arial" w:cs="Arial"/>
                <w:szCs w:val="26"/>
              </w:rPr>
            </w:pPr>
            <w:r w:rsidRPr="00501697">
              <w:rPr>
                <w:rFonts w:ascii="Arial" w:hAnsi="Arial" w:cs="Arial"/>
                <w:szCs w:val="26"/>
              </w:rPr>
              <w:t xml:space="preserve">-Tiến hành merge code với người được giao quản </w:t>
            </w:r>
            <w:r w:rsidRPr="00501697">
              <w:rPr>
                <w:rFonts w:ascii="Arial" w:hAnsi="Arial" w:cs="Arial"/>
                <w:szCs w:val="26"/>
              </w:rPr>
              <w:lastRenderedPageBreak/>
              <w:t>lý cấu hình của lớp</w:t>
            </w:r>
          </w:p>
          <w:p w:rsidR="00F51B98" w:rsidRDefault="00F51B98" w:rsidP="00B41FA4">
            <w:pPr>
              <w:rPr>
                <w:rFonts w:ascii="Arial" w:hAnsi="Arial" w:cs="Arial"/>
                <w:szCs w:val="26"/>
              </w:rPr>
            </w:pPr>
            <w:r>
              <w:rPr>
                <w:rFonts w:ascii="Arial" w:hAnsi="Arial" w:cs="Arial"/>
                <w:szCs w:val="26"/>
              </w:rPr>
              <w:t>-Tự động lấy dữ liệu các khoản phải thu(Chưa hoàn thành)</w:t>
            </w:r>
          </w:p>
          <w:p w:rsidR="00F51B98" w:rsidRDefault="00F51B98" w:rsidP="00B41FA4">
            <w:pPr>
              <w:rPr>
                <w:rFonts w:ascii="Arial" w:hAnsi="Arial" w:cs="Arial"/>
                <w:szCs w:val="26"/>
              </w:rPr>
            </w:pPr>
            <w:r>
              <w:rPr>
                <w:rFonts w:ascii="Arial" w:hAnsi="Arial" w:cs="Arial"/>
                <w:szCs w:val="26"/>
              </w:rPr>
              <w:t>-Tự động lấy dữ liệu các khoản phải trả(Chưa hoàn thành)</w:t>
            </w:r>
          </w:p>
          <w:p w:rsidR="00F51B98" w:rsidRDefault="00F51B98" w:rsidP="00B41FA4">
            <w:pPr>
              <w:rPr>
                <w:rFonts w:ascii="Arial" w:hAnsi="Arial" w:cs="Arial"/>
                <w:szCs w:val="26"/>
              </w:rPr>
            </w:pPr>
            <w:r>
              <w:rPr>
                <w:rFonts w:ascii="Arial" w:hAnsi="Arial" w:cs="Arial"/>
                <w:szCs w:val="26"/>
              </w:rPr>
              <w:t>-</w:t>
            </w:r>
            <w:r w:rsidRPr="00D02079">
              <w:rPr>
                <w:rFonts w:ascii="Arial" w:hAnsi="Arial" w:cs="Arial"/>
                <w:szCs w:val="26"/>
              </w:rPr>
              <w:t>Tạo CrystalReport cho các khoản phải thu, các khoản phải trả(Chưa hoành thành)</w:t>
            </w:r>
          </w:p>
          <w:p w:rsidR="00F51B98" w:rsidRPr="00501697" w:rsidRDefault="00F51B98" w:rsidP="00B41FA4">
            <w:pPr>
              <w:rPr>
                <w:rFonts w:ascii="Arial" w:hAnsi="Arial" w:cs="Arial"/>
                <w:szCs w:val="26"/>
              </w:rPr>
            </w:pPr>
            <w:r>
              <w:rPr>
                <w:rFonts w:ascii="Arial" w:hAnsi="Arial" w:cs="Arial"/>
                <w:szCs w:val="26"/>
              </w:rPr>
              <w:t>-Dùng tài khoản redmine nhóm trưởng sửa lại một số thông tin trên Redmine.</w:t>
            </w:r>
          </w:p>
        </w:tc>
        <w:tc>
          <w:tcPr>
            <w:tcW w:w="1153" w:type="dxa"/>
          </w:tcPr>
          <w:p w:rsidR="00F51B98" w:rsidRPr="00501697" w:rsidRDefault="00F51B98" w:rsidP="00B41FA4">
            <w:pPr>
              <w:jc w:val="center"/>
              <w:rPr>
                <w:rFonts w:ascii="Arial" w:hAnsi="Arial" w:cs="Arial"/>
                <w:szCs w:val="26"/>
              </w:rPr>
            </w:pPr>
            <w:r w:rsidRPr="00501697">
              <w:rPr>
                <w:rFonts w:ascii="Arial" w:hAnsi="Arial" w:cs="Arial"/>
                <w:szCs w:val="26"/>
              </w:rPr>
              <w:lastRenderedPageBreak/>
              <w:t>175 giờ</w:t>
            </w:r>
          </w:p>
        </w:tc>
      </w:tr>
      <w:tr w:rsidR="00F51B98" w:rsidRPr="00501697" w:rsidTr="00B41FA4">
        <w:tc>
          <w:tcPr>
            <w:tcW w:w="11610" w:type="dxa"/>
            <w:gridSpan w:val="5"/>
          </w:tcPr>
          <w:p w:rsidR="00F51B98" w:rsidRDefault="00F51B98" w:rsidP="00B41FA4">
            <w:pPr>
              <w:rPr>
                <w:rFonts w:ascii="Arial" w:hAnsi="Arial" w:cs="Arial"/>
                <w:b/>
                <w:szCs w:val="26"/>
              </w:rPr>
            </w:pPr>
            <w:r w:rsidRPr="00083294">
              <w:rPr>
                <w:rFonts w:ascii="Arial" w:hAnsi="Arial" w:cs="Arial"/>
                <w:b/>
                <w:szCs w:val="26"/>
              </w:rPr>
              <w:lastRenderedPageBreak/>
              <w:t xml:space="preserve">Tổng kết những </w:t>
            </w:r>
            <w:r>
              <w:rPr>
                <w:rFonts w:ascii="Arial" w:hAnsi="Arial" w:cs="Arial"/>
                <w:b/>
                <w:szCs w:val="26"/>
              </w:rPr>
              <w:t>gì đã</w:t>
            </w:r>
            <w:r w:rsidRPr="00083294">
              <w:rPr>
                <w:rFonts w:ascii="Arial" w:hAnsi="Arial" w:cs="Arial"/>
                <w:b/>
                <w:szCs w:val="26"/>
              </w:rPr>
              <w:t xml:space="preserve"> </w:t>
            </w:r>
            <w:r>
              <w:rPr>
                <w:rFonts w:ascii="Arial" w:hAnsi="Arial" w:cs="Arial"/>
                <w:b/>
                <w:szCs w:val="26"/>
              </w:rPr>
              <w:t>tìm hiểu</w:t>
            </w:r>
            <w:r w:rsidRPr="00083294">
              <w:rPr>
                <w:rFonts w:ascii="Arial" w:hAnsi="Arial" w:cs="Arial"/>
                <w:b/>
                <w:szCs w:val="26"/>
              </w:rPr>
              <w:t xml:space="preserve"> qua quá trình làm đồ án:</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nghiệp vụ của kế toán các khoản phải thu phải trả.</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quy trình phát triển phần mềm Agile Scrum.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trị dự án với Redmine.</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lý cấu hình với Git và công cụ sourcetree.</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mô hình MVVM.</w:t>
            </w:r>
          </w:p>
          <w:p w:rsidR="00F51B98" w:rsidRPr="00195920"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công nghệ Silverlight, WCF, WPF.</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các code trên framework được giao.</w:t>
            </w:r>
          </w:p>
          <w:p w:rsidR="00F51B98" w:rsidRPr="00501697"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lastRenderedPageBreak/>
              <w:t xml:space="preserve">Tìm hiểu về </w:t>
            </w:r>
            <w:r w:rsidRPr="00D02079">
              <w:rPr>
                <w:rFonts w:ascii="Arial" w:hAnsi="Arial" w:cs="Arial"/>
              </w:rPr>
              <w:t>CrystalReport</w:t>
            </w:r>
            <w:r>
              <w:rPr>
                <w:rFonts w:ascii="Arial" w:hAnsi="Arial" w:cs="Arial"/>
              </w:rPr>
              <w:t>.</w:t>
            </w:r>
          </w:p>
        </w:tc>
      </w:tr>
      <w:tr w:rsidR="00F51B98" w:rsidRPr="00501697" w:rsidTr="00B41FA4">
        <w:tc>
          <w:tcPr>
            <w:tcW w:w="11610" w:type="dxa"/>
            <w:gridSpan w:val="5"/>
          </w:tcPr>
          <w:p w:rsidR="00F51B98" w:rsidRDefault="00F51B98" w:rsidP="00B41FA4">
            <w:pPr>
              <w:rPr>
                <w:rFonts w:ascii="Arial" w:hAnsi="Arial" w:cs="Arial"/>
                <w:b/>
                <w:szCs w:val="26"/>
              </w:rPr>
            </w:pPr>
            <w:r w:rsidRPr="00083294">
              <w:rPr>
                <w:rFonts w:ascii="Arial" w:hAnsi="Arial" w:cs="Arial"/>
                <w:b/>
                <w:szCs w:val="26"/>
              </w:rPr>
              <w:lastRenderedPageBreak/>
              <w:t xml:space="preserve">Tổng kết những </w:t>
            </w:r>
            <w:r>
              <w:rPr>
                <w:rFonts w:ascii="Arial" w:hAnsi="Arial" w:cs="Arial"/>
                <w:b/>
                <w:szCs w:val="26"/>
              </w:rPr>
              <w:t>gì đã</w:t>
            </w:r>
            <w:r w:rsidRPr="00083294">
              <w:rPr>
                <w:rFonts w:ascii="Arial" w:hAnsi="Arial" w:cs="Arial"/>
                <w:b/>
                <w:szCs w:val="26"/>
              </w:rPr>
              <w:t xml:space="preserve"> học được qua quá trình làm đồ án:</w:t>
            </w:r>
          </w:p>
          <w:p w:rsidR="00F51B98" w:rsidRPr="00262676" w:rsidRDefault="00F51B98" w:rsidP="00A4202A">
            <w:pPr>
              <w:pStyle w:val="ListParagraph"/>
              <w:numPr>
                <w:ilvl w:val="0"/>
                <w:numId w:val="29"/>
              </w:numPr>
              <w:jc w:val="left"/>
              <w:rPr>
                <w:rFonts w:ascii="Arial" w:hAnsi="Arial" w:cs="Arial"/>
                <w:color w:val="000000" w:themeColor="text1"/>
              </w:rPr>
            </w:pPr>
            <w:r>
              <w:rPr>
                <w:rFonts w:ascii="Arial" w:hAnsi="Arial" w:cs="Arial"/>
              </w:rPr>
              <w:t>Biết</w:t>
            </w:r>
            <w:r w:rsidRPr="00083294">
              <w:rPr>
                <w:rFonts w:ascii="Arial" w:hAnsi="Arial" w:cs="Arial"/>
              </w:rPr>
              <w:t xml:space="preserve"> được </w:t>
            </w:r>
            <w:r w:rsidRPr="00083294">
              <w:rPr>
                <w:rFonts w:ascii="Arial" w:hAnsi="Arial" w:cs="Arial"/>
                <w:color w:val="000000" w:themeColor="text1"/>
              </w:rPr>
              <w:t>một số nghiệp vụ của kế toán các khoản phải thu phải trả.</w:t>
            </w:r>
          </w:p>
          <w:p w:rsidR="00F51B98" w:rsidRPr="00083294" w:rsidRDefault="00F51B98" w:rsidP="00A4202A">
            <w:pPr>
              <w:pStyle w:val="ListParagraph"/>
              <w:numPr>
                <w:ilvl w:val="0"/>
                <w:numId w:val="29"/>
              </w:numPr>
              <w:spacing w:line="256" w:lineRule="auto"/>
              <w:jc w:val="left"/>
              <w:rPr>
                <w:rFonts w:ascii="Arial" w:hAnsi="Arial" w:cs="Arial"/>
              </w:rPr>
            </w:pPr>
            <w:r w:rsidRPr="00083294">
              <w:rPr>
                <w:rFonts w:ascii="Arial" w:hAnsi="Arial" w:cs="Arial"/>
              </w:rPr>
              <w:t>Học được quy trình phát triển phần mềm theo quy trình Agile Scrum: mô hình, cách thức phân chia, tổ chức đội nhóm phát triển</w:t>
            </w:r>
            <w:r>
              <w:rPr>
                <w:rFonts w:ascii="Arial" w:hAnsi="Arial" w:cs="Arial"/>
              </w:rPr>
              <w:t>…</w:t>
            </w:r>
          </w:p>
          <w:p w:rsidR="00F51B98"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trị dự án với Redmine.</w:t>
            </w:r>
          </w:p>
          <w:p w:rsidR="00F51B98"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lý cấu hình với Git và công cụ sourcetree.</w:t>
            </w:r>
          </w:p>
          <w:p w:rsidR="00F51B98" w:rsidRPr="00195920" w:rsidRDefault="00F51B98" w:rsidP="00A4202A">
            <w:pPr>
              <w:pStyle w:val="ListParagraph"/>
              <w:numPr>
                <w:ilvl w:val="0"/>
                <w:numId w:val="126"/>
              </w:numPr>
              <w:jc w:val="left"/>
              <w:rPr>
                <w:rFonts w:ascii="Arial" w:hAnsi="Arial" w:cs="Arial"/>
                <w:color w:val="000000" w:themeColor="text1"/>
              </w:rPr>
            </w:pPr>
            <w:r w:rsidRPr="00195920">
              <w:rPr>
                <w:rFonts w:ascii="Arial" w:hAnsi="Arial" w:cs="Arial"/>
                <w:color w:val="000000" w:themeColor="text1"/>
              </w:rPr>
              <w:t>Học được cách tạo bảng, viết store theo tiêu chuẩn doanh nghiệp trong Database</w:t>
            </w:r>
            <w:r>
              <w:rPr>
                <w:rFonts w:ascii="Arial" w:hAnsi="Arial" w:cs="Arial"/>
                <w:color w:val="000000" w:themeColor="text1"/>
              </w:rPr>
              <w:t>.</w:t>
            </w:r>
          </w:p>
          <w:p w:rsidR="00F51B98" w:rsidRPr="00083294" w:rsidRDefault="00F51B98" w:rsidP="00A4202A">
            <w:pPr>
              <w:pStyle w:val="ListParagraph"/>
              <w:numPr>
                <w:ilvl w:val="0"/>
                <w:numId w:val="29"/>
              </w:numPr>
              <w:spacing w:line="256" w:lineRule="auto"/>
              <w:jc w:val="left"/>
              <w:rPr>
                <w:rFonts w:ascii="Arial" w:hAnsi="Arial" w:cs="Arial"/>
                <w:b/>
              </w:rPr>
            </w:pPr>
            <w:r w:rsidRPr="00083294">
              <w:rPr>
                <w:rFonts w:ascii="Arial" w:hAnsi="Arial" w:cs="Arial"/>
              </w:rPr>
              <w:t>Biết được cách xây dựng website theo mô hình MVVM sử dụng công nghệ Silverlight, WCF</w:t>
            </w:r>
            <w:r>
              <w:rPr>
                <w:rFonts w:ascii="Arial" w:hAnsi="Arial" w:cs="Arial"/>
              </w:rPr>
              <w:t>, WPF</w:t>
            </w:r>
            <w:r w:rsidRPr="00083294">
              <w:rPr>
                <w:rFonts w:ascii="Arial" w:hAnsi="Arial" w:cs="Arial"/>
              </w:rPr>
              <w:t>.</w:t>
            </w:r>
          </w:p>
          <w:p w:rsidR="00F51B98" w:rsidRPr="00083294" w:rsidRDefault="00F51B98" w:rsidP="00A4202A">
            <w:pPr>
              <w:pStyle w:val="ListParagraph"/>
              <w:numPr>
                <w:ilvl w:val="0"/>
                <w:numId w:val="29"/>
              </w:numPr>
              <w:spacing w:line="256" w:lineRule="auto"/>
              <w:jc w:val="left"/>
              <w:rPr>
                <w:rFonts w:ascii="Arial" w:hAnsi="Arial" w:cs="Arial"/>
                <w:b/>
              </w:rPr>
            </w:pPr>
            <w:r w:rsidRPr="00083294">
              <w:rPr>
                <w:rFonts w:ascii="Arial" w:hAnsi="Arial" w:cs="Arial"/>
              </w:rPr>
              <w:t>Học cách thiết kế View bằng Silverlight</w:t>
            </w:r>
            <w:r>
              <w:rPr>
                <w:rFonts w:ascii="Arial" w:hAnsi="Arial" w:cs="Arial"/>
              </w:rPr>
              <w:t>, tùy chỉnh giao diện trong file XAML.</w:t>
            </w:r>
          </w:p>
          <w:p w:rsidR="00F51B98" w:rsidRPr="00083294" w:rsidRDefault="00F51B98" w:rsidP="00A4202A">
            <w:pPr>
              <w:pStyle w:val="ListParagraph"/>
              <w:numPr>
                <w:ilvl w:val="0"/>
                <w:numId w:val="29"/>
              </w:numPr>
              <w:spacing w:line="256" w:lineRule="auto"/>
              <w:jc w:val="left"/>
              <w:rPr>
                <w:rFonts w:ascii="Arial" w:hAnsi="Arial" w:cs="Arial"/>
                <w:b/>
              </w:rPr>
            </w:pPr>
            <w:r>
              <w:rPr>
                <w:rFonts w:ascii="Arial" w:hAnsi="Arial" w:cs="Arial"/>
              </w:rPr>
              <w:t>Học được</w:t>
            </w:r>
            <w:r w:rsidRPr="00083294">
              <w:rPr>
                <w:rFonts w:ascii="Arial" w:hAnsi="Arial" w:cs="Arial"/>
              </w:rPr>
              <w:t xml:space="preserve"> code từ những framework có sẵn, từ đó phát triển thêm các tính năng</w:t>
            </w:r>
            <w:r>
              <w:rPr>
                <w:rFonts w:ascii="Arial" w:hAnsi="Arial" w:cs="Arial"/>
              </w:rPr>
              <w:t>.</w:t>
            </w:r>
          </w:p>
          <w:p w:rsidR="00F51B98" w:rsidRPr="00083294" w:rsidRDefault="00F51B98" w:rsidP="00A4202A">
            <w:pPr>
              <w:pStyle w:val="ListParagraph"/>
              <w:numPr>
                <w:ilvl w:val="0"/>
                <w:numId w:val="29"/>
              </w:numPr>
              <w:spacing w:line="256" w:lineRule="auto"/>
              <w:jc w:val="left"/>
              <w:rPr>
                <w:rFonts w:ascii="Arial" w:hAnsi="Arial" w:cs="Arial"/>
                <w:b/>
              </w:rPr>
            </w:pPr>
            <w:r>
              <w:rPr>
                <w:rFonts w:ascii="Arial" w:hAnsi="Arial" w:cs="Arial"/>
              </w:rPr>
              <w:t>Học được làm việc nhóm, tổ chức phân chia công việc(tuy nhiên chưa thành công với nhóm).</w:t>
            </w:r>
          </w:p>
          <w:p w:rsidR="00F51B98" w:rsidRPr="00083294" w:rsidRDefault="00F51B98" w:rsidP="00B41FA4">
            <w:pPr>
              <w:rPr>
                <w:rFonts w:ascii="Arial" w:hAnsi="Arial" w:cs="Arial"/>
                <w:b/>
                <w:szCs w:val="26"/>
              </w:rPr>
            </w:pPr>
          </w:p>
        </w:tc>
      </w:tr>
    </w:tbl>
    <w:p w:rsidR="00F51B98" w:rsidRDefault="00F51B98" w:rsidP="00F51B98">
      <w:pPr>
        <w:rPr>
          <w:rFonts w:ascii="Arial" w:hAnsi="Arial" w:cs="Arial"/>
          <w:b/>
          <w:szCs w:val="26"/>
        </w:rPr>
      </w:pPr>
    </w:p>
    <w:p w:rsidR="00F51B98" w:rsidRPr="00501697" w:rsidRDefault="00F51B98" w:rsidP="00F51B98">
      <w:pPr>
        <w:rPr>
          <w:rFonts w:ascii="Arial" w:hAnsi="Arial" w:cs="Arial"/>
          <w:b/>
          <w:szCs w:val="26"/>
        </w:rPr>
      </w:pPr>
      <w:r>
        <w:rPr>
          <w:rFonts w:ascii="Arial" w:hAnsi="Arial" w:cs="Arial"/>
          <w:b/>
          <w:szCs w:val="26"/>
        </w:rPr>
        <w:t>b</w:t>
      </w:r>
      <w:r w:rsidRPr="00501697">
        <w:rPr>
          <w:rFonts w:ascii="Arial" w:hAnsi="Arial" w:cs="Arial"/>
          <w:b/>
          <w:szCs w:val="26"/>
        </w:rPr>
        <w:t>. Lê Thị Kim Chung (</w:t>
      </w:r>
      <w:r w:rsidRPr="00B310C3">
        <w:rPr>
          <w:rFonts w:ascii="Arial" w:hAnsi="Arial" w:cs="Arial"/>
          <w:b/>
          <w:szCs w:val="26"/>
          <w:shd w:val="clear" w:color="auto" w:fill="FEFEFE"/>
        </w:rPr>
        <w:t>13520082</w:t>
      </w:r>
      <w:r w:rsidRPr="00501697">
        <w:rPr>
          <w:rFonts w:ascii="Arial" w:hAnsi="Arial" w:cs="Arial"/>
          <w:b/>
          <w:szCs w:val="26"/>
        </w:rPr>
        <w:t>):</w:t>
      </w:r>
    </w:p>
    <w:tbl>
      <w:tblPr>
        <w:tblStyle w:val="TableGrid"/>
        <w:tblW w:w="11610" w:type="dxa"/>
        <w:tblInd w:w="-1085" w:type="dxa"/>
        <w:tblLayout w:type="fixed"/>
        <w:tblLook w:val="04A0" w:firstRow="1" w:lastRow="0" w:firstColumn="1" w:lastColumn="0" w:noHBand="0" w:noVBand="1"/>
      </w:tblPr>
      <w:tblGrid>
        <w:gridCol w:w="1463"/>
        <w:gridCol w:w="3667"/>
        <w:gridCol w:w="2610"/>
        <w:gridCol w:w="2610"/>
        <w:gridCol w:w="1260"/>
      </w:tblGrid>
      <w:tr w:rsidR="00F51B98" w:rsidRPr="00501697" w:rsidTr="00B41FA4">
        <w:tc>
          <w:tcPr>
            <w:tcW w:w="1463"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Giai đoạn chuẩn bị</w:t>
            </w:r>
          </w:p>
        </w:tc>
        <w:tc>
          <w:tcPr>
            <w:tcW w:w="3667"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1</w:t>
            </w:r>
          </w:p>
        </w:tc>
        <w:tc>
          <w:tcPr>
            <w:tcW w:w="261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2</w:t>
            </w:r>
          </w:p>
        </w:tc>
        <w:tc>
          <w:tcPr>
            <w:tcW w:w="261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3</w:t>
            </w:r>
          </w:p>
        </w:tc>
        <w:tc>
          <w:tcPr>
            <w:tcW w:w="126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Ước tính tổng thời gian</w:t>
            </w:r>
          </w:p>
        </w:tc>
      </w:tr>
      <w:tr w:rsidR="00F51B98" w:rsidRPr="00501697" w:rsidTr="00B41FA4">
        <w:trPr>
          <w:trHeight w:val="2330"/>
        </w:trPr>
        <w:tc>
          <w:tcPr>
            <w:tcW w:w="1463" w:type="dxa"/>
          </w:tcPr>
          <w:p w:rsidR="00F51B98" w:rsidRPr="00501697" w:rsidRDefault="00F51B98" w:rsidP="00B41FA4">
            <w:pPr>
              <w:rPr>
                <w:rFonts w:ascii="Arial" w:hAnsi="Arial" w:cs="Arial"/>
                <w:szCs w:val="26"/>
              </w:rPr>
            </w:pPr>
            <w:r w:rsidRPr="00501697">
              <w:rPr>
                <w:rFonts w:ascii="Arial" w:hAnsi="Arial" w:cs="Arial"/>
                <w:szCs w:val="26"/>
              </w:rPr>
              <w:t>-Cài đặt môi trường</w:t>
            </w:r>
          </w:p>
          <w:p w:rsidR="00F51B98" w:rsidRPr="00501697" w:rsidRDefault="00F51B98" w:rsidP="00B41FA4">
            <w:pPr>
              <w:rPr>
                <w:rFonts w:ascii="Arial" w:hAnsi="Arial" w:cs="Arial"/>
                <w:szCs w:val="26"/>
              </w:rPr>
            </w:pPr>
          </w:p>
        </w:tc>
        <w:tc>
          <w:tcPr>
            <w:tcW w:w="3667" w:type="dxa"/>
          </w:tcPr>
          <w:p w:rsidR="00F51B98" w:rsidRDefault="00F51B98" w:rsidP="00B41FA4">
            <w:pPr>
              <w:rPr>
                <w:rFonts w:ascii="Arial" w:hAnsi="Arial" w:cs="Arial"/>
                <w:szCs w:val="26"/>
              </w:rPr>
            </w:pPr>
            <w:r w:rsidRPr="00501697">
              <w:rPr>
                <w:rFonts w:ascii="Arial" w:hAnsi="Arial" w:cs="Arial"/>
                <w:szCs w:val="26"/>
              </w:rPr>
              <w:t>-Dựng lại bộ framework của dự án</w:t>
            </w:r>
          </w:p>
          <w:p w:rsidR="00F51B98" w:rsidRPr="00501697" w:rsidRDefault="00F51B98" w:rsidP="00B41FA4">
            <w:pPr>
              <w:rPr>
                <w:rFonts w:ascii="Arial" w:hAnsi="Arial" w:cs="Arial"/>
                <w:szCs w:val="26"/>
              </w:rPr>
            </w:pPr>
            <w:r>
              <w:rPr>
                <w:rFonts w:ascii="Arial" w:hAnsi="Arial" w:cs="Arial"/>
                <w:szCs w:val="26"/>
              </w:rPr>
              <w:t>-Tham gia buổi training của nhóm.</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 xml:space="preserve">-Tiến hành tham gia thiết kế </w:t>
            </w:r>
            <w:r w:rsidRPr="00501697">
              <w:rPr>
                <w:rFonts w:ascii="Arial" w:hAnsi="Arial" w:cs="Arial"/>
                <w:szCs w:val="26"/>
              </w:rPr>
              <w:lastRenderedPageBreak/>
              <w:t>Database</w:t>
            </w:r>
          </w:p>
          <w:p w:rsidR="00F51B98" w:rsidRPr="00501697" w:rsidRDefault="00F51B98" w:rsidP="00B41FA4">
            <w:pPr>
              <w:rPr>
                <w:rFonts w:ascii="Arial" w:hAnsi="Arial" w:cs="Arial"/>
                <w:szCs w:val="26"/>
              </w:rPr>
            </w:pPr>
            <w:r w:rsidRPr="00501697">
              <w:rPr>
                <w:rFonts w:ascii="Arial" w:hAnsi="Arial" w:cs="Arial"/>
                <w:szCs w:val="26"/>
              </w:rPr>
              <w:t>-Tìm hiểu nghiệp vụ Kế toán phải thu phải trả</w:t>
            </w:r>
          </w:p>
          <w:p w:rsidR="00F51B98" w:rsidRPr="00501697" w:rsidRDefault="00F51B98" w:rsidP="00B41FA4">
            <w:pPr>
              <w:rPr>
                <w:rFonts w:ascii="Arial" w:hAnsi="Arial" w:cs="Arial"/>
                <w:szCs w:val="26"/>
              </w:rPr>
            </w:pPr>
          </w:p>
        </w:tc>
        <w:tc>
          <w:tcPr>
            <w:tcW w:w="2610" w:type="dxa"/>
          </w:tcPr>
          <w:p w:rsidR="00F51B98" w:rsidRPr="00501697" w:rsidRDefault="00F51B98" w:rsidP="00B41FA4">
            <w:pPr>
              <w:rPr>
                <w:rFonts w:ascii="Arial" w:hAnsi="Arial" w:cs="Arial"/>
                <w:szCs w:val="26"/>
              </w:rPr>
            </w:pPr>
            <w:r w:rsidRPr="00501697">
              <w:rPr>
                <w:rFonts w:ascii="Arial" w:hAnsi="Arial" w:cs="Arial"/>
                <w:szCs w:val="26"/>
              </w:rPr>
              <w:lastRenderedPageBreak/>
              <w:t>-Tham gia thiết kế các bảng Công nợ phải thu, Công nợ phải trả, Công nợ nhân viên.</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lastRenderedPageBreak/>
              <w:t>-Họp Team thảo luận về các lỗi liên quan đến framework</w:t>
            </w:r>
          </w:p>
          <w:p w:rsidR="00F51B98" w:rsidRPr="00501697" w:rsidRDefault="00F51B98" w:rsidP="00B41FA4">
            <w:pPr>
              <w:rPr>
                <w:rFonts w:ascii="Arial" w:hAnsi="Arial" w:cs="Arial"/>
                <w:szCs w:val="26"/>
              </w:rPr>
            </w:pPr>
            <w:r w:rsidRPr="00501697">
              <w:rPr>
                <w:rFonts w:ascii="Arial" w:hAnsi="Arial" w:cs="Arial"/>
                <w:szCs w:val="26"/>
              </w:rPr>
              <w:t>-Xây dựng giao diện và chức năng cho Công nợ nhân viên</w:t>
            </w:r>
          </w:p>
          <w:p w:rsidR="00F51B98" w:rsidRDefault="00F51B98" w:rsidP="00B41FA4">
            <w:pPr>
              <w:rPr>
                <w:rFonts w:ascii="Arial" w:hAnsi="Arial" w:cs="Arial"/>
                <w:szCs w:val="26"/>
              </w:rPr>
            </w:pPr>
            <w:r w:rsidRPr="00501697">
              <w:rPr>
                <w:rFonts w:ascii="Arial" w:hAnsi="Arial" w:cs="Arial"/>
                <w:szCs w:val="26"/>
              </w:rPr>
              <w:t>-Tham</w:t>
            </w:r>
            <w:r>
              <w:rPr>
                <w:rFonts w:ascii="Arial" w:hAnsi="Arial" w:cs="Arial"/>
                <w:szCs w:val="26"/>
              </w:rPr>
              <w:t xml:space="preserve"> gia</w:t>
            </w:r>
            <w:r w:rsidRPr="00501697">
              <w:rPr>
                <w:rFonts w:ascii="Arial" w:hAnsi="Arial" w:cs="Arial"/>
                <w:szCs w:val="26"/>
              </w:rPr>
              <w:t xml:space="preserve"> Fix các Table Công nợ phải thu, công nợ phải trả, công nợ nhân viên.</w:t>
            </w:r>
          </w:p>
          <w:p w:rsidR="00F51B98" w:rsidRDefault="00F51B98" w:rsidP="00B41FA4">
            <w:pPr>
              <w:rPr>
                <w:rFonts w:ascii="Arial" w:hAnsi="Arial" w:cs="Arial"/>
                <w:szCs w:val="26"/>
              </w:rPr>
            </w:pPr>
            <w:r>
              <w:rPr>
                <w:rFonts w:ascii="Arial" w:hAnsi="Arial" w:cs="Arial"/>
                <w:szCs w:val="26"/>
              </w:rPr>
              <w:t>-Tham gia viết store cho công nợ nhân viên.</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w:t>
            </w:r>
            <w:r>
              <w:rPr>
                <w:rFonts w:ascii="Arial" w:hAnsi="Arial" w:cs="Arial"/>
                <w:szCs w:val="26"/>
              </w:rPr>
              <w:t>c.</w:t>
            </w:r>
          </w:p>
        </w:tc>
        <w:tc>
          <w:tcPr>
            <w:tcW w:w="2610" w:type="dxa"/>
          </w:tcPr>
          <w:p w:rsidR="00F51B98" w:rsidRPr="00501697" w:rsidRDefault="00F51B98" w:rsidP="00B41FA4">
            <w:pPr>
              <w:rPr>
                <w:rFonts w:ascii="Arial" w:hAnsi="Arial" w:cs="Arial"/>
                <w:szCs w:val="26"/>
              </w:rPr>
            </w:pPr>
            <w:r w:rsidRPr="00501697">
              <w:rPr>
                <w:rFonts w:ascii="Arial" w:hAnsi="Arial" w:cs="Arial"/>
                <w:szCs w:val="26"/>
              </w:rPr>
              <w:lastRenderedPageBreak/>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-Tiếp tục xây dựng giao diện và chức năng cho Công nợ nhân viên</w:t>
            </w:r>
            <w:r>
              <w:rPr>
                <w:rFonts w:ascii="Arial" w:hAnsi="Arial" w:cs="Arial"/>
                <w:szCs w:val="26"/>
              </w:rPr>
              <w:t>.</w:t>
            </w:r>
          </w:p>
          <w:p w:rsidR="00F51B98" w:rsidRDefault="00F51B98" w:rsidP="00B41FA4">
            <w:pPr>
              <w:rPr>
                <w:rFonts w:ascii="Arial" w:hAnsi="Arial" w:cs="Arial"/>
                <w:szCs w:val="26"/>
              </w:rPr>
            </w:pPr>
            <w:r w:rsidRPr="00501697">
              <w:rPr>
                <w:rFonts w:ascii="Arial" w:hAnsi="Arial" w:cs="Arial"/>
                <w:szCs w:val="26"/>
              </w:rPr>
              <w:t xml:space="preserve">-Tham gia commit </w:t>
            </w:r>
            <w:r w:rsidRPr="00501697">
              <w:rPr>
                <w:rFonts w:ascii="Arial" w:hAnsi="Arial" w:cs="Arial"/>
                <w:szCs w:val="26"/>
              </w:rPr>
              <w:lastRenderedPageBreak/>
              <w:t>code lên nhánh master</w:t>
            </w:r>
          </w:p>
          <w:p w:rsidR="00F51B98" w:rsidRPr="00501697" w:rsidRDefault="00F51B98" w:rsidP="00B41FA4">
            <w:pPr>
              <w:rPr>
                <w:rFonts w:ascii="Arial" w:hAnsi="Arial" w:cs="Arial"/>
                <w:szCs w:val="26"/>
              </w:rPr>
            </w:pPr>
            <w:r>
              <w:rPr>
                <w:rFonts w:ascii="Arial" w:hAnsi="Arial" w:cs="Arial"/>
                <w:szCs w:val="26"/>
              </w:rPr>
              <w:t>-Tham gia dịch tài liệu phần mềm.</w:t>
            </w:r>
          </w:p>
        </w:tc>
        <w:tc>
          <w:tcPr>
            <w:tcW w:w="1260" w:type="dxa"/>
          </w:tcPr>
          <w:p w:rsidR="00F51B98" w:rsidRPr="00501697" w:rsidRDefault="00F51B98" w:rsidP="00B41FA4">
            <w:pPr>
              <w:rPr>
                <w:rFonts w:ascii="Arial" w:hAnsi="Arial" w:cs="Arial"/>
                <w:szCs w:val="26"/>
              </w:rPr>
            </w:pPr>
            <w:r w:rsidRPr="00501697">
              <w:rPr>
                <w:rFonts w:ascii="Arial" w:hAnsi="Arial" w:cs="Arial"/>
                <w:szCs w:val="26"/>
              </w:rPr>
              <w:lastRenderedPageBreak/>
              <w:t>55 giờ</w:t>
            </w:r>
          </w:p>
        </w:tc>
      </w:tr>
      <w:tr w:rsidR="00F51B98" w:rsidRPr="00501697" w:rsidTr="00B41FA4">
        <w:trPr>
          <w:trHeight w:val="2510"/>
        </w:trPr>
        <w:tc>
          <w:tcPr>
            <w:tcW w:w="1161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w:t>
            </w:r>
            <w:r>
              <w:rPr>
                <w:rFonts w:ascii="Arial" w:hAnsi="Arial" w:cs="Arial"/>
                <w:b/>
                <w:szCs w:val="26"/>
              </w:rPr>
              <w:t>tìm hiểu</w:t>
            </w:r>
            <w:r w:rsidRPr="00083294">
              <w:rPr>
                <w:rFonts w:ascii="Arial" w:hAnsi="Arial" w:cs="Arial"/>
                <w:b/>
                <w:szCs w:val="26"/>
              </w:rPr>
              <w:t xml:space="preserve"> qua quá trình làm đồ án:</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nghiệp vụ của kế toán các khoản phải thu phải trả.</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quy trình phát triển phần mềm Agile Scrum.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trị dự án với Redmine.</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lý cấu hình với Git và công cụ sourcetree.</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mô hình MVVM.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công nghệ Silverlight, WCF, WPF.</w:t>
            </w:r>
          </w:p>
          <w:p w:rsidR="00F51B98" w:rsidRPr="00373D8B"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các code trên framework được giao.</w:t>
            </w:r>
          </w:p>
        </w:tc>
      </w:tr>
      <w:tr w:rsidR="00F51B98" w:rsidRPr="00501697" w:rsidTr="00B41FA4">
        <w:trPr>
          <w:trHeight w:val="2600"/>
        </w:trPr>
        <w:tc>
          <w:tcPr>
            <w:tcW w:w="11610" w:type="dxa"/>
            <w:gridSpan w:val="5"/>
          </w:tcPr>
          <w:p w:rsidR="00F51B98" w:rsidRDefault="00F51B98" w:rsidP="00B41FA4">
            <w:pPr>
              <w:rPr>
                <w:rFonts w:ascii="Arial" w:hAnsi="Arial" w:cs="Arial"/>
                <w:b/>
                <w:szCs w:val="26"/>
              </w:rPr>
            </w:pPr>
            <w:r w:rsidRPr="00083294">
              <w:rPr>
                <w:rFonts w:ascii="Arial" w:hAnsi="Arial" w:cs="Arial"/>
                <w:b/>
                <w:szCs w:val="26"/>
              </w:rPr>
              <w:lastRenderedPageBreak/>
              <w:t xml:space="preserve">Tổng kết những </w:t>
            </w:r>
            <w:r>
              <w:rPr>
                <w:rFonts w:ascii="Arial" w:hAnsi="Arial" w:cs="Arial"/>
                <w:b/>
                <w:szCs w:val="26"/>
              </w:rPr>
              <w:t>gì đã</w:t>
            </w:r>
            <w:r w:rsidRPr="00083294">
              <w:rPr>
                <w:rFonts w:ascii="Arial" w:hAnsi="Arial" w:cs="Arial"/>
                <w:b/>
                <w:szCs w:val="26"/>
              </w:rPr>
              <w:t xml:space="preserve"> học được qua quá trình làm đồ án:</w:t>
            </w:r>
          </w:p>
          <w:p w:rsidR="00F51B98" w:rsidRPr="00262676" w:rsidRDefault="00F51B98" w:rsidP="00A4202A">
            <w:pPr>
              <w:pStyle w:val="ListParagraph"/>
              <w:numPr>
                <w:ilvl w:val="0"/>
                <w:numId w:val="29"/>
              </w:numPr>
              <w:jc w:val="left"/>
              <w:rPr>
                <w:rFonts w:ascii="Arial" w:hAnsi="Arial" w:cs="Arial"/>
                <w:color w:val="000000" w:themeColor="text1"/>
              </w:rPr>
            </w:pPr>
            <w:r>
              <w:rPr>
                <w:rFonts w:ascii="Arial" w:hAnsi="Arial" w:cs="Arial"/>
              </w:rPr>
              <w:t>Biết</w:t>
            </w:r>
            <w:r w:rsidRPr="00083294">
              <w:rPr>
                <w:rFonts w:ascii="Arial" w:hAnsi="Arial" w:cs="Arial"/>
              </w:rPr>
              <w:t xml:space="preserve"> được </w:t>
            </w:r>
            <w:r w:rsidRPr="00083294">
              <w:rPr>
                <w:rFonts w:ascii="Arial" w:hAnsi="Arial" w:cs="Arial"/>
                <w:color w:val="000000" w:themeColor="text1"/>
              </w:rPr>
              <w:t>một số nghiệp vụ của kế toán các khoản phải thu phải trả.</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rPr>
              <w:t>Học được quy trình phát triển phần mềm theo quy trình Agile Scrum</w:t>
            </w:r>
            <w:r>
              <w:rPr>
                <w:rFonts w:ascii="Arial" w:hAnsi="Arial" w:cs="Arial"/>
              </w:rPr>
              <w:t>.</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color w:val="000000" w:themeColor="text1"/>
              </w:rPr>
              <w:t>Học được cách sử dụng Redmine để quản trị dự án.</w:t>
            </w:r>
          </w:p>
          <w:p w:rsidR="00F51B98" w:rsidRPr="00A209F5"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lý cấu hình với Git và công cụ sourcetree.</w:t>
            </w:r>
          </w:p>
          <w:p w:rsidR="00F51B98" w:rsidRPr="00083294" w:rsidRDefault="00F51B98" w:rsidP="00A4202A">
            <w:pPr>
              <w:pStyle w:val="ListParagraph"/>
              <w:numPr>
                <w:ilvl w:val="0"/>
                <w:numId w:val="29"/>
              </w:numPr>
              <w:spacing w:line="256" w:lineRule="auto"/>
              <w:jc w:val="left"/>
              <w:rPr>
                <w:rFonts w:ascii="Arial" w:hAnsi="Arial" w:cs="Arial"/>
                <w:b/>
              </w:rPr>
            </w:pPr>
            <w:r w:rsidRPr="00083294">
              <w:rPr>
                <w:rFonts w:ascii="Arial" w:hAnsi="Arial" w:cs="Arial"/>
              </w:rPr>
              <w:t>Học cách thiết kế View bằng Silverlight</w:t>
            </w:r>
            <w:r>
              <w:rPr>
                <w:rFonts w:ascii="Arial" w:hAnsi="Arial" w:cs="Arial"/>
              </w:rPr>
              <w:t>, tùy chỉnh giao diện trong file XAML.</w:t>
            </w:r>
          </w:p>
          <w:p w:rsidR="00F51B98" w:rsidRPr="00083294" w:rsidRDefault="00F51B98" w:rsidP="00A4202A">
            <w:pPr>
              <w:pStyle w:val="ListParagraph"/>
              <w:numPr>
                <w:ilvl w:val="0"/>
                <w:numId w:val="29"/>
              </w:numPr>
              <w:spacing w:line="256" w:lineRule="auto"/>
              <w:jc w:val="left"/>
              <w:rPr>
                <w:rFonts w:ascii="Arial" w:hAnsi="Arial" w:cs="Arial"/>
                <w:b/>
              </w:rPr>
            </w:pPr>
            <w:r>
              <w:rPr>
                <w:rFonts w:ascii="Arial" w:hAnsi="Arial" w:cs="Arial"/>
              </w:rPr>
              <w:t>Học được</w:t>
            </w:r>
            <w:r w:rsidRPr="00083294">
              <w:rPr>
                <w:rFonts w:ascii="Arial" w:hAnsi="Arial" w:cs="Arial"/>
              </w:rPr>
              <w:t xml:space="preserve"> code từ những framework có sẵn, từ đó phát triển thêm các tính năng</w:t>
            </w:r>
            <w:r>
              <w:rPr>
                <w:rFonts w:ascii="Arial" w:hAnsi="Arial" w:cs="Arial"/>
              </w:rPr>
              <w:t>.</w:t>
            </w:r>
          </w:p>
          <w:p w:rsidR="00F51B98" w:rsidRPr="00083294" w:rsidRDefault="00F51B98" w:rsidP="00A4202A">
            <w:pPr>
              <w:pStyle w:val="ListParagraph"/>
              <w:numPr>
                <w:ilvl w:val="0"/>
                <w:numId w:val="29"/>
              </w:numPr>
              <w:spacing w:line="256" w:lineRule="auto"/>
              <w:jc w:val="left"/>
              <w:rPr>
                <w:rFonts w:ascii="Arial" w:hAnsi="Arial" w:cs="Arial"/>
                <w:b/>
              </w:rPr>
            </w:pPr>
            <w:r>
              <w:rPr>
                <w:rFonts w:ascii="Arial" w:hAnsi="Arial" w:cs="Arial"/>
              </w:rPr>
              <w:t>Học được làm việc nhóm.</w:t>
            </w:r>
          </w:p>
          <w:p w:rsidR="00F51B98" w:rsidRPr="00501697" w:rsidRDefault="00F51B98" w:rsidP="00B41FA4">
            <w:pPr>
              <w:rPr>
                <w:rFonts w:ascii="Arial" w:hAnsi="Arial" w:cs="Arial"/>
                <w:szCs w:val="26"/>
              </w:rPr>
            </w:pPr>
          </w:p>
        </w:tc>
      </w:tr>
    </w:tbl>
    <w:p w:rsidR="00F51B98" w:rsidRDefault="00F51B98" w:rsidP="00F51B98">
      <w:pPr>
        <w:rPr>
          <w:rFonts w:ascii="Arial" w:hAnsi="Arial" w:cs="Arial"/>
          <w:b/>
          <w:szCs w:val="26"/>
        </w:rPr>
      </w:pPr>
    </w:p>
    <w:p w:rsidR="00F51B98" w:rsidRPr="00501697" w:rsidRDefault="00F51B98" w:rsidP="00F51B98">
      <w:pPr>
        <w:rPr>
          <w:rFonts w:ascii="Arial" w:hAnsi="Arial" w:cs="Arial"/>
          <w:b/>
          <w:szCs w:val="26"/>
        </w:rPr>
      </w:pPr>
      <w:r>
        <w:rPr>
          <w:rFonts w:ascii="Arial" w:hAnsi="Arial" w:cs="Arial"/>
          <w:b/>
          <w:szCs w:val="26"/>
        </w:rPr>
        <w:t>c</w:t>
      </w:r>
      <w:r w:rsidRPr="00501697">
        <w:rPr>
          <w:rFonts w:ascii="Arial" w:hAnsi="Arial" w:cs="Arial"/>
          <w:b/>
          <w:szCs w:val="26"/>
        </w:rPr>
        <w:t>. Trần Anh Tuất (13521003):</w:t>
      </w:r>
    </w:p>
    <w:tbl>
      <w:tblPr>
        <w:tblStyle w:val="TableGrid"/>
        <w:tblW w:w="11610" w:type="dxa"/>
        <w:tblInd w:w="-1085" w:type="dxa"/>
        <w:tblLook w:val="04A0" w:firstRow="1" w:lastRow="0" w:firstColumn="1" w:lastColumn="0" w:noHBand="0" w:noVBand="1"/>
      </w:tblPr>
      <w:tblGrid>
        <w:gridCol w:w="1463"/>
        <w:gridCol w:w="3667"/>
        <w:gridCol w:w="2610"/>
        <w:gridCol w:w="2610"/>
        <w:gridCol w:w="1260"/>
      </w:tblGrid>
      <w:tr w:rsidR="00F51B98" w:rsidRPr="00501697" w:rsidTr="00B41FA4">
        <w:tc>
          <w:tcPr>
            <w:tcW w:w="1463"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Giai đoạn chuẩn bị</w:t>
            </w:r>
          </w:p>
        </w:tc>
        <w:tc>
          <w:tcPr>
            <w:tcW w:w="3667"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1</w:t>
            </w:r>
          </w:p>
        </w:tc>
        <w:tc>
          <w:tcPr>
            <w:tcW w:w="261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2</w:t>
            </w:r>
          </w:p>
        </w:tc>
        <w:tc>
          <w:tcPr>
            <w:tcW w:w="261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3</w:t>
            </w:r>
          </w:p>
        </w:tc>
        <w:tc>
          <w:tcPr>
            <w:tcW w:w="126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Ước tính tổng thời gian</w:t>
            </w:r>
          </w:p>
        </w:tc>
      </w:tr>
      <w:tr w:rsidR="00F51B98" w:rsidRPr="00501697" w:rsidTr="00B41FA4">
        <w:tc>
          <w:tcPr>
            <w:tcW w:w="1463" w:type="dxa"/>
          </w:tcPr>
          <w:p w:rsidR="00F51B98" w:rsidRPr="00501697" w:rsidRDefault="00F51B98" w:rsidP="00B41FA4">
            <w:pPr>
              <w:rPr>
                <w:rFonts w:ascii="Arial" w:hAnsi="Arial" w:cs="Arial"/>
                <w:szCs w:val="26"/>
              </w:rPr>
            </w:pPr>
            <w:r w:rsidRPr="00501697">
              <w:rPr>
                <w:rFonts w:ascii="Arial" w:hAnsi="Arial" w:cs="Arial"/>
                <w:szCs w:val="26"/>
              </w:rPr>
              <w:t>-Cài đặt môi trường</w:t>
            </w:r>
          </w:p>
          <w:p w:rsidR="00F51B98" w:rsidRPr="00501697" w:rsidRDefault="00F51B98" w:rsidP="00B41FA4">
            <w:pPr>
              <w:rPr>
                <w:rFonts w:ascii="Arial" w:hAnsi="Arial" w:cs="Arial"/>
                <w:szCs w:val="26"/>
              </w:rPr>
            </w:pPr>
          </w:p>
        </w:tc>
        <w:tc>
          <w:tcPr>
            <w:tcW w:w="3667" w:type="dxa"/>
          </w:tcPr>
          <w:p w:rsidR="00F51B98" w:rsidRDefault="00F51B98" w:rsidP="00B41FA4">
            <w:pPr>
              <w:rPr>
                <w:rFonts w:ascii="Arial" w:hAnsi="Arial" w:cs="Arial"/>
                <w:szCs w:val="26"/>
              </w:rPr>
            </w:pPr>
            <w:r w:rsidRPr="00501697">
              <w:rPr>
                <w:rFonts w:ascii="Arial" w:hAnsi="Arial" w:cs="Arial"/>
                <w:szCs w:val="26"/>
              </w:rPr>
              <w:t>-Dựng lại bộ framework của dự án</w:t>
            </w:r>
          </w:p>
          <w:p w:rsidR="00F51B98" w:rsidRPr="00501697" w:rsidRDefault="00F51B98" w:rsidP="00B41FA4">
            <w:pPr>
              <w:rPr>
                <w:rFonts w:ascii="Arial" w:hAnsi="Arial" w:cs="Arial"/>
                <w:szCs w:val="26"/>
              </w:rPr>
            </w:pPr>
            <w:r>
              <w:rPr>
                <w:rFonts w:ascii="Arial" w:hAnsi="Arial" w:cs="Arial"/>
                <w:szCs w:val="26"/>
              </w:rPr>
              <w:t>-Tham gia buổi training của nhóm.</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-Tiến hành tham gia thiết kế Database</w:t>
            </w:r>
          </w:p>
          <w:p w:rsidR="00F51B98" w:rsidRPr="00501697" w:rsidRDefault="00F51B98" w:rsidP="00B41FA4">
            <w:pPr>
              <w:rPr>
                <w:rFonts w:ascii="Arial" w:hAnsi="Arial" w:cs="Arial"/>
                <w:szCs w:val="26"/>
              </w:rPr>
            </w:pPr>
            <w:r w:rsidRPr="00501697">
              <w:rPr>
                <w:rFonts w:ascii="Arial" w:hAnsi="Arial" w:cs="Arial"/>
                <w:szCs w:val="26"/>
              </w:rPr>
              <w:t>-Tìm hiểu nghiệp vụ Kế toán phải thu phải trả</w:t>
            </w:r>
          </w:p>
          <w:p w:rsidR="00F51B98" w:rsidRPr="00501697" w:rsidRDefault="00F51B98" w:rsidP="00B41FA4">
            <w:pPr>
              <w:rPr>
                <w:rFonts w:ascii="Arial" w:hAnsi="Arial" w:cs="Arial"/>
                <w:szCs w:val="26"/>
              </w:rPr>
            </w:pPr>
          </w:p>
        </w:tc>
        <w:tc>
          <w:tcPr>
            <w:tcW w:w="2610" w:type="dxa"/>
          </w:tcPr>
          <w:p w:rsidR="00F51B98" w:rsidRDefault="00F51B98" w:rsidP="00B41FA4">
            <w:pPr>
              <w:rPr>
                <w:rFonts w:ascii="Arial" w:hAnsi="Arial" w:cs="Arial"/>
                <w:szCs w:val="26"/>
              </w:rPr>
            </w:pPr>
            <w:r>
              <w:rPr>
                <w:rFonts w:ascii="Arial" w:hAnsi="Arial" w:cs="Arial"/>
                <w:szCs w:val="26"/>
              </w:rPr>
              <w:t>-Tạo nhánh trên Git, commit code lên nhánh master.</w:t>
            </w:r>
          </w:p>
          <w:p w:rsidR="00F51B98" w:rsidRPr="00501697" w:rsidRDefault="00F51B98" w:rsidP="00B41FA4">
            <w:pPr>
              <w:rPr>
                <w:rFonts w:ascii="Arial" w:hAnsi="Arial" w:cs="Arial"/>
                <w:szCs w:val="26"/>
              </w:rPr>
            </w:pPr>
            <w:r w:rsidRPr="00501697">
              <w:rPr>
                <w:rFonts w:ascii="Arial" w:hAnsi="Arial" w:cs="Arial"/>
                <w:szCs w:val="26"/>
              </w:rPr>
              <w:t>-Tham gia thiết kế các bảng Công nợ phải thu, Công nợ phải trả, Công nợ nhân viên.</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 xml:space="preserve">-Họp Team thảo </w:t>
            </w:r>
            <w:r w:rsidRPr="00501697">
              <w:rPr>
                <w:rFonts w:ascii="Arial" w:hAnsi="Arial" w:cs="Arial"/>
                <w:szCs w:val="26"/>
              </w:rPr>
              <w:lastRenderedPageBreak/>
              <w:t>luận về các lỗi liên quan đến framework</w:t>
            </w:r>
          </w:p>
          <w:p w:rsidR="00F51B98" w:rsidRPr="00501697" w:rsidRDefault="00F51B98" w:rsidP="00B41FA4">
            <w:pPr>
              <w:rPr>
                <w:rFonts w:ascii="Arial" w:hAnsi="Arial" w:cs="Arial"/>
                <w:szCs w:val="26"/>
              </w:rPr>
            </w:pPr>
            <w:r w:rsidRPr="00501697">
              <w:rPr>
                <w:rFonts w:ascii="Arial" w:hAnsi="Arial" w:cs="Arial"/>
                <w:szCs w:val="26"/>
              </w:rPr>
              <w:t>-Xây dựng giao diện và chức năng cho Thu Nợ</w:t>
            </w:r>
          </w:p>
        </w:tc>
        <w:tc>
          <w:tcPr>
            <w:tcW w:w="2610" w:type="dxa"/>
          </w:tcPr>
          <w:p w:rsidR="00F51B98" w:rsidRPr="00501697" w:rsidRDefault="00F51B98" w:rsidP="00B41FA4">
            <w:pPr>
              <w:rPr>
                <w:rFonts w:ascii="Arial" w:hAnsi="Arial" w:cs="Arial"/>
                <w:szCs w:val="26"/>
              </w:rPr>
            </w:pPr>
            <w:r w:rsidRPr="00501697">
              <w:rPr>
                <w:rFonts w:ascii="Arial" w:hAnsi="Arial" w:cs="Arial"/>
                <w:szCs w:val="26"/>
              </w:rPr>
              <w:lastRenderedPageBreak/>
              <w:t>-Tiến hành họp nhóm phân chia công việc</w:t>
            </w:r>
          </w:p>
          <w:p w:rsidR="00F51B98" w:rsidRDefault="00F51B98" w:rsidP="00B41FA4">
            <w:pPr>
              <w:rPr>
                <w:rFonts w:ascii="Arial" w:hAnsi="Arial" w:cs="Arial"/>
                <w:szCs w:val="26"/>
              </w:rPr>
            </w:pPr>
            <w:r w:rsidRPr="00501697">
              <w:rPr>
                <w:rFonts w:ascii="Arial" w:hAnsi="Arial" w:cs="Arial"/>
                <w:szCs w:val="26"/>
              </w:rPr>
              <w:t>-Tiếp tục xây dựng giao diện và chức năng cho Thu Nợ</w:t>
            </w:r>
          </w:p>
          <w:p w:rsidR="00F51B98" w:rsidRPr="00501697" w:rsidRDefault="00F51B98" w:rsidP="00B41FA4">
            <w:pPr>
              <w:rPr>
                <w:rFonts w:ascii="Arial" w:hAnsi="Arial" w:cs="Arial"/>
                <w:szCs w:val="26"/>
              </w:rPr>
            </w:pPr>
            <w:r>
              <w:rPr>
                <w:rFonts w:ascii="Arial" w:hAnsi="Arial" w:cs="Arial"/>
                <w:szCs w:val="26"/>
              </w:rPr>
              <w:t>-Tham gia dịch tài liệu phần mềm.</w:t>
            </w:r>
          </w:p>
          <w:p w:rsidR="00F51B98" w:rsidRPr="00501697" w:rsidRDefault="00F51B98" w:rsidP="00B41FA4">
            <w:pPr>
              <w:rPr>
                <w:rFonts w:ascii="Arial" w:hAnsi="Arial" w:cs="Arial"/>
                <w:szCs w:val="26"/>
              </w:rPr>
            </w:pPr>
            <w:r w:rsidRPr="00501697">
              <w:rPr>
                <w:rFonts w:ascii="Arial" w:hAnsi="Arial" w:cs="Arial"/>
                <w:szCs w:val="26"/>
              </w:rPr>
              <w:t>-Tham gia commit code lên nhánh master</w:t>
            </w:r>
          </w:p>
        </w:tc>
        <w:tc>
          <w:tcPr>
            <w:tcW w:w="1260" w:type="dxa"/>
          </w:tcPr>
          <w:p w:rsidR="00F51B98" w:rsidRPr="00501697" w:rsidRDefault="00F51B98" w:rsidP="00B41FA4">
            <w:pPr>
              <w:rPr>
                <w:rFonts w:ascii="Arial" w:hAnsi="Arial" w:cs="Arial"/>
                <w:szCs w:val="26"/>
              </w:rPr>
            </w:pPr>
            <w:r w:rsidRPr="00501697">
              <w:rPr>
                <w:rFonts w:ascii="Arial" w:hAnsi="Arial" w:cs="Arial"/>
                <w:szCs w:val="26"/>
              </w:rPr>
              <w:t>45 giờ</w:t>
            </w:r>
          </w:p>
        </w:tc>
      </w:tr>
      <w:tr w:rsidR="00F51B98" w:rsidRPr="00A209F5" w:rsidTr="00B41FA4">
        <w:trPr>
          <w:trHeight w:val="2510"/>
        </w:trPr>
        <w:tc>
          <w:tcPr>
            <w:tcW w:w="1161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w:t>
            </w:r>
            <w:r>
              <w:rPr>
                <w:rFonts w:ascii="Arial" w:hAnsi="Arial" w:cs="Arial"/>
                <w:b/>
                <w:szCs w:val="26"/>
              </w:rPr>
              <w:t>tìm hiểu</w:t>
            </w:r>
            <w:r w:rsidRPr="00083294">
              <w:rPr>
                <w:rFonts w:ascii="Arial" w:hAnsi="Arial" w:cs="Arial"/>
                <w:b/>
                <w:szCs w:val="26"/>
              </w:rPr>
              <w:t xml:space="preserve"> qua quá trình làm đồ án:</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nghiệp vụ của kế toán các khoản phải thu phải trả.</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quy trình phát triển phần mềm Agile Scrum.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trị dự án với Redmine.</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lý cấu hình với Git và công cụ sourcetree.</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mô hình MVVM.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công nghệ Silverlight, WCF, WPF.</w:t>
            </w:r>
          </w:p>
          <w:p w:rsidR="00F51B98" w:rsidRPr="00A209F5"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các code trên framework được giao.</w:t>
            </w:r>
          </w:p>
        </w:tc>
      </w:tr>
      <w:tr w:rsidR="00F51B98" w:rsidRPr="00501697" w:rsidTr="00B41FA4">
        <w:trPr>
          <w:trHeight w:val="2600"/>
        </w:trPr>
        <w:tc>
          <w:tcPr>
            <w:tcW w:w="1161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học được qua quá trình làm đồ án:</w:t>
            </w:r>
          </w:p>
          <w:p w:rsidR="00F51B98" w:rsidRPr="00262676" w:rsidRDefault="00F51B98" w:rsidP="00A4202A">
            <w:pPr>
              <w:pStyle w:val="ListParagraph"/>
              <w:numPr>
                <w:ilvl w:val="0"/>
                <w:numId w:val="29"/>
              </w:numPr>
              <w:jc w:val="left"/>
              <w:rPr>
                <w:rFonts w:ascii="Arial" w:hAnsi="Arial" w:cs="Arial"/>
                <w:color w:val="000000" w:themeColor="text1"/>
              </w:rPr>
            </w:pPr>
            <w:r>
              <w:rPr>
                <w:rFonts w:ascii="Arial" w:hAnsi="Arial" w:cs="Arial"/>
              </w:rPr>
              <w:t>Biết</w:t>
            </w:r>
            <w:r w:rsidRPr="00083294">
              <w:rPr>
                <w:rFonts w:ascii="Arial" w:hAnsi="Arial" w:cs="Arial"/>
              </w:rPr>
              <w:t xml:space="preserve"> được </w:t>
            </w:r>
            <w:r w:rsidRPr="00083294">
              <w:rPr>
                <w:rFonts w:ascii="Arial" w:hAnsi="Arial" w:cs="Arial"/>
                <w:color w:val="000000" w:themeColor="text1"/>
              </w:rPr>
              <w:t>một số nghiệp vụ của kế toán các khoản phải thu phải trả.</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rPr>
              <w:t>Học được quy trình phát triển phần mềm theo quy trình Agile Scrum</w:t>
            </w:r>
            <w:r>
              <w:rPr>
                <w:rFonts w:ascii="Arial" w:hAnsi="Arial" w:cs="Arial"/>
              </w:rPr>
              <w:t>.</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color w:val="000000" w:themeColor="text1"/>
              </w:rPr>
              <w:t>Học được cách sử dụng Redmine để quản trị dự án.</w:t>
            </w:r>
          </w:p>
          <w:p w:rsidR="00F51B98" w:rsidRPr="00A209F5"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lý cấu hình với Git và công cụ sourcetree.</w:t>
            </w:r>
          </w:p>
          <w:p w:rsidR="00F51B98" w:rsidRPr="00083294" w:rsidRDefault="00F51B98" w:rsidP="00A4202A">
            <w:pPr>
              <w:pStyle w:val="ListParagraph"/>
              <w:numPr>
                <w:ilvl w:val="0"/>
                <w:numId w:val="29"/>
              </w:numPr>
              <w:spacing w:line="256" w:lineRule="auto"/>
              <w:jc w:val="left"/>
              <w:rPr>
                <w:rFonts w:ascii="Arial" w:hAnsi="Arial" w:cs="Arial"/>
                <w:b/>
              </w:rPr>
            </w:pPr>
            <w:r w:rsidRPr="00083294">
              <w:rPr>
                <w:rFonts w:ascii="Arial" w:hAnsi="Arial" w:cs="Arial"/>
              </w:rPr>
              <w:t>Học cách thiết kế View bằng Silverlight, tuỳ chỉnh code trong file XAML</w:t>
            </w:r>
          </w:p>
          <w:p w:rsidR="00F51B98" w:rsidRPr="00083294" w:rsidRDefault="00F51B98" w:rsidP="00A4202A">
            <w:pPr>
              <w:pStyle w:val="ListParagraph"/>
              <w:numPr>
                <w:ilvl w:val="0"/>
                <w:numId w:val="29"/>
              </w:numPr>
              <w:spacing w:line="256" w:lineRule="auto"/>
              <w:jc w:val="left"/>
              <w:rPr>
                <w:rFonts w:ascii="Arial" w:hAnsi="Arial" w:cs="Arial"/>
                <w:b/>
              </w:rPr>
            </w:pPr>
            <w:r>
              <w:rPr>
                <w:rFonts w:ascii="Arial" w:hAnsi="Arial" w:cs="Arial"/>
              </w:rPr>
              <w:t>Học được</w:t>
            </w:r>
            <w:r w:rsidRPr="00083294">
              <w:rPr>
                <w:rFonts w:ascii="Arial" w:hAnsi="Arial" w:cs="Arial"/>
              </w:rPr>
              <w:t xml:space="preserve"> code từ những framework có sẵn, từ đó phát triển thêm các tính năng</w:t>
            </w:r>
            <w:r>
              <w:rPr>
                <w:rFonts w:ascii="Arial" w:hAnsi="Arial" w:cs="Arial"/>
              </w:rPr>
              <w:t>.</w:t>
            </w:r>
          </w:p>
          <w:p w:rsidR="00F51B98" w:rsidRPr="00083294" w:rsidRDefault="00F51B98" w:rsidP="00A4202A">
            <w:pPr>
              <w:pStyle w:val="ListParagraph"/>
              <w:numPr>
                <w:ilvl w:val="0"/>
                <w:numId w:val="29"/>
              </w:numPr>
              <w:spacing w:line="256" w:lineRule="auto"/>
              <w:jc w:val="left"/>
              <w:rPr>
                <w:rFonts w:ascii="Arial" w:hAnsi="Arial" w:cs="Arial"/>
                <w:b/>
              </w:rPr>
            </w:pPr>
            <w:r>
              <w:rPr>
                <w:rFonts w:ascii="Arial" w:hAnsi="Arial" w:cs="Arial"/>
              </w:rPr>
              <w:t>Học được làm việc nhóm, phân chia công việc(tuy nhiên chưa thành công với nhóm).</w:t>
            </w:r>
          </w:p>
          <w:p w:rsidR="00F51B98" w:rsidRPr="00501697" w:rsidRDefault="00F51B98" w:rsidP="00B41FA4">
            <w:pPr>
              <w:rPr>
                <w:rFonts w:ascii="Arial" w:hAnsi="Arial" w:cs="Arial"/>
                <w:szCs w:val="26"/>
              </w:rPr>
            </w:pPr>
          </w:p>
        </w:tc>
      </w:tr>
    </w:tbl>
    <w:p w:rsidR="00F51B98" w:rsidRDefault="00F51B98" w:rsidP="00F51B98">
      <w:pPr>
        <w:rPr>
          <w:rFonts w:ascii="Arial" w:hAnsi="Arial" w:cs="Arial"/>
          <w:b/>
          <w:szCs w:val="26"/>
        </w:rPr>
      </w:pPr>
    </w:p>
    <w:p w:rsidR="00F51B98" w:rsidRPr="009F0E8E" w:rsidRDefault="00F51B98" w:rsidP="00F51B98">
      <w:pPr>
        <w:rPr>
          <w:rFonts w:ascii="Arial" w:hAnsi="Arial" w:cs="Arial"/>
          <w:b/>
          <w:szCs w:val="26"/>
        </w:rPr>
      </w:pPr>
      <w:r>
        <w:rPr>
          <w:rFonts w:ascii="Arial" w:hAnsi="Arial" w:cs="Arial"/>
          <w:b/>
          <w:szCs w:val="26"/>
        </w:rPr>
        <w:t>d</w:t>
      </w:r>
      <w:r w:rsidRPr="00501697">
        <w:rPr>
          <w:rFonts w:ascii="Arial" w:hAnsi="Arial" w:cs="Arial"/>
          <w:b/>
          <w:szCs w:val="26"/>
        </w:rPr>
        <w:t>. Trần Đức Thịnh (</w:t>
      </w:r>
      <w:r w:rsidRPr="00B310C3">
        <w:rPr>
          <w:rFonts w:ascii="Arial" w:hAnsi="Arial" w:cs="Arial"/>
          <w:b/>
          <w:szCs w:val="26"/>
          <w:shd w:val="clear" w:color="auto" w:fill="FEFEFE"/>
        </w:rPr>
        <w:t>13520837</w:t>
      </w:r>
      <w:r w:rsidRPr="00501697">
        <w:rPr>
          <w:rFonts w:ascii="Arial" w:hAnsi="Arial" w:cs="Arial"/>
          <w:b/>
          <w:szCs w:val="26"/>
        </w:rPr>
        <w:t>):</w:t>
      </w:r>
    </w:p>
    <w:tbl>
      <w:tblPr>
        <w:tblStyle w:val="TableGrid"/>
        <w:tblW w:w="11700" w:type="dxa"/>
        <w:tblInd w:w="-1152" w:type="dxa"/>
        <w:tblLook w:val="04A0" w:firstRow="1" w:lastRow="0" w:firstColumn="1" w:lastColumn="0" w:noHBand="0" w:noVBand="1"/>
      </w:tblPr>
      <w:tblGrid>
        <w:gridCol w:w="2173"/>
        <w:gridCol w:w="3137"/>
        <w:gridCol w:w="2520"/>
        <w:gridCol w:w="2610"/>
        <w:gridCol w:w="1260"/>
      </w:tblGrid>
      <w:tr w:rsidR="00F51B98" w:rsidTr="00B41FA4">
        <w:tc>
          <w:tcPr>
            <w:tcW w:w="2173"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Giai đoạn chuẩn bị</w:t>
            </w:r>
          </w:p>
        </w:tc>
        <w:tc>
          <w:tcPr>
            <w:tcW w:w="3137"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Sprint 1</w:t>
            </w:r>
          </w:p>
        </w:tc>
        <w:tc>
          <w:tcPr>
            <w:tcW w:w="2520"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Sprint 2</w:t>
            </w:r>
          </w:p>
        </w:tc>
        <w:tc>
          <w:tcPr>
            <w:tcW w:w="2610"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Sprint 3</w:t>
            </w:r>
          </w:p>
        </w:tc>
        <w:tc>
          <w:tcPr>
            <w:tcW w:w="1260"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Ước tính tổng thời gian</w:t>
            </w:r>
          </w:p>
        </w:tc>
      </w:tr>
      <w:tr w:rsidR="00F51B98" w:rsidTr="00B41FA4">
        <w:tc>
          <w:tcPr>
            <w:tcW w:w="2173" w:type="dxa"/>
          </w:tcPr>
          <w:p w:rsidR="00F51B98" w:rsidRPr="00501697" w:rsidRDefault="00F51B98" w:rsidP="00B41FA4">
            <w:pPr>
              <w:rPr>
                <w:rFonts w:ascii="Arial" w:hAnsi="Arial" w:cs="Arial"/>
                <w:szCs w:val="26"/>
              </w:rPr>
            </w:pPr>
            <w:r w:rsidRPr="00501697">
              <w:rPr>
                <w:rFonts w:ascii="Arial" w:hAnsi="Arial" w:cs="Arial"/>
                <w:szCs w:val="26"/>
              </w:rPr>
              <w:t xml:space="preserve">-Cài đặt môi </w:t>
            </w:r>
            <w:r w:rsidRPr="00501697">
              <w:rPr>
                <w:rFonts w:ascii="Arial" w:hAnsi="Arial" w:cs="Arial"/>
                <w:szCs w:val="26"/>
              </w:rPr>
              <w:lastRenderedPageBreak/>
              <w:t>trường</w:t>
            </w:r>
          </w:p>
          <w:p w:rsidR="00F51B98" w:rsidRPr="00501697" w:rsidRDefault="00F51B98" w:rsidP="00B41FA4">
            <w:pPr>
              <w:rPr>
                <w:rFonts w:ascii="Arial" w:hAnsi="Arial" w:cs="Arial"/>
                <w:szCs w:val="26"/>
              </w:rPr>
            </w:pPr>
          </w:p>
        </w:tc>
        <w:tc>
          <w:tcPr>
            <w:tcW w:w="3137" w:type="dxa"/>
          </w:tcPr>
          <w:p w:rsidR="00F51B98" w:rsidRDefault="00F51B98" w:rsidP="00B41FA4">
            <w:pPr>
              <w:rPr>
                <w:rFonts w:ascii="Arial" w:hAnsi="Arial" w:cs="Arial"/>
                <w:szCs w:val="26"/>
              </w:rPr>
            </w:pPr>
            <w:r w:rsidRPr="00501697">
              <w:rPr>
                <w:rFonts w:ascii="Arial" w:hAnsi="Arial" w:cs="Arial"/>
                <w:szCs w:val="26"/>
              </w:rPr>
              <w:lastRenderedPageBreak/>
              <w:t xml:space="preserve">-Dựng lại bộ framework </w:t>
            </w:r>
            <w:r w:rsidRPr="00501697">
              <w:rPr>
                <w:rFonts w:ascii="Arial" w:hAnsi="Arial" w:cs="Arial"/>
                <w:szCs w:val="26"/>
              </w:rPr>
              <w:lastRenderedPageBreak/>
              <w:t>của dự án</w:t>
            </w:r>
          </w:p>
          <w:p w:rsidR="00F51B98" w:rsidRPr="00501697" w:rsidRDefault="00F51B98" w:rsidP="00B41FA4">
            <w:pPr>
              <w:rPr>
                <w:rFonts w:ascii="Arial" w:hAnsi="Arial" w:cs="Arial"/>
                <w:szCs w:val="26"/>
              </w:rPr>
            </w:pPr>
            <w:r>
              <w:rPr>
                <w:rFonts w:ascii="Arial" w:hAnsi="Arial" w:cs="Arial"/>
                <w:szCs w:val="26"/>
              </w:rPr>
              <w:t>-Tham gia buổi training của nhóm.</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-Tiến hành tham gia thiết kế Database</w:t>
            </w:r>
          </w:p>
          <w:p w:rsidR="00F51B98" w:rsidRPr="00501697" w:rsidRDefault="00F51B98" w:rsidP="00B41FA4">
            <w:pPr>
              <w:rPr>
                <w:rFonts w:ascii="Arial" w:hAnsi="Arial" w:cs="Arial"/>
                <w:szCs w:val="26"/>
              </w:rPr>
            </w:pPr>
            <w:r w:rsidRPr="00501697">
              <w:rPr>
                <w:rFonts w:ascii="Arial" w:hAnsi="Arial" w:cs="Arial"/>
                <w:szCs w:val="26"/>
              </w:rPr>
              <w:t>-Tìm hiểu nghiệp vụ Kế toán phải thu phải trả</w:t>
            </w:r>
          </w:p>
          <w:p w:rsidR="00F51B98" w:rsidRPr="00501697" w:rsidRDefault="00F51B98" w:rsidP="00B41FA4">
            <w:pPr>
              <w:rPr>
                <w:rFonts w:ascii="Arial" w:hAnsi="Arial" w:cs="Arial"/>
                <w:szCs w:val="26"/>
              </w:rPr>
            </w:pPr>
          </w:p>
        </w:tc>
        <w:tc>
          <w:tcPr>
            <w:tcW w:w="2520" w:type="dxa"/>
          </w:tcPr>
          <w:p w:rsidR="00F51B98" w:rsidRPr="00501697" w:rsidRDefault="00F51B98" w:rsidP="00B41FA4">
            <w:pPr>
              <w:rPr>
                <w:rFonts w:ascii="Arial" w:hAnsi="Arial" w:cs="Arial"/>
                <w:szCs w:val="26"/>
              </w:rPr>
            </w:pPr>
          </w:p>
        </w:tc>
        <w:tc>
          <w:tcPr>
            <w:tcW w:w="2610" w:type="dxa"/>
          </w:tcPr>
          <w:p w:rsidR="00F51B98" w:rsidRPr="00501697" w:rsidRDefault="00F51B98" w:rsidP="00B41FA4">
            <w:pPr>
              <w:rPr>
                <w:rFonts w:ascii="Arial" w:hAnsi="Arial" w:cs="Arial"/>
                <w:szCs w:val="26"/>
              </w:rPr>
            </w:pPr>
            <w:r>
              <w:rPr>
                <w:rFonts w:ascii="Arial" w:hAnsi="Arial" w:cs="Arial"/>
                <w:szCs w:val="26"/>
              </w:rPr>
              <w:t xml:space="preserve">-Tham gia dịch tài </w:t>
            </w:r>
            <w:r>
              <w:rPr>
                <w:rFonts w:ascii="Arial" w:hAnsi="Arial" w:cs="Arial"/>
                <w:szCs w:val="26"/>
              </w:rPr>
              <w:lastRenderedPageBreak/>
              <w:t>liệu phần mềm.</w:t>
            </w:r>
          </w:p>
        </w:tc>
        <w:tc>
          <w:tcPr>
            <w:tcW w:w="1260" w:type="dxa"/>
          </w:tcPr>
          <w:p w:rsidR="00F51B98" w:rsidRPr="00501697" w:rsidRDefault="00F51B98" w:rsidP="00B41FA4">
            <w:pPr>
              <w:rPr>
                <w:rFonts w:ascii="Arial" w:hAnsi="Arial" w:cs="Arial"/>
                <w:szCs w:val="26"/>
              </w:rPr>
            </w:pPr>
            <w:r>
              <w:rPr>
                <w:rFonts w:ascii="Arial" w:hAnsi="Arial" w:cs="Arial"/>
                <w:szCs w:val="26"/>
              </w:rPr>
              <w:lastRenderedPageBreak/>
              <w:t>10 giờ</w:t>
            </w:r>
          </w:p>
        </w:tc>
      </w:tr>
      <w:tr w:rsidR="00F51B98" w:rsidRPr="00A209F5" w:rsidTr="00B41FA4">
        <w:trPr>
          <w:trHeight w:val="1700"/>
        </w:trPr>
        <w:tc>
          <w:tcPr>
            <w:tcW w:w="1170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w:t>
            </w:r>
            <w:r>
              <w:rPr>
                <w:rFonts w:ascii="Arial" w:hAnsi="Arial" w:cs="Arial"/>
                <w:b/>
                <w:szCs w:val="26"/>
              </w:rPr>
              <w:t>tìm hiểu</w:t>
            </w:r>
            <w:r w:rsidRPr="00083294">
              <w:rPr>
                <w:rFonts w:ascii="Arial" w:hAnsi="Arial" w:cs="Arial"/>
                <w:b/>
                <w:szCs w:val="26"/>
              </w:rPr>
              <w:t xml:space="preserve"> qua quá trình làm đồ án:</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nghiệp vụ của kế toán các khoản phải thu phải trả.</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quy trình phát triển phần mềm Agile Scrum.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trị dự án với Redmine.</w:t>
            </w:r>
          </w:p>
          <w:p w:rsidR="00F51B98" w:rsidRPr="00A209F5"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lý cấu hình với Git và công cụ sourcetree.</w:t>
            </w:r>
          </w:p>
        </w:tc>
      </w:tr>
      <w:tr w:rsidR="00F51B98" w:rsidRPr="00501697" w:rsidTr="00B41FA4">
        <w:trPr>
          <w:trHeight w:val="1700"/>
        </w:trPr>
        <w:tc>
          <w:tcPr>
            <w:tcW w:w="1170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học được qua quá trình làm đồ án:</w:t>
            </w:r>
          </w:p>
          <w:p w:rsidR="00F51B98" w:rsidRPr="00262676" w:rsidRDefault="00F51B98" w:rsidP="00A4202A">
            <w:pPr>
              <w:pStyle w:val="ListParagraph"/>
              <w:numPr>
                <w:ilvl w:val="0"/>
                <w:numId w:val="29"/>
              </w:numPr>
              <w:jc w:val="left"/>
              <w:rPr>
                <w:rFonts w:ascii="Arial" w:hAnsi="Arial" w:cs="Arial"/>
                <w:color w:val="000000" w:themeColor="text1"/>
              </w:rPr>
            </w:pPr>
            <w:r>
              <w:rPr>
                <w:rFonts w:ascii="Arial" w:hAnsi="Arial" w:cs="Arial"/>
              </w:rPr>
              <w:t>Biết</w:t>
            </w:r>
            <w:r w:rsidRPr="00083294">
              <w:rPr>
                <w:rFonts w:ascii="Arial" w:hAnsi="Arial" w:cs="Arial"/>
              </w:rPr>
              <w:t xml:space="preserve"> được </w:t>
            </w:r>
            <w:r w:rsidRPr="00083294">
              <w:rPr>
                <w:rFonts w:ascii="Arial" w:hAnsi="Arial" w:cs="Arial"/>
                <w:color w:val="000000" w:themeColor="text1"/>
              </w:rPr>
              <w:t>một số nghiệp vụ của kế toán các khoản phải thu phải trả.</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rPr>
              <w:t>Học được quy trình phát triển phần mềm theo quy trình Agile Scrum</w:t>
            </w:r>
            <w:r>
              <w:rPr>
                <w:rFonts w:ascii="Arial" w:hAnsi="Arial" w:cs="Arial"/>
              </w:rPr>
              <w:t>.</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color w:val="000000" w:themeColor="text1"/>
              </w:rPr>
              <w:t>Học được cách sử dụng Redmine để quản trị dự án.</w:t>
            </w:r>
          </w:p>
          <w:p w:rsidR="00F51B98" w:rsidRPr="00A209F5"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lý cấu hình với Git và công cụ sourcetree.</w:t>
            </w:r>
          </w:p>
        </w:tc>
      </w:tr>
    </w:tbl>
    <w:p w:rsidR="00F51B98" w:rsidRPr="009F0E8E" w:rsidRDefault="00F51B98" w:rsidP="00F51B98"/>
    <w:p w:rsidR="00F51B98" w:rsidRDefault="00F51B98" w:rsidP="00F51B98">
      <w:pPr>
        <w:rPr>
          <w:rFonts w:ascii="Arial" w:hAnsi="Arial" w:cs="Arial"/>
          <w:b/>
          <w:szCs w:val="26"/>
        </w:rPr>
      </w:pPr>
      <w:r w:rsidRPr="00501697">
        <w:rPr>
          <w:rFonts w:ascii="Arial" w:hAnsi="Arial" w:cs="Arial"/>
          <w:b/>
          <w:szCs w:val="26"/>
        </w:rPr>
        <w:t>e. Nguyễn Anh Tuấn (13520</w:t>
      </w:r>
      <w:r>
        <w:rPr>
          <w:rFonts w:ascii="Arial" w:hAnsi="Arial" w:cs="Arial"/>
          <w:b/>
          <w:szCs w:val="26"/>
        </w:rPr>
        <w:t>999</w:t>
      </w:r>
      <w:r w:rsidRPr="00501697">
        <w:rPr>
          <w:rFonts w:ascii="Arial" w:hAnsi="Arial" w:cs="Arial"/>
          <w:b/>
          <w:szCs w:val="26"/>
        </w:rPr>
        <w:t>):</w:t>
      </w:r>
    </w:p>
    <w:tbl>
      <w:tblPr>
        <w:tblStyle w:val="TableGrid"/>
        <w:tblW w:w="11700" w:type="dxa"/>
        <w:tblInd w:w="-1152" w:type="dxa"/>
        <w:tblLook w:val="04A0" w:firstRow="1" w:lastRow="0" w:firstColumn="1" w:lastColumn="0" w:noHBand="0" w:noVBand="1"/>
      </w:tblPr>
      <w:tblGrid>
        <w:gridCol w:w="2173"/>
        <w:gridCol w:w="3137"/>
        <w:gridCol w:w="2520"/>
        <w:gridCol w:w="2610"/>
        <w:gridCol w:w="1260"/>
      </w:tblGrid>
      <w:tr w:rsidR="00F51B98" w:rsidTr="00B41FA4">
        <w:tc>
          <w:tcPr>
            <w:tcW w:w="2173"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Giai đoạn chuẩn bị</w:t>
            </w:r>
          </w:p>
        </w:tc>
        <w:tc>
          <w:tcPr>
            <w:tcW w:w="3137"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Sprint 1</w:t>
            </w:r>
          </w:p>
        </w:tc>
        <w:tc>
          <w:tcPr>
            <w:tcW w:w="2520"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Sprint 2</w:t>
            </w:r>
          </w:p>
        </w:tc>
        <w:tc>
          <w:tcPr>
            <w:tcW w:w="2610"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Sprint 3</w:t>
            </w:r>
          </w:p>
        </w:tc>
        <w:tc>
          <w:tcPr>
            <w:tcW w:w="1260" w:type="dxa"/>
            <w:shd w:val="clear" w:color="auto" w:fill="DDD9C3" w:themeFill="background2" w:themeFillShade="E6"/>
          </w:tcPr>
          <w:p w:rsidR="00F51B98" w:rsidRPr="00404D78" w:rsidRDefault="00F51B98" w:rsidP="00B41FA4">
            <w:pPr>
              <w:jc w:val="center"/>
              <w:rPr>
                <w:rFonts w:ascii="Arial" w:hAnsi="Arial" w:cs="Arial"/>
                <w:b/>
                <w:szCs w:val="26"/>
              </w:rPr>
            </w:pPr>
            <w:r w:rsidRPr="00404D78">
              <w:rPr>
                <w:rFonts w:ascii="Arial" w:hAnsi="Arial" w:cs="Arial"/>
                <w:b/>
                <w:szCs w:val="26"/>
              </w:rPr>
              <w:t>Ước tính tổng thời gian</w:t>
            </w:r>
          </w:p>
        </w:tc>
      </w:tr>
      <w:tr w:rsidR="00F51B98" w:rsidTr="00B41FA4">
        <w:tc>
          <w:tcPr>
            <w:tcW w:w="2173" w:type="dxa"/>
          </w:tcPr>
          <w:p w:rsidR="00F51B98" w:rsidRPr="00501697" w:rsidRDefault="00F51B98" w:rsidP="00B41FA4">
            <w:pPr>
              <w:rPr>
                <w:rFonts w:ascii="Arial" w:hAnsi="Arial" w:cs="Arial"/>
                <w:szCs w:val="26"/>
              </w:rPr>
            </w:pPr>
            <w:r w:rsidRPr="00501697">
              <w:rPr>
                <w:rFonts w:ascii="Arial" w:hAnsi="Arial" w:cs="Arial"/>
                <w:szCs w:val="26"/>
              </w:rPr>
              <w:lastRenderedPageBreak/>
              <w:t>-Cài đặt môi trường</w:t>
            </w:r>
          </w:p>
          <w:p w:rsidR="00F51B98" w:rsidRPr="00501697" w:rsidRDefault="00F51B98" w:rsidP="00B41FA4">
            <w:pPr>
              <w:rPr>
                <w:rFonts w:ascii="Arial" w:hAnsi="Arial" w:cs="Arial"/>
                <w:szCs w:val="26"/>
              </w:rPr>
            </w:pPr>
          </w:p>
        </w:tc>
        <w:tc>
          <w:tcPr>
            <w:tcW w:w="3137" w:type="dxa"/>
          </w:tcPr>
          <w:p w:rsidR="00F51B98" w:rsidRDefault="00F51B98" w:rsidP="00B41FA4">
            <w:pPr>
              <w:rPr>
                <w:rFonts w:ascii="Arial" w:hAnsi="Arial" w:cs="Arial"/>
                <w:szCs w:val="26"/>
              </w:rPr>
            </w:pPr>
            <w:r w:rsidRPr="00501697">
              <w:rPr>
                <w:rFonts w:ascii="Arial" w:hAnsi="Arial" w:cs="Arial"/>
                <w:szCs w:val="26"/>
              </w:rPr>
              <w:t>-Dựng lại bộ framework của dự án</w:t>
            </w:r>
          </w:p>
          <w:p w:rsidR="00F51B98" w:rsidRPr="000211EA" w:rsidRDefault="00F51B98" w:rsidP="00B41FA4">
            <w:pPr>
              <w:rPr>
                <w:rFonts w:ascii="Arial" w:hAnsi="Arial" w:cs="Arial"/>
                <w:szCs w:val="26"/>
              </w:rPr>
            </w:pPr>
            <w:r>
              <w:rPr>
                <w:rFonts w:ascii="Arial" w:hAnsi="Arial" w:cs="Arial"/>
                <w:szCs w:val="26"/>
              </w:rPr>
              <w:t>-Tham gia buổi training của nhóm.</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-Tiến hành tham gia thiết kế Database</w:t>
            </w:r>
          </w:p>
          <w:p w:rsidR="00F51B98" w:rsidRPr="00501697" w:rsidRDefault="00F51B98" w:rsidP="00B41FA4">
            <w:pPr>
              <w:rPr>
                <w:rFonts w:ascii="Arial" w:hAnsi="Arial" w:cs="Arial"/>
                <w:szCs w:val="26"/>
              </w:rPr>
            </w:pPr>
            <w:r w:rsidRPr="00501697">
              <w:rPr>
                <w:rFonts w:ascii="Arial" w:hAnsi="Arial" w:cs="Arial"/>
                <w:szCs w:val="26"/>
              </w:rPr>
              <w:t>-Tìm hiểu nghiệp vụ Kế toán phải thu phải trả</w:t>
            </w:r>
            <w:r>
              <w:rPr>
                <w:rFonts w:ascii="Arial" w:hAnsi="Arial" w:cs="Arial"/>
                <w:szCs w:val="26"/>
              </w:rPr>
              <w:t>.</w:t>
            </w:r>
          </w:p>
        </w:tc>
        <w:tc>
          <w:tcPr>
            <w:tcW w:w="2520" w:type="dxa"/>
          </w:tcPr>
          <w:p w:rsidR="00F51B98" w:rsidRPr="00501697" w:rsidRDefault="00F51B98" w:rsidP="00B41FA4">
            <w:pPr>
              <w:rPr>
                <w:rFonts w:ascii="Arial" w:hAnsi="Arial" w:cs="Arial"/>
                <w:szCs w:val="26"/>
              </w:rPr>
            </w:pPr>
          </w:p>
        </w:tc>
        <w:tc>
          <w:tcPr>
            <w:tcW w:w="2610" w:type="dxa"/>
          </w:tcPr>
          <w:p w:rsidR="00F51B98" w:rsidRPr="00501697" w:rsidRDefault="00F51B98" w:rsidP="00B41FA4">
            <w:pPr>
              <w:rPr>
                <w:rFonts w:ascii="Arial" w:hAnsi="Arial" w:cs="Arial"/>
                <w:szCs w:val="26"/>
              </w:rPr>
            </w:pPr>
            <w:r>
              <w:rPr>
                <w:rFonts w:ascii="Arial" w:hAnsi="Arial" w:cs="Arial"/>
                <w:szCs w:val="26"/>
              </w:rPr>
              <w:t>-Tham gia dịch tài liệu phần mềm.</w:t>
            </w:r>
          </w:p>
        </w:tc>
        <w:tc>
          <w:tcPr>
            <w:tcW w:w="1260" w:type="dxa"/>
          </w:tcPr>
          <w:p w:rsidR="00F51B98" w:rsidRPr="00501697" w:rsidRDefault="00F51B98" w:rsidP="00B41FA4">
            <w:pPr>
              <w:rPr>
                <w:rFonts w:ascii="Arial" w:hAnsi="Arial" w:cs="Arial"/>
                <w:szCs w:val="26"/>
              </w:rPr>
            </w:pPr>
            <w:r>
              <w:rPr>
                <w:rFonts w:ascii="Arial" w:hAnsi="Arial" w:cs="Arial"/>
                <w:szCs w:val="26"/>
              </w:rPr>
              <w:t>10 giờ</w:t>
            </w:r>
          </w:p>
        </w:tc>
      </w:tr>
      <w:tr w:rsidR="00F51B98" w:rsidRPr="00A209F5" w:rsidTr="00B41FA4">
        <w:trPr>
          <w:trHeight w:val="1700"/>
        </w:trPr>
        <w:tc>
          <w:tcPr>
            <w:tcW w:w="1170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w:t>
            </w:r>
            <w:r>
              <w:rPr>
                <w:rFonts w:ascii="Arial" w:hAnsi="Arial" w:cs="Arial"/>
                <w:b/>
                <w:szCs w:val="26"/>
              </w:rPr>
              <w:t>tìm hiểu</w:t>
            </w:r>
            <w:r w:rsidRPr="00083294">
              <w:rPr>
                <w:rFonts w:ascii="Arial" w:hAnsi="Arial" w:cs="Arial"/>
                <w:b/>
                <w:szCs w:val="26"/>
              </w:rPr>
              <w:t xml:space="preserve"> qua quá trình làm đồ án:</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nghiệp vụ của kế toán các khoản phải thu phải trả.</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quy trình phát triển phần mềm Agile Scrum.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trị dự án với Redmine.</w:t>
            </w:r>
          </w:p>
          <w:p w:rsidR="00F51B98" w:rsidRPr="00A209F5"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lý cấu hình với Git và công cụ sourcetree.</w:t>
            </w:r>
          </w:p>
        </w:tc>
      </w:tr>
      <w:tr w:rsidR="00F51B98" w:rsidRPr="00A209F5" w:rsidTr="00B41FA4">
        <w:trPr>
          <w:trHeight w:val="1700"/>
        </w:trPr>
        <w:tc>
          <w:tcPr>
            <w:tcW w:w="1170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học được qua quá trình làm đồ án:</w:t>
            </w:r>
          </w:p>
          <w:p w:rsidR="00F51B98" w:rsidRPr="00262676" w:rsidRDefault="00F51B98" w:rsidP="00A4202A">
            <w:pPr>
              <w:pStyle w:val="ListParagraph"/>
              <w:numPr>
                <w:ilvl w:val="0"/>
                <w:numId w:val="29"/>
              </w:numPr>
              <w:jc w:val="left"/>
              <w:rPr>
                <w:rFonts w:ascii="Arial" w:hAnsi="Arial" w:cs="Arial"/>
                <w:color w:val="000000" w:themeColor="text1"/>
              </w:rPr>
            </w:pPr>
            <w:r>
              <w:rPr>
                <w:rFonts w:ascii="Arial" w:hAnsi="Arial" w:cs="Arial"/>
              </w:rPr>
              <w:t>Biết</w:t>
            </w:r>
            <w:r w:rsidRPr="00083294">
              <w:rPr>
                <w:rFonts w:ascii="Arial" w:hAnsi="Arial" w:cs="Arial"/>
              </w:rPr>
              <w:t xml:space="preserve"> được </w:t>
            </w:r>
            <w:r w:rsidRPr="00083294">
              <w:rPr>
                <w:rFonts w:ascii="Arial" w:hAnsi="Arial" w:cs="Arial"/>
                <w:color w:val="000000" w:themeColor="text1"/>
              </w:rPr>
              <w:t>một số nghiệp vụ của kế toán các khoản phải thu phải trả.</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rPr>
              <w:t>Học được quy trình phát triển phần mềm theo quy trình Agile Scrum</w:t>
            </w:r>
            <w:r>
              <w:rPr>
                <w:rFonts w:ascii="Arial" w:hAnsi="Arial" w:cs="Arial"/>
              </w:rPr>
              <w:t>.</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color w:val="000000" w:themeColor="text1"/>
              </w:rPr>
              <w:t>Học được cách sử dụng Redmine để quản trị dự án.</w:t>
            </w:r>
          </w:p>
          <w:p w:rsidR="00F51B98" w:rsidRPr="00A209F5"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lý cấu hình với Git và công cụ sourcetree.</w:t>
            </w:r>
          </w:p>
        </w:tc>
      </w:tr>
    </w:tbl>
    <w:p w:rsidR="00F51B98" w:rsidRDefault="00F51B98" w:rsidP="00F51B98">
      <w:pPr>
        <w:rPr>
          <w:rFonts w:ascii="Arial" w:hAnsi="Arial" w:cs="Arial"/>
          <w:szCs w:val="26"/>
        </w:rPr>
      </w:pPr>
    </w:p>
    <w:p w:rsidR="00F51B98" w:rsidRPr="00501697" w:rsidRDefault="00F51B98" w:rsidP="00F51B98">
      <w:pPr>
        <w:rPr>
          <w:rFonts w:ascii="Arial" w:hAnsi="Arial" w:cs="Arial"/>
          <w:szCs w:val="26"/>
        </w:rPr>
      </w:pPr>
      <w:r>
        <w:rPr>
          <w:rFonts w:ascii="Arial" w:hAnsi="Arial" w:cs="Arial"/>
          <w:b/>
          <w:szCs w:val="26"/>
        </w:rPr>
        <w:t>f</w:t>
      </w:r>
      <w:r w:rsidRPr="00501697">
        <w:rPr>
          <w:rFonts w:ascii="Arial" w:hAnsi="Arial" w:cs="Arial"/>
          <w:b/>
          <w:szCs w:val="26"/>
        </w:rPr>
        <w:t>. Võ Hoàng Việ</w:t>
      </w:r>
      <w:r>
        <w:rPr>
          <w:rFonts w:ascii="Arial" w:hAnsi="Arial" w:cs="Arial"/>
          <w:b/>
          <w:szCs w:val="26"/>
        </w:rPr>
        <w:t>t (</w:t>
      </w:r>
      <w:r w:rsidRPr="00B310C3">
        <w:rPr>
          <w:rFonts w:ascii="Arial" w:hAnsi="Arial" w:cs="Arial"/>
          <w:b/>
          <w:szCs w:val="26"/>
          <w:shd w:val="clear" w:color="auto" w:fill="FEFEFE"/>
        </w:rPr>
        <w:t>13521035</w:t>
      </w:r>
      <w:r w:rsidRPr="00501697">
        <w:rPr>
          <w:rFonts w:ascii="Arial" w:hAnsi="Arial" w:cs="Arial"/>
          <w:b/>
          <w:szCs w:val="26"/>
        </w:rPr>
        <w:t>):</w:t>
      </w:r>
    </w:p>
    <w:tbl>
      <w:tblPr>
        <w:tblStyle w:val="TableGrid"/>
        <w:tblW w:w="11700" w:type="dxa"/>
        <w:tblInd w:w="-1152" w:type="dxa"/>
        <w:tblLayout w:type="fixed"/>
        <w:tblLook w:val="04A0" w:firstRow="1" w:lastRow="0" w:firstColumn="1" w:lastColumn="0" w:noHBand="0" w:noVBand="1"/>
      </w:tblPr>
      <w:tblGrid>
        <w:gridCol w:w="2160"/>
        <w:gridCol w:w="3150"/>
        <w:gridCol w:w="2497"/>
        <w:gridCol w:w="2610"/>
        <w:gridCol w:w="1283"/>
      </w:tblGrid>
      <w:tr w:rsidR="00F51B98" w:rsidRPr="00501697" w:rsidTr="00B41FA4">
        <w:tc>
          <w:tcPr>
            <w:tcW w:w="216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Giai đoạn chuẩn bị</w:t>
            </w:r>
          </w:p>
        </w:tc>
        <w:tc>
          <w:tcPr>
            <w:tcW w:w="315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1</w:t>
            </w:r>
          </w:p>
        </w:tc>
        <w:tc>
          <w:tcPr>
            <w:tcW w:w="2497"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2</w:t>
            </w:r>
          </w:p>
        </w:tc>
        <w:tc>
          <w:tcPr>
            <w:tcW w:w="2610"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Sprint 3</w:t>
            </w:r>
          </w:p>
        </w:tc>
        <w:tc>
          <w:tcPr>
            <w:tcW w:w="1283" w:type="dxa"/>
            <w:shd w:val="clear" w:color="auto" w:fill="D9D9D9" w:themeFill="background1" w:themeFillShade="D9"/>
          </w:tcPr>
          <w:p w:rsidR="00F51B98" w:rsidRPr="00501697" w:rsidRDefault="00F51B98" w:rsidP="00B41FA4">
            <w:pPr>
              <w:jc w:val="center"/>
              <w:rPr>
                <w:rFonts w:ascii="Arial" w:hAnsi="Arial" w:cs="Arial"/>
                <w:b/>
                <w:szCs w:val="26"/>
              </w:rPr>
            </w:pPr>
            <w:r w:rsidRPr="00501697">
              <w:rPr>
                <w:rFonts w:ascii="Arial" w:hAnsi="Arial" w:cs="Arial"/>
                <w:b/>
                <w:szCs w:val="26"/>
              </w:rPr>
              <w:t>Ước tính tổng thời gian</w:t>
            </w:r>
          </w:p>
        </w:tc>
      </w:tr>
      <w:tr w:rsidR="00F51B98" w:rsidRPr="00501697" w:rsidTr="00B41FA4">
        <w:trPr>
          <w:trHeight w:val="3185"/>
        </w:trPr>
        <w:tc>
          <w:tcPr>
            <w:tcW w:w="2160" w:type="dxa"/>
          </w:tcPr>
          <w:p w:rsidR="00F51B98" w:rsidRPr="00501697" w:rsidRDefault="00F51B98" w:rsidP="00B41FA4">
            <w:pPr>
              <w:rPr>
                <w:rFonts w:ascii="Arial" w:hAnsi="Arial" w:cs="Arial"/>
                <w:szCs w:val="26"/>
              </w:rPr>
            </w:pPr>
            <w:r w:rsidRPr="00501697">
              <w:rPr>
                <w:rFonts w:ascii="Arial" w:hAnsi="Arial" w:cs="Arial"/>
                <w:szCs w:val="26"/>
              </w:rPr>
              <w:lastRenderedPageBreak/>
              <w:t>-Cài đặt môi trường</w:t>
            </w:r>
          </w:p>
          <w:p w:rsidR="00F51B98" w:rsidRPr="00501697" w:rsidRDefault="00F51B98" w:rsidP="00B41FA4">
            <w:pPr>
              <w:rPr>
                <w:rFonts w:ascii="Arial" w:hAnsi="Arial" w:cs="Arial"/>
                <w:szCs w:val="26"/>
              </w:rPr>
            </w:pPr>
          </w:p>
        </w:tc>
        <w:tc>
          <w:tcPr>
            <w:tcW w:w="3150" w:type="dxa"/>
          </w:tcPr>
          <w:p w:rsidR="00F51B98" w:rsidRDefault="00F51B98" w:rsidP="00B41FA4">
            <w:pPr>
              <w:rPr>
                <w:rFonts w:ascii="Arial" w:hAnsi="Arial" w:cs="Arial"/>
                <w:szCs w:val="26"/>
              </w:rPr>
            </w:pPr>
            <w:r w:rsidRPr="00501697">
              <w:rPr>
                <w:rFonts w:ascii="Arial" w:hAnsi="Arial" w:cs="Arial"/>
                <w:szCs w:val="26"/>
              </w:rPr>
              <w:t>-Dựng lại bộ framework của dự án</w:t>
            </w:r>
          </w:p>
          <w:p w:rsidR="00F51B98" w:rsidRPr="000211EA" w:rsidRDefault="00F51B98" w:rsidP="00B41FA4">
            <w:pPr>
              <w:rPr>
                <w:rFonts w:ascii="Arial" w:hAnsi="Arial" w:cs="Arial"/>
                <w:szCs w:val="26"/>
              </w:rPr>
            </w:pPr>
            <w:r>
              <w:rPr>
                <w:rFonts w:ascii="Arial" w:hAnsi="Arial" w:cs="Arial"/>
                <w:szCs w:val="26"/>
              </w:rPr>
              <w:t>-Tham gia buổi training của nhóm.</w:t>
            </w:r>
          </w:p>
          <w:p w:rsidR="00F51B98" w:rsidRPr="00501697" w:rsidRDefault="00F51B98" w:rsidP="00B41FA4">
            <w:pPr>
              <w:rPr>
                <w:rFonts w:ascii="Arial" w:hAnsi="Arial" w:cs="Arial"/>
                <w:szCs w:val="26"/>
              </w:rPr>
            </w:pPr>
            <w:r w:rsidRPr="00501697">
              <w:rPr>
                <w:rFonts w:ascii="Arial" w:hAnsi="Arial" w:cs="Arial"/>
                <w:szCs w:val="26"/>
              </w:rPr>
              <w:t>-Tiến hành họp nhóm phân chia công việc</w:t>
            </w:r>
          </w:p>
          <w:p w:rsidR="00F51B98" w:rsidRPr="00501697" w:rsidRDefault="00F51B98" w:rsidP="00B41FA4">
            <w:pPr>
              <w:rPr>
                <w:rFonts w:ascii="Arial" w:hAnsi="Arial" w:cs="Arial"/>
                <w:szCs w:val="26"/>
              </w:rPr>
            </w:pPr>
            <w:r w:rsidRPr="00501697">
              <w:rPr>
                <w:rFonts w:ascii="Arial" w:hAnsi="Arial" w:cs="Arial"/>
                <w:szCs w:val="26"/>
              </w:rPr>
              <w:t>-Tiến hành tham gia thiết kế Database</w:t>
            </w:r>
          </w:p>
          <w:p w:rsidR="00F51B98" w:rsidRPr="00B71C9A" w:rsidRDefault="00F51B98" w:rsidP="00B41FA4">
            <w:pPr>
              <w:rPr>
                <w:rFonts w:ascii="Arial" w:hAnsi="Arial" w:cs="Arial"/>
                <w:szCs w:val="26"/>
              </w:rPr>
            </w:pPr>
            <w:r w:rsidRPr="00501697">
              <w:rPr>
                <w:rFonts w:ascii="Arial" w:hAnsi="Arial" w:cs="Arial"/>
                <w:szCs w:val="26"/>
              </w:rPr>
              <w:t>-Tìm hiểu nghiệp vụ Kế toán phải thu phải trả</w:t>
            </w:r>
            <w:r>
              <w:rPr>
                <w:rFonts w:ascii="Arial" w:hAnsi="Arial" w:cs="Arial"/>
                <w:szCs w:val="26"/>
              </w:rPr>
              <w:t>.</w:t>
            </w:r>
          </w:p>
        </w:tc>
        <w:tc>
          <w:tcPr>
            <w:tcW w:w="2497" w:type="dxa"/>
          </w:tcPr>
          <w:p w:rsidR="00F51B98" w:rsidRPr="00501697" w:rsidRDefault="00F51B98" w:rsidP="00B41FA4">
            <w:pPr>
              <w:rPr>
                <w:rFonts w:ascii="Arial" w:hAnsi="Arial" w:cs="Arial"/>
                <w:szCs w:val="26"/>
              </w:rPr>
            </w:pPr>
          </w:p>
        </w:tc>
        <w:tc>
          <w:tcPr>
            <w:tcW w:w="2610" w:type="dxa"/>
          </w:tcPr>
          <w:p w:rsidR="00F51B98" w:rsidRPr="00501697" w:rsidRDefault="00F51B98" w:rsidP="00B41FA4">
            <w:pPr>
              <w:rPr>
                <w:rFonts w:ascii="Arial" w:hAnsi="Arial" w:cs="Arial"/>
                <w:szCs w:val="26"/>
              </w:rPr>
            </w:pPr>
            <w:r>
              <w:rPr>
                <w:rFonts w:ascii="Arial" w:hAnsi="Arial" w:cs="Arial"/>
                <w:szCs w:val="26"/>
              </w:rPr>
              <w:t>-Tham gia dịch tài liệu phần mềm.</w:t>
            </w:r>
          </w:p>
        </w:tc>
        <w:tc>
          <w:tcPr>
            <w:tcW w:w="1283" w:type="dxa"/>
          </w:tcPr>
          <w:p w:rsidR="00F51B98" w:rsidRPr="00501697" w:rsidRDefault="00F51B98" w:rsidP="00B41FA4">
            <w:pPr>
              <w:rPr>
                <w:rFonts w:ascii="Arial" w:hAnsi="Arial" w:cs="Arial"/>
                <w:szCs w:val="26"/>
              </w:rPr>
            </w:pPr>
            <w:r w:rsidRPr="00501697">
              <w:rPr>
                <w:rFonts w:ascii="Arial" w:hAnsi="Arial" w:cs="Arial"/>
                <w:szCs w:val="26"/>
              </w:rPr>
              <w:t>10 giờ</w:t>
            </w:r>
          </w:p>
        </w:tc>
      </w:tr>
      <w:tr w:rsidR="00F51B98" w:rsidRPr="00A209F5" w:rsidTr="00B41FA4">
        <w:trPr>
          <w:trHeight w:val="1700"/>
        </w:trPr>
        <w:tc>
          <w:tcPr>
            <w:tcW w:w="1170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w:t>
            </w:r>
            <w:r>
              <w:rPr>
                <w:rFonts w:ascii="Arial" w:hAnsi="Arial" w:cs="Arial"/>
                <w:b/>
                <w:szCs w:val="26"/>
              </w:rPr>
              <w:t>tìm hiểu</w:t>
            </w:r>
            <w:r w:rsidRPr="00083294">
              <w:rPr>
                <w:rFonts w:ascii="Arial" w:hAnsi="Arial" w:cs="Arial"/>
                <w:b/>
                <w:szCs w:val="26"/>
              </w:rPr>
              <w:t xml:space="preserve"> qua quá trình làm đồ án:</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nghiệp vụ của kế toán các khoản phải thu phải trả.</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quy trình phát triển phần mềm Agile Scrum.</w:t>
            </w:r>
          </w:p>
          <w:p w:rsidR="00F51B98"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trị dự án với Redmine.</w:t>
            </w:r>
          </w:p>
          <w:p w:rsidR="00F51B98" w:rsidRPr="00A209F5" w:rsidRDefault="00F51B98" w:rsidP="00A4202A">
            <w:pPr>
              <w:pStyle w:val="ListParagraph"/>
              <w:numPr>
                <w:ilvl w:val="0"/>
                <w:numId w:val="28"/>
              </w:numPr>
              <w:spacing w:line="256" w:lineRule="auto"/>
              <w:ind w:left="1440"/>
              <w:jc w:val="left"/>
              <w:rPr>
                <w:rFonts w:ascii="Arial" w:hAnsi="Arial" w:cs="Arial"/>
              </w:rPr>
            </w:pPr>
            <w:r>
              <w:rPr>
                <w:rFonts w:ascii="Arial" w:hAnsi="Arial" w:cs="Arial"/>
              </w:rPr>
              <w:t>Tìm hiểu về quản lý cấu hình với Git và công cụ sourcetree.</w:t>
            </w:r>
          </w:p>
        </w:tc>
      </w:tr>
      <w:tr w:rsidR="00F51B98" w:rsidRPr="00A209F5" w:rsidTr="00B41FA4">
        <w:trPr>
          <w:trHeight w:val="1700"/>
        </w:trPr>
        <w:tc>
          <w:tcPr>
            <w:tcW w:w="11700" w:type="dxa"/>
            <w:gridSpan w:val="5"/>
          </w:tcPr>
          <w:p w:rsidR="00F51B98" w:rsidRDefault="00F51B98" w:rsidP="00B41FA4">
            <w:pPr>
              <w:rPr>
                <w:rFonts w:ascii="Arial" w:hAnsi="Arial" w:cs="Arial"/>
                <w:b/>
                <w:szCs w:val="26"/>
              </w:rPr>
            </w:pPr>
            <w:r w:rsidRPr="00083294">
              <w:rPr>
                <w:rFonts w:ascii="Arial" w:hAnsi="Arial" w:cs="Arial"/>
                <w:b/>
                <w:szCs w:val="26"/>
              </w:rPr>
              <w:t xml:space="preserve">Tổng kết những </w:t>
            </w:r>
            <w:r>
              <w:rPr>
                <w:rFonts w:ascii="Arial" w:hAnsi="Arial" w:cs="Arial"/>
                <w:b/>
                <w:szCs w:val="26"/>
              </w:rPr>
              <w:t>gì đã</w:t>
            </w:r>
            <w:r w:rsidRPr="00083294">
              <w:rPr>
                <w:rFonts w:ascii="Arial" w:hAnsi="Arial" w:cs="Arial"/>
                <w:b/>
                <w:szCs w:val="26"/>
              </w:rPr>
              <w:t xml:space="preserve"> học được qua quá trình làm đồ án:</w:t>
            </w:r>
          </w:p>
          <w:p w:rsidR="00F51B98" w:rsidRPr="00262676" w:rsidRDefault="00F51B98" w:rsidP="00A4202A">
            <w:pPr>
              <w:pStyle w:val="ListParagraph"/>
              <w:numPr>
                <w:ilvl w:val="0"/>
                <w:numId w:val="29"/>
              </w:numPr>
              <w:jc w:val="left"/>
              <w:rPr>
                <w:rFonts w:ascii="Arial" w:hAnsi="Arial" w:cs="Arial"/>
                <w:color w:val="000000" w:themeColor="text1"/>
              </w:rPr>
            </w:pPr>
            <w:r>
              <w:rPr>
                <w:rFonts w:ascii="Arial" w:hAnsi="Arial" w:cs="Arial"/>
              </w:rPr>
              <w:t>Biết</w:t>
            </w:r>
            <w:r w:rsidRPr="00083294">
              <w:rPr>
                <w:rFonts w:ascii="Arial" w:hAnsi="Arial" w:cs="Arial"/>
              </w:rPr>
              <w:t xml:space="preserve"> được </w:t>
            </w:r>
            <w:r w:rsidRPr="00083294">
              <w:rPr>
                <w:rFonts w:ascii="Arial" w:hAnsi="Arial" w:cs="Arial"/>
                <w:color w:val="000000" w:themeColor="text1"/>
              </w:rPr>
              <w:t>một số nghiệp vụ của kế toán các khoản phải thu phải trả.</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rPr>
              <w:t>Học được quy trình phát triển phần mềm theo quy trình Agile Scrum</w:t>
            </w:r>
            <w:r>
              <w:rPr>
                <w:rFonts w:ascii="Arial" w:hAnsi="Arial" w:cs="Arial"/>
              </w:rPr>
              <w:t>.</w:t>
            </w:r>
          </w:p>
          <w:p w:rsidR="00F51B98" w:rsidRPr="00A209F5" w:rsidRDefault="00F51B98" w:rsidP="00A4202A">
            <w:pPr>
              <w:pStyle w:val="ListParagraph"/>
              <w:numPr>
                <w:ilvl w:val="0"/>
                <w:numId w:val="29"/>
              </w:numPr>
              <w:spacing w:line="256" w:lineRule="auto"/>
              <w:jc w:val="left"/>
              <w:rPr>
                <w:rFonts w:ascii="Arial" w:hAnsi="Arial" w:cs="Arial"/>
                <w:color w:val="000000" w:themeColor="text1"/>
              </w:rPr>
            </w:pPr>
            <w:r w:rsidRPr="00A209F5">
              <w:rPr>
                <w:rFonts w:ascii="Arial" w:hAnsi="Arial" w:cs="Arial"/>
                <w:color w:val="000000" w:themeColor="text1"/>
              </w:rPr>
              <w:t>Học được cách sử dụng Redmine để quản trị dự án.</w:t>
            </w:r>
          </w:p>
          <w:p w:rsidR="00F51B98" w:rsidRPr="00A209F5" w:rsidRDefault="00F51B98" w:rsidP="00B41FA4">
            <w:pPr>
              <w:rPr>
                <w:rFonts w:ascii="Arial" w:hAnsi="Arial" w:cs="Arial"/>
                <w:color w:val="000000" w:themeColor="text1"/>
                <w:szCs w:val="26"/>
              </w:rPr>
            </w:pPr>
            <w:r>
              <w:rPr>
                <w:rFonts w:ascii="Arial" w:hAnsi="Arial" w:cs="Arial"/>
                <w:color w:val="000000" w:themeColor="text1"/>
                <w:szCs w:val="26"/>
              </w:rPr>
              <w:t xml:space="preserve">     -    Học được cách quản lý cấu hình với Git và công cụ sourcetree.</w:t>
            </w:r>
          </w:p>
        </w:tc>
      </w:tr>
    </w:tbl>
    <w:p w:rsidR="00F51B98" w:rsidRPr="00501697" w:rsidRDefault="00F51B98" w:rsidP="00F51B98">
      <w:pPr>
        <w:rPr>
          <w:rFonts w:ascii="Arial" w:hAnsi="Arial" w:cs="Arial"/>
          <w:szCs w:val="26"/>
        </w:rPr>
      </w:pPr>
    </w:p>
    <w:p w:rsidR="00123176" w:rsidRDefault="00123176">
      <w:pPr>
        <w:spacing w:after="200" w:line="276" w:lineRule="auto"/>
        <w:rPr>
          <w:rFonts w:ascii="Arial" w:hAnsi="Arial" w:cs="Arial"/>
          <w:szCs w:val="26"/>
          <w:lang w:val="en-US"/>
        </w:rPr>
      </w:pPr>
      <w:r>
        <w:rPr>
          <w:rFonts w:ascii="Arial" w:hAnsi="Arial" w:cs="Arial"/>
        </w:rPr>
        <w:br w:type="page"/>
      </w:r>
    </w:p>
    <w:p w:rsidR="004D6AF6" w:rsidRPr="00E66B39" w:rsidRDefault="004D6AF6" w:rsidP="004D6AF6">
      <w:pPr>
        <w:ind w:left="1440"/>
        <w:rPr>
          <w:rFonts w:ascii="Arial" w:hAnsi="Arial" w:cs="Arial"/>
          <w:b/>
          <w:szCs w:val="26"/>
          <w:shd w:val="clear" w:color="auto" w:fill="FFFFFF"/>
        </w:rPr>
      </w:pPr>
      <w:r w:rsidRPr="00E66B39">
        <w:rPr>
          <w:rFonts w:ascii="Arial" w:hAnsi="Arial" w:cs="Arial"/>
          <w:b/>
          <w:sz w:val="28"/>
          <w:szCs w:val="28"/>
        </w:rPr>
        <w:lastRenderedPageBreak/>
        <w:t xml:space="preserve">Đề tài: </w:t>
      </w:r>
      <w:r w:rsidRPr="00E66B39">
        <w:rPr>
          <w:rFonts w:ascii="Arial" w:hAnsi="Arial" w:cs="Arial"/>
          <w:b/>
          <w:szCs w:val="26"/>
          <w:shd w:val="clear" w:color="auto" w:fill="FFFFFF"/>
        </w:rPr>
        <w:t>Xây dựng hệ thống ERP cho Công ty SBA</w:t>
      </w:r>
    </w:p>
    <w:p w:rsidR="004D6AF6" w:rsidRPr="00E66B39" w:rsidRDefault="004D6AF6" w:rsidP="004D6AF6">
      <w:pPr>
        <w:ind w:left="1440"/>
        <w:rPr>
          <w:rFonts w:ascii="Arial" w:hAnsi="Arial" w:cs="Arial"/>
          <w:b/>
          <w:sz w:val="28"/>
          <w:szCs w:val="28"/>
        </w:rPr>
      </w:pPr>
      <w:r w:rsidRPr="00E66B39">
        <w:rPr>
          <w:rFonts w:ascii="Arial" w:hAnsi="Arial" w:cs="Arial"/>
          <w:b/>
          <w:sz w:val="28"/>
          <w:szCs w:val="28"/>
        </w:rPr>
        <w:t>Module: Kế toán tổng hợp</w:t>
      </w:r>
    </w:p>
    <w:p w:rsidR="004D6AF6" w:rsidRDefault="004D6AF6" w:rsidP="00123176">
      <w:pPr>
        <w:ind w:left="1440"/>
        <w:jc w:val="both"/>
        <w:rPr>
          <w:rFonts w:ascii="Arial" w:hAnsi="Arial" w:cs="Arial"/>
          <w:b/>
          <w:sz w:val="28"/>
          <w:szCs w:val="28"/>
        </w:rPr>
      </w:pPr>
    </w:p>
    <w:p w:rsidR="00123176" w:rsidRPr="00E66B39" w:rsidRDefault="00123176" w:rsidP="00123176">
      <w:pPr>
        <w:ind w:left="1440"/>
        <w:jc w:val="both"/>
        <w:rPr>
          <w:rFonts w:ascii="Arial" w:hAnsi="Arial" w:cs="Arial"/>
          <w:b/>
          <w:sz w:val="28"/>
          <w:szCs w:val="28"/>
        </w:rPr>
      </w:pPr>
      <w:r w:rsidRPr="00E66B39">
        <w:rPr>
          <w:rFonts w:ascii="Arial" w:hAnsi="Arial" w:cs="Arial"/>
          <w:b/>
          <w:sz w:val="28"/>
          <w:szCs w:val="28"/>
        </w:rPr>
        <w:t>Sinh viên thực hiện: Nhóm 15</w:t>
      </w:r>
    </w:p>
    <w:p w:rsidR="00123176" w:rsidRPr="00E66B39" w:rsidRDefault="00123176" w:rsidP="00A4202A">
      <w:pPr>
        <w:pStyle w:val="ListParagraph"/>
        <w:numPr>
          <w:ilvl w:val="0"/>
          <w:numId w:val="10"/>
        </w:numPr>
        <w:spacing w:after="160" w:line="256" w:lineRule="auto"/>
        <w:ind w:left="2160"/>
        <w:rPr>
          <w:rFonts w:ascii="Arial" w:hAnsi="Arial" w:cs="Arial"/>
          <w:sz w:val="28"/>
          <w:szCs w:val="28"/>
        </w:rPr>
      </w:pPr>
      <w:r>
        <w:rPr>
          <w:rFonts w:ascii="Arial" w:hAnsi="Arial" w:cs="Arial"/>
          <w:sz w:val="28"/>
          <w:szCs w:val="28"/>
        </w:rPr>
        <w:t>Lê Văn Tiên</w:t>
      </w:r>
      <w:r>
        <w:rPr>
          <w:rFonts w:ascii="Arial" w:hAnsi="Arial" w:cs="Arial"/>
          <w:sz w:val="28"/>
          <w:szCs w:val="28"/>
        </w:rPr>
        <w:tab/>
      </w:r>
      <w:r>
        <w:rPr>
          <w:rFonts w:ascii="Arial" w:hAnsi="Arial" w:cs="Arial"/>
          <w:sz w:val="28"/>
          <w:szCs w:val="28"/>
        </w:rPr>
        <w:tab/>
      </w:r>
      <w:r>
        <w:rPr>
          <w:rFonts w:ascii="Arial" w:hAnsi="Arial" w:cs="Arial"/>
          <w:sz w:val="28"/>
          <w:szCs w:val="28"/>
        </w:rPr>
        <w:tab/>
      </w:r>
      <w:r w:rsidRPr="00E66B39">
        <w:rPr>
          <w:rFonts w:ascii="Arial" w:hAnsi="Arial" w:cs="Arial"/>
          <w:sz w:val="28"/>
          <w:szCs w:val="28"/>
        </w:rPr>
        <w:t>13520875</w:t>
      </w:r>
    </w:p>
    <w:p w:rsidR="00123176" w:rsidRPr="00E66B39" w:rsidRDefault="00123176" w:rsidP="00A4202A">
      <w:pPr>
        <w:pStyle w:val="ListParagraph"/>
        <w:numPr>
          <w:ilvl w:val="0"/>
          <w:numId w:val="10"/>
        </w:numPr>
        <w:spacing w:after="160" w:line="256" w:lineRule="auto"/>
        <w:ind w:left="2160"/>
        <w:rPr>
          <w:rFonts w:ascii="Arial" w:hAnsi="Arial" w:cs="Arial"/>
          <w:sz w:val="28"/>
          <w:szCs w:val="28"/>
        </w:rPr>
      </w:pPr>
      <w:r w:rsidRPr="00E66B39">
        <w:rPr>
          <w:rFonts w:ascii="Arial" w:hAnsi="Arial" w:cs="Arial"/>
          <w:sz w:val="28"/>
          <w:szCs w:val="28"/>
        </w:rPr>
        <w:t>Tạ Văn Minh</w:t>
      </w:r>
      <w:r w:rsidRPr="00E66B39">
        <w:rPr>
          <w:rFonts w:ascii="Arial" w:hAnsi="Arial" w:cs="Arial"/>
          <w:sz w:val="28"/>
          <w:szCs w:val="28"/>
        </w:rPr>
        <w:tab/>
      </w:r>
      <w:r w:rsidRPr="00E66B39">
        <w:rPr>
          <w:rFonts w:ascii="Arial" w:hAnsi="Arial" w:cs="Arial"/>
          <w:sz w:val="28"/>
          <w:szCs w:val="28"/>
        </w:rPr>
        <w:tab/>
      </w:r>
      <w:r w:rsidRPr="00E66B39">
        <w:rPr>
          <w:rFonts w:ascii="Arial" w:hAnsi="Arial" w:cs="Arial"/>
          <w:sz w:val="28"/>
          <w:szCs w:val="28"/>
        </w:rPr>
        <w:tab/>
        <w:t>13520499</w:t>
      </w:r>
    </w:p>
    <w:p w:rsidR="00123176" w:rsidRPr="00E66B39" w:rsidRDefault="00123176" w:rsidP="00A4202A">
      <w:pPr>
        <w:pStyle w:val="ListParagraph"/>
        <w:numPr>
          <w:ilvl w:val="0"/>
          <w:numId w:val="10"/>
        </w:numPr>
        <w:spacing w:after="160" w:line="256" w:lineRule="auto"/>
        <w:ind w:left="2160"/>
        <w:rPr>
          <w:rFonts w:ascii="Arial" w:hAnsi="Arial" w:cs="Arial"/>
          <w:sz w:val="28"/>
          <w:szCs w:val="28"/>
        </w:rPr>
      </w:pPr>
      <w:r w:rsidRPr="00E66B39">
        <w:rPr>
          <w:rFonts w:ascii="Arial" w:hAnsi="Arial" w:cs="Arial"/>
          <w:sz w:val="28"/>
          <w:szCs w:val="28"/>
        </w:rPr>
        <w:t>Trương Văn Vũ Toàn</w:t>
      </w:r>
      <w:r w:rsidRPr="00E66B39">
        <w:rPr>
          <w:rFonts w:ascii="Arial" w:hAnsi="Arial" w:cs="Arial"/>
          <w:sz w:val="28"/>
          <w:szCs w:val="28"/>
        </w:rPr>
        <w:tab/>
      </w:r>
      <w:r w:rsidRPr="00E66B39">
        <w:rPr>
          <w:rFonts w:ascii="Arial" w:hAnsi="Arial" w:cs="Arial"/>
          <w:sz w:val="28"/>
          <w:szCs w:val="28"/>
        </w:rPr>
        <w:tab/>
        <w:t>13520898</w:t>
      </w:r>
    </w:p>
    <w:p w:rsidR="00123176" w:rsidRPr="00E66B39" w:rsidRDefault="00123176" w:rsidP="00A4202A">
      <w:pPr>
        <w:pStyle w:val="ListParagraph"/>
        <w:numPr>
          <w:ilvl w:val="0"/>
          <w:numId w:val="10"/>
        </w:numPr>
        <w:spacing w:after="160" w:line="256" w:lineRule="auto"/>
        <w:ind w:left="2160"/>
        <w:rPr>
          <w:rFonts w:ascii="Arial" w:hAnsi="Arial" w:cs="Arial"/>
          <w:sz w:val="28"/>
          <w:szCs w:val="28"/>
        </w:rPr>
      </w:pPr>
      <w:r w:rsidRPr="00E66B39">
        <w:rPr>
          <w:rFonts w:ascii="Arial" w:hAnsi="Arial" w:cs="Arial"/>
          <w:sz w:val="28"/>
          <w:szCs w:val="28"/>
        </w:rPr>
        <w:t>Trần Thạch Thảo</w:t>
      </w:r>
      <w:r w:rsidRPr="00E66B39">
        <w:rPr>
          <w:rFonts w:ascii="Arial" w:hAnsi="Arial" w:cs="Arial"/>
          <w:sz w:val="28"/>
          <w:szCs w:val="28"/>
        </w:rPr>
        <w:tab/>
      </w:r>
      <w:r w:rsidRPr="00E66B39">
        <w:rPr>
          <w:rFonts w:ascii="Arial" w:hAnsi="Arial" w:cs="Arial"/>
          <w:sz w:val="28"/>
          <w:szCs w:val="28"/>
        </w:rPr>
        <w:tab/>
      </w:r>
      <w:r w:rsidRPr="00E66B39">
        <w:rPr>
          <w:rFonts w:ascii="Arial" w:hAnsi="Arial" w:cs="Arial"/>
          <w:sz w:val="28"/>
          <w:szCs w:val="28"/>
        </w:rPr>
        <w:tab/>
        <w:t>13520801</w:t>
      </w:r>
    </w:p>
    <w:p w:rsidR="00123176" w:rsidRPr="00E66B39" w:rsidRDefault="00123176" w:rsidP="00A4202A">
      <w:pPr>
        <w:pStyle w:val="ListParagraph"/>
        <w:numPr>
          <w:ilvl w:val="0"/>
          <w:numId w:val="10"/>
        </w:numPr>
        <w:spacing w:after="160" w:line="256" w:lineRule="auto"/>
        <w:ind w:left="2160"/>
        <w:rPr>
          <w:rFonts w:ascii="Arial" w:hAnsi="Arial" w:cs="Arial"/>
          <w:sz w:val="28"/>
          <w:szCs w:val="28"/>
        </w:rPr>
      </w:pPr>
      <w:r w:rsidRPr="00E66B39">
        <w:rPr>
          <w:rFonts w:ascii="Arial" w:hAnsi="Arial" w:cs="Arial"/>
          <w:sz w:val="28"/>
          <w:szCs w:val="28"/>
        </w:rPr>
        <w:t>Nguyễn Văn Thuyền</w:t>
      </w:r>
      <w:r w:rsidRPr="00E66B39">
        <w:rPr>
          <w:rFonts w:ascii="Arial" w:hAnsi="Arial" w:cs="Arial"/>
          <w:sz w:val="28"/>
          <w:szCs w:val="28"/>
        </w:rPr>
        <w:tab/>
      </w:r>
      <w:r w:rsidRPr="00E66B39">
        <w:rPr>
          <w:rFonts w:ascii="Arial" w:hAnsi="Arial" w:cs="Arial"/>
          <w:sz w:val="28"/>
          <w:szCs w:val="28"/>
        </w:rPr>
        <w:tab/>
        <w:t>13520873</w:t>
      </w:r>
    </w:p>
    <w:p w:rsidR="00123176" w:rsidRPr="00E66B39" w:rsidRDefault="00123176" w:rsidP="00A4202A">
      <w:pPr>
        <w:pStyle w:val="ListParagraph"/>
        <w:numPr>
          <w:ilvl w:val="0"/>
          <w:numId w:val="10"/>
        </w:numPr>
        <w:spacing w:after="160" w:line="256" w:lineRule="auto"/>
        <w:ind w:left="2160"/>
        <w:rPr>
          <w:rFonts w:ascii="Arial" w:hAnsi="Arial" w:cs="Arial"/>
          <w:sz w:val="28"/>
          <w:szCs w:val="28"/>
        </w:rPr>
      </w:pPr>
      <w:r w:rsidRPr="00E66B39">
        <w:rPr>
          <w:rFonts w:ascii="Arial" w:hAnsi="Arial" w:cs="Arial"/>
          <w:sz w:val="28"/>
          <w:szCs w:val="28"/>
        </w:rPr>
        <w:t>Tăng Bá Tuấn</w:t>
      </w:r>
      <w:r w:rsidRPr="00E66B39">
        <w:rPr>
          <w:rFonts w:ascii="Arial" w:hAnsi="Arial" w:cs="Arial"/>
          <w:sz w:val="28"/>
          <w:szCs w:val="28"/>
        </w:rPr>
        <w:tab/>
      </w:r>
      <w:r w:rsidRPr="00E66B39">
        <w:rPr>
          <w:rFonts w:ascii="Arial" w:hAnsi="Arial" w:cs="Arial"/>
          <w:sz w:val="28"/>
          <w:szCs w:val="28"/>
        </w:rPr>
        <w:tab/>
      </w:r>
      <w:r w:rsidRPr="00E66B39">
        <w:rPr>
          <w:rFonts w:ascii="Arial" w:hAnsi="Arial" w:cs="Arial"/>
          <w:sz w:val="28"/>
          <w:szCs w:val="28"/>
        </w:rPr>
        <w:tab/>
        <w:t>12520485</w:t>
      </w:r>
    </w:p>
    <w:p w:rsidR="00123176" w:rsidRPr="00E66B39" w:rsidRDefault="00123176" w:rsidP="00123176">
      <w:pPr>
        <w:pStyle w:val="ListParagraph"/>
        <w:ind w:left="2160"/>
        <w:rPr>
          <w:rFonts w:ascii="Arial" w:hAnsi="Arial" w:cs="Arial"/>
          <w:sz w:val="28"/>
          <w:szCs w:val="28"/>
        </w:rPr>
      </w:pPr>
      <w:r w:rsidRPr="00E66B39">
        <w:rPr>
          <w:rFonts w:ascii="Arial" w:hAnsi="Arial" w:cs="Arial"/>
          <w:sz w:val="28"/>
          <w:szCs w:val="28"/>
        </w:rPr>
        <w:tab/>
      </w:r>
      <w:r w:rsidRPr="00E66B39">
        <w:rPr>
          <w:rFonts w:ascii="Arial" w:hAnsi="Arial" w:cs="Arial"/>
          <w:sz w:val="28"/>
          <w:szCs w:val="28"/>
        </w:rPr>
        <w:tab/>
      </w:r>
    </w:p>
    <w:p w:rsidR="00123176" w:rsidRPr="00E66B39" w:rsidRDefault="00123176" w:rsidP="00123176">
      <w:pPr>
        <w:ind w:left="360"/>
        <w:rPr>
          <w:rFonts w:ascii="Arial" w:hAnsi="Arial" w:cs="Arial"/>
          <w:szCs w:val="26"/>
        </w:rPr>
      </w:pPr>
    </w:p>
    <w:p w:rsidR="00123176" w:rsidRPr="00E66B39" w:rsidRDefault="00123176" w:rsidP="00123176">
      <w:pPr>
        <w:ind w:left="360"/>
        <w:rPr>
          <w:rFonts w:ascii="Arial" w:hAnsi="Arial" w:cs="Arial"/>
          <w:szCs w:val="26"/>
        </w:rPr>
      </w:pPr>
    </w:p>
    <w:p w:rsidR="00123176" w:rsidRDefault="00123176">
      <w:pPr>
        <w:spacing w:after="200" w:line="276" w:lineRule="auto"/>
        <w:rPr>
          <w:rFonts w:ascii="Arial" w:hAnsi="Arial" w:cs="Arial"/>
          <w:szCs w:val="26"/>
        </w:rPr>
      </w:pPr>
      <w:r>
        <w:rPr>
          <w:rFonts w:ascii="Arial" w:hAnsi="Arial" w:cs="Arial"/>
          <w:szCs w:val="26"/>
        </w:rPr>
        <w:br w:type="page"/>
      </w:r>
    </w:p>
    <w:p w:rsidR="00123176" w:rsidRPr="00E66B39" w:rsidRDefault="00123176" w:rsidP="00123176">
      <w:pPr>
        <w:ind w:left="360"/>
        <w:rPr>
          <w:rFonts w:ascii="Arial" w:hAnsi="Arial" w:cs="Arial"/>
          <w:szCs w:val="26"/>
        </w:rPr>
      </w:pPr>
    </w:p>
    <w:p w:rsidR="00123176" w:rsidRPr="00E66B39" w:rsidRDefault="00123176" w:rsidP="00A4202A">
      <w:pPr>
        <w:pStyle w:val="Heading1"/>
        <w:keepLines/>
        <w:numPr>
          <w:ilvl w:val="0"/>
          <w:numId w:val="119"/>
        </w:numPr>
        <w:spacing w:before="240" w:after="0" w:line="259" w:lineRule="auto"/>
        <w:rPr>
          <w:rFonts w:ascii="Arial" w:hAnsi="Arial" w:cs="Arial"/>
        </w:rPr>
      </w:pPr>
      <w:r w:rsidRPr="00E66B39">
        <w:rPr>
          <w:rFonts w:ascii="Arial" w:hAnsi="Arial" w:cs="Arial"/>
        </w:rPr>
        <w:t>User Story:</w:t>
      </w:r>
    </w:p>
    <w:p w:rsidR="00123176" w:rsidRPr="00E66B39" w:rsidRDefault="00123176" w:rsidP="00A4202A">
      <w:pPr>
        <w:pStyle w:val="Heading2"/>
        <w:numPr>
          <w:ilvl w:val="1"/>
          <w:numId w:val="119"/>
        </w:numPr>
        <w:spacing w:before="40" w:after="0" w:line="259" w:lineRule="auto"/>
        <w:rPr>
          <w:rFonts w:ascii="Arial" w:hAnsi="Arial" w:cs="Arial"/>
        </w:rPr>
      </w:pPr>
      <w:r w:rsidRPr="00E66B39">
        <w:rPr>
          <w:rFonts w:ascii="Arial" w:hAnsi="Arial" w:cs="Arial"/>
        </w:rPr>
        <w:t>User story 1:</w:t>
      </w:r>
    </w:p>
    <w:tbl>
      <w:tblPr>
        <w:tblStyle w:val="TableGrid"/>
        <w:tblW w:w="0" w:type="auto"/>
        <w:tblLook w:val="04A0" w:firstRow="1" w:lastRow="0" w:firstColumn="1" w:lastColumn="0" w:noHBand="0" w:noVBand="1"/>
      </w:tblPr>
      <w:tblGrid>
        <w:gridCol w:w="1237"/>
        <w:gridCol w:w="1746"/>
        <w:gridCol w:w="3774"/>
        <w:gridCol w:w="2246"/>
      </w:tblGrid>
      <w:tr w:rsidR="00123176" w:rsidRPr="00E66B39" w:rsidTr="00B41FA4">
        <w:tc>
          <w:tcPr>
            <w:tcW w:w="12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Phiên bản</w:t>
            </w:r>
          </w:p>
        </w:tc>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Ngày lập</w:t>
            </w:r>
          </w:p>
        </w:tc>
        <w:tc>
          <w:tcPr>
            <w:tcW w:w="39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Tác giả</w:t>
            </w:r>
          </w:p>
        </w:tc>
        <w:tc>
          <w:tcPr>
            <w:tcW w:w="23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Mô tả</w:t>
            </w:r>
          </w:p>
        </w:tc>
      </w:tr>
      <w:tr w:rsidR="00123176" w:rsidRPr="00E66B39" w:rsidTr="00B41FA4">
        <w:tc>
          <w:tcPr>
            <w:tcW w:w="125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0.1</w:t>
            </w:r>
          </w:p>
        </w:tc>
        <w:tc>
          <w:tcPr>
            <w:tcW w:w="1800"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25-03-2016</w:t>
            </w:r>
          </w:p>
        </w:tc>
        <w:tc>
          <w:tcPr>
            <w:tcW w:w="395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Lê Văn Tiên</w:t>
            </w:r>
          </w:p>
        </w:tc>
        <w:tc>
          <w:tcPr>
            <w:tcW w:w="2338"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Xác định yêu cầu</w:t>
            </w:r>
          </w:p>
        </w:tc>
      </w:tr>
    </w:tbl>
    <w:p w:rsidR="00123176" w:rsidRPr="00E66B39" w:rsidRDefault="00123176" w:rsidP="00123176">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123176" w:rsidRPr="00E66B39" w:rsidTr="00B41FA4">
        <w:tc>
          <w:tcPr>
            <w:tcW w:w="27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ID</w:t>
            </w:r>
          </w:p>
        </w:tc>
        <w:tc>
          <w:tcPr>
            <w:tcW w:w="65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Không có</w:t>
            </w:r>
          </w:p>
        </w:tc>
      </w:tr>
      <w:tr w:rsidR="00123176" w:rsidRPr="00E66B39" w:rsidTr="00B41FA4">
        <w:tc>
          <w:tcPr>
            <w:tcW w:w="27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Mức độ ưu tiên</w:t>
            </w:r>
          </w:p>
        </w:tc>
        <w:tc>
          <w:tcPr>
            <w:tcW w:w="656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Trung bình</w:t>
            </w:r>
          </w:p>
        </w:tc>
      </w:tr>
      <w:tr w:rsidR="00123176" w:rsidRPr="00E66B39" w:rsidTr="00B41FA4">
        <w:tc>
          <w:tcPr>
            <w:tcW w:w="27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Độ phức tạp</w:t>
            </w:r>
          </w:p>
        </w:tc>
        <w:tc>
          <w:tcPr>
            <w:tcW w:w="656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Trung bình</w:t>
            </w:r>
          </w:p>
        </w:tc>
      </w:tr>
    </w:tbl>
    <w:p w:rsidR="00123176" w:rsidRPr="00E66B39" w:rsidRDefault="00123176" w:rsidP="00123176">
      <w:pPr>
        <w:rPr>
          <w:rFonts w:ascii="Arial" w:hAnsi="Arial" w:cs="Arial"/>
          <w:szCs w:val="26"/>
        </w:rPr>
      </w:pP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User story bản không chính thức: Nhân viên kế toán có thể tra cứu danh sách các tài khoản.</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User story bản chính thức: Là một nhân viên kế toán tôi muốn có thể tra cứu danh sách thông tin của các tài khoản kế toán.</w:t>
      </w:r>
    </w:p>
    <w:p w:rsidR="00123176" w:rsidRPr="00E66B39" w:rsidRDefault="00123176" w:rsidP="00A4202A">
      <w:pPr>
        <w:pStyle w:val="NoSpacing"/>
        <w:numPr>
          <w:ilvl w:val="0"/>
          <w:numId w:val="118"/>
        </w:numPr>
        <w:rPr>
          <w:rFonts w:ascii="Arial" w:hAnsi="Arial" w:cs="Arial"/>
          <w:color w:val="333333"/>
          <w:szCs w:val="26"/>
        </w:rPr>
      </w:pPr>
      <w:r w:rsidRPr="00E66B39">
        <w:rPr>
          <w:rFonts w:ascii="Arial" w:hAnsi="Arial" w:cs="Arial"/>
          <w:szCs w:val="26"/>
        </w:rPr>
        <w:t>Phân tích user story: Hệ thống tài khoản kế toán mới nhất năm 2016 theo Thông tư 200/2014/TT-BTC của Bộ tài chính, ban hành ngày 22/12/2014, có hiệu lực áp dụng sau 45 ngày kể từ ngày ký và áp dụng cho năm tài chính bắt đầu hoặc sau ngày 1/1/2015. Chương trình sẽ xuất ra một danh sách các tài khoản cho người dùng tra cứu, cung cấp các chức năng tìm kiếm, thêm, sửa, xóa, trong đó thêm sửa xóa chỉ có admin mới có thể sử dụng.</w:t>
      </w:r>
    </w:p>
    <w:p w:rsidR="00123176" w:rsidRPr="00E66B39" w:rsidRDefault="00123176" w:rsidP="00123176">
      <w:pPr>
        <w:pStyle w:val="NoSpacing"/>
        <w:rPr>
          <w:rFonts w:ascii="Arial" w:hAnsi="Arial" w:cs="Arial"/>
          <w:color w:val="333333"/>
          <w:sz w:val="18"/>
          <w:szCs w:val="18"/>
        </w:rPr>
      </w:pPr>
    </w:p>
    <w:p w:rsidR="00123176" w:rsidRPr="00E66B39" w:rsidRDefault="00123176" w:rsidP="00A4202A">
      <w:pPr>
        <w:pStyle w:val="Heading2"/>
        <w:numPr>
          <w:ilvl w:val="1"/>
          <w:numId w:val="119"/>
        </w:numPr>
        <w:spacing w:before="40" w:after="0" w:line="259" w:lineRule="auto"/>
        <w:rPr>
          <w:rFonts w:ascii="Arial" w:hAnsi="Arial" w:cs="Arial"/>
        </w:rPr>
      </w:pPr>
      <w:r w:rsidRPr="00E66B39">
        <w:rPr>
          <w:rFonts w:ascii="Arial" w:hAnsi="Arial" w:cs="Arial"/>
        </w:rPr>
        <w:t>User story 2:</w:t>
      </w:r>
    </w:p>
    <w:tbl>
      <w:tblPr>
        <w:tblStyle w:val="TableGrid"/>
        <w:tblW w:w="0" w:type="auto"/>
        <w:tblLook w:val="04A0" w:firstRow="1" w:lastRow="0" w:firstColumn="1" w:lastColumn="0" w:noHBand="0" w:noVBand="1"/>
      </w:tblPr>
      <w:tblGrid>
        <w:gridCol w:w="1237"/>
        <w:gridCol w:w="1746"/>
        <w:gridCol w:w="3774"/>
        <w:gridCol w:w="2246"/>
      </w:tblGrid>
      <w:tr w:rsidR="00123176" w:rsidRPr="00E66B39" w:rsidTr="00B41FA4">
        <w:tc>
          <w:tcPr>
            <w:tcW w:w="12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Phiên bản</w:t>
            </w:r>
          </w:p>
        </w:tc>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Ngày lập</w:t>
            </w:r>
          </w:p>
        </w:tc>
        <w:tc>
          <w:tcPr>
            <w:tcW w:w="39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Tác giả</w:t>
            </w:r>
          </w:p>
        </w:tc>
        <w:tc>
          <w:tcPr>
            <w:tcW w:w="23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Mô tả</w:t>
            </w:r>
          </w:p>
        </w:tc>
      </w:tr>
      <w:tr w:rsidR="00123176" w:rsidRPr="00E66B39" w:rsidTr="00B41FA4">
        <w:tc>
          <w:tcPr>
            <w:tcW w:w="125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0.1</w:t>
            </w:r>
          </w:p>
        </w:tc>
        <w:tc>
          <w:tcPr>
            <w:tcW w:w="1800"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10-04-2016</w:t>
            </w:r>
          </w:p>
        </w:tc>
        <w:tc>
          <w:tcPr>
            <w:tcW w:w="395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Lê Văn Tiên</w:t>
            </w:r>
          </w:p>
        </w:tc>
        <w:tc>
          <w:tcPr>
            <w:tcW w:w="2338"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Xác định yêu cầu</w:t>
            </w:r>
          </w:p>
        </w:tc>
      </w:tr>
    </w:tbl>
    <w:p w:rsidR="00123176" w:rsidRPr="00E66B39" w:rsidRDefault="00123176" w:rsidP="00123176">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123176" w:rsidRPr="00E66B39" w:rsidTr="00B41FA4">
        <w:tc>
          <w:tcPr>
            <w:tcW w:w="27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ID</w:t>
            </w:r>
          </w:p>
        </w:tc>
        <w:tc>
          <w:tcPr>
            <w:tcW w:w="65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Không có</w:t>
            </w:r>
          </w:p>
        </w:tc>
      </w:tr>
      <w:tr w:rsidR="00123176" w:rsidRPr="00E66B39" w:rsidTr="00B41FA4">
        <w:tc>
          <w:tcPr>
            <w:tcW w:w="27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lastRenderedPageBreak/>
              <w:t>Mức độ ưu tiên</w:t>
            </w:r>
          </w:p>
        </w:tc>
        <w:tc>
          <w:tcPr>
            <w:tcW w:w="656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Trung bình</w:t>
            </w:r>
          </w:p>
        </w:tc>
      </w:tr>
      <w:tr w:rsidR="00123176" w:rsidRPr="00E66B39" w:rsidTr="00B41FA4">
        <w:tc>
          <w:tcPr>
            <w:tcW w:w="27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Độ phức tạp</w:t>
            </w:r>
          </w:p>
        </w:tc>
        <w:tc>
          <w:tcPr>
            <w:tcW w:w="656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Trung bình</w:t>
            </w:r>
          </w:p>
        </w:tc>
      </w:tr>
    </w:tbl>
    <w:p w:rsidR="00123176" w:rsidRPr="00E66B39" w:rsidRDefault="00123176" w:rsidP="00123176">
      <w:pPr>
        <w:rPr>
          <w:rFonts w:ascii="Arial" w:hAnsi="Arial" w:cs="Arial"/>
          <w:szCs w:val="26"/>
        </w:rPr>
      </w:pP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User story bản không chính thức: Nhân viên kế toán có thể tra cứu danh sách mẫu các chứng từ.</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User story bản chính thức: Là một nhân viên kế toán tôi muốn có thể tra cứu danh sách thông tin của các mẫu chứng từ kế toán.</w:t>
      </w:r>
    </w:p>
    <w:p w:rsidR="00123176" w:rsidRPr="00E66B39" w:rsidRDefault="00123176" w:rsidP="00A4202A">
      <w:pPr>
        <w:pStyle w:val="NoSpacing"/>
        <w:numPr>
          <w:ilvl w:val="0"/>
          <w:numId w:val="118"/>
        </w:numPr>
        <w:rPr>
          <w:rFonts w:ascii="Arial" w:hAnsi="Arial" w:cs="Arial"/>
          <w:color w:val="333333"/>
          <w:szCs w:val="26"/>
        </w:rPr>
      </w:pPr>
      <w:r w:rsidRPr="00E66B39">
        <w:rPr>
          <w:rFonts w:ascii="Arial" w:hAnsi="Arial" w:cs="Arial"/>
          <w:szCs w:val="26"/>
        </w:rPr>
        <w:t>Phân tích user story: Hệ thống biểu mẫu chứng từ kế toán theo</w:t>
      </w:r>
      <w:r w:rsidRPr="00E66B39">
        <w:rPr>
          <w:rStyle w:val="apple-converted-space"/>
          <w:rFonts w:ascii="Arial" w:hAnsi="Arial" w:cs="Arial"/>
          <w:color w:val="000000"/>
          <w:szCs w:val="26"/>
        </w:rPr>
        <w:t> </w:t>
      </w:r>
      <w:bookmarkStart w:id="141" w:name="quyết_định_48_của_bộ_tài_chính"/>
      <w:r w:rsidRPr="00E66B39">
        <w:rPr>
          <w:rFonts w:ascii="Arial" w:hAnsi="Arial" w:cs="Arial"/>
          <w:szCs w:val="26"/>
        </w:rPr>
        <w:fldChar w:fldCharType="begin"/>
      </w:r>
      <w:r w:rsidRPr="00E66B39">
        <w:rPr>
          <w:rFonts w:ascii="Arial" w:hAnsi="Arial" w:cs="Arial"/>
          <w:szCs w:val="26"/>
        </w:rPr>
        <w:instrText xml:space="preserve"> HYPERLINK "http://ketoanthienung.org/tin-tuc/quyet-dinh-so-48-2006-qd-btc-cua-bo-tai-chinh.htm" \o "quyết định 48 của bộ tài chính" \t "_blank" </w:instrText>
      </w:r>
      <w:r w:rsidRPr="00E66B39">
        <w:rPr>
          <w:rFonts w:ascii="Arial" w:hAnsi="Arial" w:cs="Arial"/>
          <w:szCs w:val="26"/>
        </w:rPr>
        <w:fldChar w:fldCharType="separate"/>
      </w:r>
      <w:r w:rsidRPr="00E66B39">
        <w:rPr>
          <w:rStyle w:val="Hyperlink"/>
          <w:rFonts w:ascii="Arial" w:hAnsi="Arial" w:cs="Arial"/>
          <w:color w:val="0000CD"/>
        </w:rPr>
        <w:t>quyết định 48/2006/QĐ-BTC</w:t>
      </w:r>
      <w:r w:rsidRPr="00E66B39">
        <w:rPr>
          <w:rFonts w:ascii="Arial" w:hAnsi="Arial" w:cs="Arial"/>
          <w:szCs w:val="26"/>
        </w:rPr>
        <w:fldChar w:fldCharType="end"/>
      </w:r>
      <w:bookmarkEnd w:id="141"/>
      <w:r w:rsidRPr="00E66B39">
        <w:rPr>
          <w:rStyle w:val="apple-converted-space"/>
          <w:rFonts w:ascii="Arial" w:hAnsi="Arial" w:cs="Arial"/>
          <w:color w:val="000000"/>
          <w:szCs w:val="26"/>
        </w:rPr>
        <w:t> </w:t>
      </w:r>
      <w:r w:rsidRPr="00E66B39">
        <w:rPr>
          <w:rFonts w:ascii="Arial" w:hAnsi="Arial" w:cs="Arial"/>
          <w:szCs w:val="26"/>
        </w:rPr>
        <w:t>ngày 14/09/2006 của Bộ tài chính. Chương trình sẽ xuất ra một danh sách các tài khoản cho người dùng tra cứu, cung cấp các chức năng tìm kiếm, thêm, sửa, xóa, trong đó thêm sửa xóa chỉ có admin mới có thể sử dụng.</w:t>
      </w:r>
    </w:p>
    <w:p w:rsidR="00123176" w:rsidRPr="00E66B39" w:rsidRDefault="00123176" w:rsidP="00A4202A">
      <w:pPr>
        <w:pStyle w:val="Heading2"/>
        <w:numPr>
          <w:ilvl w:val="1"/>
          <w:numId w:val="119"/>
        </w:numPr>
        <w:spacing w:before="40" w:after="0" w:line="259" w:lineRule="auto"/>
        <w:rPr>
          <w:rFonts w:ascii="Arial" w:hAnsi="Arial" w:cs="Arial"/>
        </w:rPr>
      </w:pPr>
      <w:r w:rsidRPr="00E66B39">
        <w:rPr>
          <w:rFonts w:ascii="Arial" w:hAnsi="Arial" w:cs="Arial"/>
        </w:rPr>
        <w:t>User story 3:</w:t>
      </w:r>
    </w:p>
    <w:tbl>
      <w:tblPr>
        <w:tblStyle w:val="TableGrid"/>
        <w:tblW w:w="0" w:type="auto"/>
        <w:tblLook w:val="04A0" w:firstRow="1" w:lastRow="0" w:firstColumn="1" w:lastColumn="0" w:noHBand="0" w:noVBand="1"/>
      </w:tblPr>
      <w:tblGrid>
        <w:gridCol w:w="1237"/>
        <w:gridCol w:w="1746"/>
        <w:gridCol w:w="3774"/>
        <w:gridCol w:w="2246"/>
      </w:tblGrid>
      <w:tr w:rsidR="00123176" w:rsidRPr="00E66B39" w:rsidTr="00B41FA4">
        <w:tc>
          <w:tcPr>
            <w:tcW w:w="12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Phiên bản</w:t>
            </w:r>
          </w:p>
        </w:tc>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Ngày lập</w:t>
            </w:r>
          </w:p>
        </w:tc>
        <w:tc>
          <w:tcPr>
            <w:tcW w:w="39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Tác giả</w:t>
            </w:r>
          </w:p>
        </w:tc>
        <w:tc>
          <w:tcPr>
            <w:tcW w:w="23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Mô tả</w:t>
            </w:r>
          </w:p>
        </w:tc>
      </w:tr>
      <w:tr w:rsidR="00123176" w:rsidRPr="00E66B39" w:rsidTr="00B41FA4">
        <w:tc>
          <w:tcPr>
            <w:tcW w:w="125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0.1</w:t>
            </w:r>
          </w:p>
        </w:tc>
        <w:tc>
          <w:tcPr>
            <w:tcW w:w="1800"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10-04-2016</w:t>
            </w:r>
          </w:p>
        </w:tc>
        <w:tc>
          <w:tcPr>
            <w:tcW w:w="395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Lê Văn Tiên</w:t>
            </w:r>
          </w:p>
        </w:tc>
        <w:tc>
          <w:tcPr>
            <w:tcW w:w="2338"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Xác định yêu cầu</w:t>
            </w:r>
          </w:p>
        </w:tc>
      </w:tr>
    </w:tbl>
    <w:p w:rsidR="00123176" w:rsidRPr="00E66B39" w:rsidRDefault="00123176" w:rsidP="00123176">
      <w:pPr>
        <w:rPr>
          <w:rFonts w:ascii="Arial" w:hAnsi="Arial" w:cs="Arial"/>
          <w:szCs w:val="26"/>
        </w:rPr>
      </w:pPr>
    </w:p>
    <w:tbl>
      <w:tblPr>
        <w:tblStyle w:val="TableGrid"/>
        <w:tblW w:w="0" w:type="auto"/>
        <w:tblLook w:val="04A0" w:firstRow="1" w:lastRow="0" w:firstColumn="1" w:lastColumn="0" w:noHBand="0" w:noVBand="1"/>
      </w:tblPr>
      <w:tblGrid>
        <w:gridCol w:w="2694"/>
        <w:gridCol w:w="6309"/>
      </w:tblGrid>
      <w:tr w:rsidR="00123176" w:rsidRPr="00E66B39" w:rsidTr="00B41FA4">
        <w:tc>
          <w:tcPr>
            <w:tcW w:w="27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ID</w:t>
            </w:r>
          </w:p>
        </w:tc>
        <w:tc>
          <w:tcPr>
            <w:tcW w:w="65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Không có</w:t>
            </w:r>
          </w:p>
        </w:tc>
      </w:tr>
      <w:tr w:rsidR="00123176" w:rsidRPr="00E66B39" w:rsidTr="00B41FA4">
        <w:tc>
          <w:tcPr>
            <w:tcW w:w="27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Mức độ ưu tiên</w:t>
            </w:r>
          </w:p>
        </w:tc>
        <w:tc>
          <w:tcPr>
            <w:tcW w:w="656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Trung bình</w:t>
            </w:r>
          </w:p>
        </w:tc>
      </w:tr>
      <w:tr w:rsidR="00123176" w:rsidRPr="00E66B39" w:rsidTr="00B41FA4">
        <w:tc>
          <w:tcPr>
            <w:tcW w:w="27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Độ phức tạp</w:t>
            </w:r>
          </w:p>
        </w:tc>
        <w:tc>
          <w:tcPr>
            <w:tcW w:w="656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Trung bình</w:t>
            </w:r>
          </w:p>
        </w:tc>
      </w:tr>
    </w:tbl>
    <w:p w:rsidR="00123176" w:rsidRPr="00E66B39" w:rsidRDefault="00123176" w:rsidP="00123176">
      <w:pPr>
        <w:rPr>
          <w:rFonts w:ascii="Arial" w:hAnsi="Arial" w:cs="Arial"/>
          <w:szCs w:val="26"/>
        </w:rPr>
      </w:pP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User story bản không chính thức: Nhân viên có thể tra cứu danh sách các bộ phận của công ty.</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User story bản chính thức: Là một nhân viên tôi muốn có thể tra cứu danh sách thông tin của các danh sách các bộ phận của công ty.</w:t>
      </w:r>
    </w:p>
    <w:p w:rsidR="00123176" w:rsidRPr="00E66B39" w:rsidRDefault="00123176" w:rsidP="00A4202A">
      <w:pPr>
        <w:pStyle w:val="NoSpacing"/>
        <w:numPr>
          <w:ilvl w:val="0"/>
          <w:numId w:val="118"/>
        </w:numPr>
        <w:rPr>
          <w:rFonts w:ascii="Arial" w:hAnsi="Arial" w:cs="Arial"/>
          <w:color w:val="333333"/>
          <w:szCs w:val="26"/>
        </w:rPr>
      </w:pPr>
      <w:r w:rsidRPr="00E66B39">
        <w:rPr>
          <w:rFonts w:ascii="Arial" w:hAnsi="Arial" w:cs="Arial"/>
          <w:szCs w:val="26"/>
        </w:rPr>
        <w:t>Phân tích user story: Mỗi công ty đều có những bộ phận khác nhau thực hiện những nhiệm vụ riêng biệt, trong nghiệp vụ kế toán, nhân viên cần biết các nguồn thu chi, chứng từ xuất phát từ bộ phận nào của công ty. Chương trình sẽ Chương trình sẽ xuất ra một danh sách các tài khoản cho người dùng tra cứu, cung cấp các chức năng tìm kiếm, thêm, sửa, xóa.</w:t>
      </w:r>
    </w:p>
    <w:p w:rsidR="00123176" w:rsidRPr="00E66B39" w:rsidRDefault="00123176" w:rsidP="00123176">
      <w:pPr>
        <w:pStyle w:val="NoSpacing"/>
        <w:ind w:left="720"/>
        <w:rPr>
          <w:rFonts w:ascii="Arial" w:hAnsi="Arial" w:cs="Arial"/>
          <w:color w:val="333333"/>
          <w:sz w:val="18"/>
          <w:szCs w:val="18"/>
        </w:rPr>
      </w:pPr>
    </w:p>
    <w:p w:rsidR="00123176" w:rsidRPr="00E66B39" w:rsidRDefault="00123176" w:rsidP="00A4202A">
      <w:pPr>
        <w:pStyle w:val="Heading1"/>
        <w:keepLines/>
        <w:numPr>
          <w:ilvl w:val="0"/>
          <w:numId w:val="119"/>
        </w:numPr>
        <w:spacing w:before="240" w:after="0" w:line="259" w:lineRule="auto"/>
        <w:rPr>
          <w:rFonts w:ascii="Arial" w:hAnsi="Arial" w:cs="Arial"/>
        </w:rPr>
      </w:pPr>
      <w:r w:rsidRPr="00E66B39">
        <w:rPr>
          <w:rFonts w:ascii="Arial" w:hAnsi="Arial" w:cs="Arial"/>
        </w:rPr>
        <w:lastRenderedPageBreak/>
        <w:t xml:space="preserve">Quá trình thực hiện dự án: </w:t>
      </w:r>
    </w:p>
    <w:p w:rsidR="00123176" w:rsidRPr="00E66B39" w:rsidRDefault="00123176" w:rsidP="00A4202A">
      <w:pPr>
        <w:pStyle w:val="Heading2"/>
        <w:numPr>
          <w:ilvl w:val="1"/>
          <w:numId w:val="119"/>
        </w:numPr>
        <w:spacing w:before="40" w:after="0" w:line="259" w:lineRule="auto"/>
        <w:rPr>
          <w:rFonts w:ascii="Arial" w:hAnsi="Arial" w:cs="Arial"/>
        </w:rPr>
      </w:pPr>
      <w:r w:rsidRPr="00E66B39">
        <w:rPr>
          <w:rFonts w:ascii="Arial" w:hAnsi="Arial" w:cs="Arial"/>
        </w:rPr>
        <w:t>Chuẩn bị:</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Dựa vào mô tả dự án và user story, phác thảo các chức năng, nghiệp vụ cần thực hiện.</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Nhận tài liệu và source code về framework, tiến hành tìm hiểu các công nghệ: Silverlight, Wpf, Wcf, Mvvm, Linq. Tiến hành training cho nhóm về framework và cách viết một chức năng.</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Cài đặt môi trường hồ trợ cho việc hiện thực các chức năng.</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Tìm hiểu tài liệu kế toán từ các nguồn như : ketoanthienung.org, các nghị định của chính phủ về kế toán.</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Tìm hiểu các phần mềm kế toán phổ biến như Misa, Fast.</w:t>
      </w:r>
    </w:p>
    <w:p w:rsidR="00123176" w:rsidRPr="00E66B39" w:rsidRDefault="00123176" w:rsidP="00A4202A">
      <w:pPr>
        <w:pStyle w:val="Heading2"/>
        <w:numPr>
          <w:ilvl w:val="1"/>
          <w:numId w:val="119"/>
        </w:numPr>
        <w:spacing w:before="40" w:after="0" w:line="259" w:lineRule="auto"/>
        <w:rPr>
          <w:rFonts w:ascii="Arial" w:hAnsi="Arial" w:cs="Arial"/>
        </w:rPr>
      </w:pPr>
      <w:r w:rsidRPr="00E66B39">
        <w:rPr>
          <w:rFonts w:ascii="Arial" w:hAnsi="Arial" w:cs="Arial"/>
        </w:rPr>
        <w:t>Các sprint:</w:t>
      </w:r>
    </w:p>
    <w:tbl>
      <w:tblPr>
        <w:tblStyle w:val="TableGrid"/>
        <w:tblW w:w="0" w:type="auto"/>
        <w:tblLook w:val="04A0" w:firstRow="1" w:lastRow="0" w:firstColumn="1" w:lastColumn="0" w:noHBand="0" w:noVBand="1"/>
      </w:tblPr>
      <w:tblGrid>
        <w:gridCol w:w="2928"/>
        <w:gridCol w:w="2977"/>
        <w:gridCol w:w="3098"/>
      </w:tblGrid>
      <w:tr w:rsidR="00123176" w:rsidRPr="00E66B39" w:rsidTr="00B41FA4">
        <w:tc>
          <w:tcPr>
            <w:tcW w:w="31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Sprint</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 xml:space="preserve">Thời gian </w:t>
            </w:r>
          </w:p>
        </w:tc>
        <w:tc>
          <w:tcPr>
            <w:tcW w:w="311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23176" w:rsidRPr="00E66B39" w:rsidRDefault="00123176" w:rsidP="00B41FA4">
            <w:pPr>
              <w:jc w:val="center"/>
              <w:rPr>
                <w:rFonts w:ascii="Arial" w:hAnsi="Arial" w:cs="Arial"/>
                <w:b/>
                <w:szCs w:val="26"/>
              </w:rPr>
            </w:pPr>
            <w:r w:rsidRPr="00E66B39">
              <w:rPr>
                <w:rFonts w:ascii="Arial" w:hAnsi="Arial" w:cs="Arial"/>
                <w:b/>
                <w:szCs w:val="26"/>
              </w:rPr>
              <w:t>Công việc</w:t>
            </w:r>
          </w:p>
        </w:tc>
      </w:tr>
      <w:tr w:rsidR="00123176" w:rsidRPr="00E66B39" w:rsidTr="00B41FA4">
        <w:tc>
          <w:tcPr>
            <w:tcW w:w="3116"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Sprint 1</w:t>
            </w:r>
          </w:p>
        </w:tc>
        <w:tc>
          <w:tcPr>
            <w:tcW w:w="311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03/04/2016 – 24/04/2016</w:t>
            </w:r>
          </w:p>
        </w:tc>
        <w:tc>
          <w:tcPr>
            <w:tcW w:w="311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Tham gia training tại công ty</w:t>
            </w:r>
          </w:p>
          <w:p w:rsidR="00123176" w:rsidRPr="00E66B39" w:rsidRDefault="00123176" w:rsidP="00B41FA4">
            <w:pPr>
              <w:rPr>
                <w:rFonts w:ascii="Arial" w:hAnsi="Arial" w:cs="Arial"/>
                <w:szCs w:val="26"/>
              </w:rPr>
            </w:pPr>
            <w:r w:rsidRPr="00E66B39">
              <w:rPr>
                <w:rFonts w:ascii="Arial" w:hAnsi="Arial" w:cs="Arial"/>
                <w:szCs w:val="26"/>
              </w:rPr>
              <w:t>Tiến hành training lại cho các thành viên trong nhóm</w:t>
            </w:r>
          </w:p>
          <w:p w:rsidR="00123176" w:rsidRPr="00E66B39" w:rsidRDefault="00123176" w:rsidP="00B41FA4">
            <w:pPr>
              <w:rPr>
                <w:rFonts w:ascii="Arial" w:hAnsi="Arial" w:cs="Arial"/>
                <w:szCs w:val="26"/>
              </w:rPr>
            </w:pPr>
            <w:r w:rsidRPr="00E66B39">
              <w:rPr>
                <w:rFonts w:ascii="Arial" w:hAnsi="Arial" w:cs="Arial"/>
                <w:szCs w:val="26"/>
              </w:rPr>
              <w:t>Thiết kế giao diện cho 4 màn hình: danh sách tài khoản, danh sách chứng từ, danh sách bộ phận, danh sách tính chất chứng từ</w:t>
            </w:r>
          </w:p>
        </w:tc>
      </w:tr>
      <w:tr w:rsidR="00123176" w:rsidRPr="00E66B39" w:rsidTr="00B41FA4">
        <w:tc>
          <w:tcPr>
            <w:tcW w:w="3116"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Sprint 2</w:t>
            </w:r>
          </w:p>
        </w:tc>
        <w:tc>
          <w:tcPr>
            <w:tcW w:w="311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24/04/2016 -  15/05/2016</w:t>
            </w:r>
          </w:p>
        </w:tc>
        <w:tc>
          <w:tcPr>
            <w:tcW w:w="311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Thiết kế cơ sở dữ liệu các bảng: CHUNGTU, TINHCHATCHUNGTU, BOPHAN, DOANHNGHIEP, CHINHANH.</w:t>
            </w:r>
          </w:p>
          <w:p w:rsidR="00123176" w:rsidRPr="00E66B39" w:rsidRDefault="00123176" w:rsidP="00B41FA4">
            <w:pPr>
              <w:rPr>
                <w:rFonts w:ascii="Arial" w:hAnsi="Arial" w:cs="Arial"/>
                <w:szCs w:val="26"/>
              </w:rPr>
            </w:pPr>
            <w:r w:rsidRPr="00E66B39">
              <w:rPr>
                <w:rFonts w:ascii="Arial" w:hAnsi="Arial" w:cs="Arial"/>
                <w:szCs w:val="26"/>
              </w:rPr>
              <w:lastRenderedPageBreak/>
              <w:t>Viết service cho bảng TAIKHOAN.</w:t>
            </w:r>
          </w:p>
          <w:p w:rsidR="00123176" w:rsidRPr="00E66B39" w:rsidRDefault="00123176" w:rsidP="00B41FA4">
            <w:pPr>
              <w:rPr>
                <w:rFonts w:ascii="Arial" w:hAnsi="Arial" w:cs="Arial"/>
                <w:szCs w:val="26"/>
              </w:rPr>
            </w:pPr>
            <w:r w:rsidRPr="00E66B39">
              <w:rPr>
                <w:rFonts w:ascii="Arial" w:hAnsi="Arial" w:cs="Arial"/>
                <w:szCs w:val="26"/>
              </w:rPr>
              <w:t>Viết viewmodel list và edit cho chức năng danh sách tài khoản.</w:t>
            </w:r>
          </w:p>
        </w:tc>
      </w:tr>
      <w:tr w:rsidR="00123176" w:rsidRPr="00E66B39" w:rsidTr="00B41FA4">
        <w:tc>
          <w:tcPr>
            <w:tcW w:w="3116"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lastRenderedPageBreak/>
              <w:t>Sprint 3</w:t>
            </w:r>
          </w:p>
        </w:tc>
        <w:tc>
          <w:tcPr>
            <w:tcW w:w="3117"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15/05/2016 – 05/06/2016</w:t>
            </w:r>
          </w:p>
        </w:tc>
        <w:tc>
          <w:tcPr>
            <w:tcW w:w="3117"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Viết service cho bảng CHUNGTU.</w:t>
            </w:r>
          </w:p>
          <w:p w:rsidR="00123176" w:rsidRPr="00E66B39" w:rsidRDefault="00123176" w:rsidP="00B41FA4">
            <w:pPr>
              <w:rPr>
                <w:rFonts w:ascii="Arial" w:hAnsi="Arial" w:cs="Arial"/>
                <w:szCs w:val="26"/>
              </w:rPr>
            </w:pPr>
            <w:r w:rsidRPr="00E66B39">
              <w:rPr>
                <w:rFonts w:ascii="Arial" w:hAnsi="Arial" w:cs="Arial"/>
                <w:szCs w:val="26"/>
              </w:rPr>
              <w:t>Viết service cho bảng BOPHAN.</w:t>
            </w:r>
          </w:p>
          <w:p w:rsidR="00123176" w:rsidRPr="00E66B39" w:rsidRDefault="00123176" w:rsidP="00B41FA4">
            <w:pPr>
              <w:rPr>
                <w:rFonts w:ascii="Arial" w:hAnsi="Arial" w:cs="Arial"/>
                <w:szCs w:val="26"/>
              </w:rPr>
            </w:pPr>
          </w:p>
          <w:p w:rsidR="00123176" w:rsidRPr="00E66B39" w:rsidRDefault="00123176" w:rsidP="00B41FA4">
            <w:pPr>
              <w:rPr>
                <w:rFonts w:ascii="Arial" w:hAnsi="Arial" w:cs="Arial"/>
                <w:szCs w:val="26"/>
              </w:rPr>
            </w:pPr>
            <w:r w:rsidRPr="00E66B39">
              <w:rPr>
                <w:rFonts w:ascii="Arial" w:hAnsi="Arial" w:cs="Arial"/>
                <w:szCs w:val="26"/>
              </w:rPr>
              <w:t>Viết service cho bảng TINHCHATCHUNGTU.</w:t>
            </w:r>
          </w:p>
          <w:p w:rsidR="00123176" w:rsidRPr="00E66B39" w:rsidRDefault="00123176" w:rsidP="00B41FA4">
            <w:pPr>
              <w:rPr>
                <w:rFonts w:ascii="Arial" w:hAnsi="Arial" w:cs="Arial"/>
                <w:szCs w:val="26"/>
              </w:rPr>
            </w:pPr>
          </w:p>
          <w:p w:rsidR="00123176" w:rsidRPr="00E66B39" w:rsidRDefault="00123176" w:rsidP="00B41FA4">
            <w:pPr>
              <w:rPr>
                <w:rFonts w:ascii="Arial" w:hAnsi="Arial" w:cs="Arial"/>
                <w:szCs w:val="26"/>
              </w:rPr>
            </w:pPr>
            <w:r w:rsidRPr="00E66B39">
              <w:rPr>
                <w:rFonts w:ascii="Arial" w:hAnsi="Arial" w:cs="Arial"/>
                <w:szCs w:val="26"/>
              </w:rPr>
              <w:t>Viết viewmodel list và edit cho chức năng danh sách tính chất chứng từ.</w:t>
            </w:r>
          </w:p>
          <w:p w:rsidR="00123176" w:rsidRPr="00E66B39" w:rsidRDefault="00123176" w:rsidP="00B41FA4">
            <w:pPr>
              <w:rPr>
                <w:rFonts w:ascii="Arial" w:hAnsi="Arial" w:cs="Arial"/>
                <w:szCs w:val="26"/>
              </w:rPr>
            </w:pPr>
            <w:r w:rsidRPr="00E66B39">
              <w:rPr>
                <w:rFonts w:ascii="Arial" w:hAnsi="Arial" w:cs="Arial"/>
                <w:szCs w:val="26"/>
              </w:rPr>
              <w:t>Viết viewmodel list và edit cho chức năng danh sách bộ phận.</w:t>
            </w:r>
          </w:p>
          <w:p w:rsidR="00123176" w:rsidRPr="00E66B39" w:rsidRDefault="00123176" w:rsidP="00B41FA4">
            <w:pPr>
              <w:rPr>
                <w:rFonts w:ascii="Arial" w:hAnsi="Arial" w:cs="Arial"/>
                <w:szCs w:val="26"/>
              </w:rPr>
            </w:pPr>
            <w:r w:rsidRPr="00E66B39">
              <w:rPr>
                <w:rFonts w:ascii="Arial" w:hAnsi="Arial" w:cs="Arial"/>
                <w:szCs w:val="26"/>
              </w:rPr>
              <w:t>Viết viewmodel list và edit cho chức năng danh sách chứng từ.</w:t>
            </w:r>
          </w:p>
          <w:p w:rsidR="00123176" w:rsidRPr="00E66B39" w:rsidRDefault="00123176" w:rsidP="00B41FA4">
            <w:pPr>
              <w:rPr>
                <w:rFonts w:ascii="Arial" w:hAnsi="Arial" w:cs="Arial"/>
                <w:szCs w:val="26"/>
              </w:rPr>
            </w:pPr>
            <w:r w:rsidRPr="00E66B39">
              <w:rPr>
                <w:rFonts w:ascii="Arial" w:hAnsi="Arial" w:cs="Arial"/>
                <w:szCs w:val="26"/>
              </w:rPr>
              <w:t>Viết tài liệu</w:t>
            </w:r>
          </w:p>
        </w:tc>
      </w:tr>
    </w:tbl>
    <w:p w:rsidR="00B41FA4" w:rsidRDefault="00B41FA4" w:rsidP="00123176">
      <w:pPr>
        <w:rPr>
          <w:rFonts w:ascii="Arial" w:hAnsi="Arial" w:cs="Arial"/>
        </w:rPr>
      </w:pPr>
    </w:p>
    <w:p w:rsidR="00B41FA4" w:rsidRDefault="00B41FA4">
      <w:pPr>
        <w:spacing w:after="200" w:line="276" w:lineRule="auto"/>
        <w:rPr>
          <w:rFonts w:ascii="Arial" w:hAnsi="Arial" w:cs="Arial"/>
        </w:rPr>
      </w:pPr>
      <w:r>
        <w:rPr>
          <w:rFonts w:ascii="Arial" w:hAnsi="Arial" w:cs="Arial"/>
        </w:rPr>
        <w:br w:type="page"/>
      </w:r>
    </w:p>
    <w:p w:rsidR="00123176" w:rsidRPr="00E66B39" w:rsidRDefault="00123176" w:rsidP="00123176">
      <w:pPr>
        <w:rPr>
          <w:rFonts w:ascii="Arial" w:hAnsi="Arial" w:cs="Arial"/>
        </w:rPr>
      </w:pPr>
    </w:p>
    <w:p w:rsidR="00123176" w:rsidRPr="00E66B39" w:rsidRDefault="00123176" w:rsidP="00A4202A">
      <w:pPr>
        <w:pStyle w:val="Heading1"/>
        <w:keepLines/>
        <w:numPr>
          <w:ilvl w:val="0"/>
          <w:numId w:val="119"/>
        </w:numPr>
        <w:spacing w:before="240" w:after="0" w:line="259" w:lineRule="auto"/>
        <w:rPr>
          <w:rFonts w:ascii="Arial" w:hAnsi="Arial" w:cs="Arial"/>
        </w:rPr>
      </w:pPr>
      <w:r w:rsidRPr="00E66B39">
        <w:rPr>
          <w:rFonts w:ascii="Arial" w:hAnsi="Arial" w:cs="Arial"/>
        </w:rPr>
        <w:t>Tổng kết</w:t>
      </w:r>
    </w:p>
    <w:p w:rsidR="00123176" w:rsidRPr="00E66B39" w:rsidRDefault="00123176" w:rsidP="00123176">
      <w:pPr>
        <w:rPr>
          <w:rFonts w:ascii="Arial" w:hAnsi="Arial" w:cs="Arial"/>
          <w:szCs w:val="26"/>
        </w:rPr>
      </w:pPr>
      <w:r w:rsidRPr="00E66B39">
        <w:rPr>
          <w:rFonts w:ascii="Arial" w:hAnsi="Arial" w:cs="Arial"/>
          <w:szCs w:val="26"/>
        </w:rPr>
        <w:t>Hoàn thành: hiện thực được 4 chức năng tra cứu:</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Chức năng danh sách tài khoản: có thế thêm , xóa , sửa , tìm kiếm theo nhiều thuộc tính.</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Chức năng danh sách tài chứng từ: có thế thêm , xóa , sửa , tìm kiếm theo nhiều thuộc tính.</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Chức năng danh sách bộ phận: có thế thêm , xóa , sửa , tìm kiếm theo nhiều thuộc tính.</w:t>
      </w:r>
    </w:p>
    <w:p w:rsidR="00123176" w:rsidRPr="00E66B39" w:rsidRDefault="00123176" w:rsidP="00A4202A">
      <w:pPr>
        <w:pStyle w:val="ListParagraph"/>
        <w:numPr>
          <w:ilvl w:val="0"/>
          <w:numId w:val="118"/>
        </w:numPr>
        <w:spacing w:after="160" w:line="259" w:lineRule="auto"/>
        <w:jc w:val="left"/>
        <w:rPr>
          <w:rFonts w:ascii="Arial" w:hAnsi="Arial" w:cs="Arial"/>
        </w:rPr>
      </w:pPr>
      <w:r w:rsidRPr="00E66B39">
        <w:rPr>
          <w:rFonts w:ascii="Arial" w:hAnsi="Arial" w:cs="Arial"/>
        </w:rPr>
        <w:t>Chức năng danh sách tính chất chứng từ: có thế thêm , xóa , sửa , tìm kiếm theo nhiều thuộc tính.</w:t>
      </w:r>
    </w:p>
    <w:p w:rsidR="00123176" w:rsidRPr="00E66B39" w:rsidRDefault="00123176" w:rsidP="00123176">
      <w:pPr>
        <w:rPr>
          <w:rFonts w:ascii="Arial" w:hAnsi="Arial" w:cs="Arial"/>
          <w:szCs w:val="26"/>
        </w:rPr>
      </w:pPr>
      <w:r w:rsidRPr="00E66B39">
        <w:rPr>
          <w:rFonts w:ascii="Arial" w:hAnsi="Arial" w:cs="Arial"/>
          <w:szCs w:val="26"/>
        </w:rPr>
        <w:t>Chưa hoàn thành: Các tính năng còn một số bất cập về giao diện và dữ liệu chưa đáp ứng được 100% nhu cầu sử dụng</w:t>
      </w:r>
    </w:p>
    <w:p w:rsidR="00123176" w:rsidRPr="00E66B39" w:rsidRDefault="00123176" w:rsidP="00A4202A">
      <w:pPr>
        <w:pStyle w:val="Heading1"/>
        <w:keepLines/>
        <w:numPr>
          <w:ilvl w:val="0"/>
          <w:numId w:val="119"/>
        </w:numPr>
        <w:spacing w:before="240" w:after="0" w:line="259" w:lineRule="auto"/>
        <w:rPr>
          <w:rFonts w:ascii="Arial" w:hAnsi="Arial" w:cs="Arial"/>
        </w:rPr>
      </w:pPr>
      <w:r w:rsidRPr="00E66B39">
        <w:rPr>
          <w:rFonts w:ascii="Arial" w:hAnsi="Arial" w:cs="Arial"/>
        </w:rPr>
        <w:t>Phân công công việc:</w:t>
      </w:r>
    </w:p>
    <w:tbl>
      <w:tblPr>
        <w:tblStyle w:val="TableGrid"/>
        <w:tblW w:w="10435" w:type="dxa"/>
        <w:tblInd w:w="-365" w:type="dxa"/>
        <w:tblLayout w:type="fixed"/>
        <w:tblLook w:val="04A0" w:firstRow="1" w:lastRow="0" w:firstColumn="1" w:lastColumn="0" w:noHBand="0" w:noVBand="1"/>
      </w:tblPr>
      <w:tblGrid>
        <w:gridCol w:w="1394"/>
        <w:gridCol w:w="2385"/>
        <w:gridCol w:w="2341"/>
        <w:gridCol w:w="2399"/>
        <w:gridCol w:w="1916"/>
      </w:tblGrid>
      <w:tr w:rsidR="00123176" w:rsidRPr="00E66B39" w:rsidTr="00B41FA4">
        <w:tc>
          <w:tcPr>
            <w:tcW w:w="1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23176" w:rsidRPr="00E66B39" w:rsidRDefault="00123176" w:rsidP="00B41FA4">
            <w:pPr>
              <w:jc w:val="center"/>
              <w:rPr>
                <w:rFonts w:ascii="Arial" w:hAnsi="Arial" w:cs="Arial"/>
                <w:b/>
                <w:szCs w:val="26"/>
              </w:rPr>
            </w:pPr>
            <w:r w:rsidRPr="00E66B39">
              <w:rPr>
                <w:rFonts w:ascii="Arial" w:hAnsi="Arial" w:cs="Arial"/>
                <w:b/>
                <w:szCs w:val="26"/>
              </w:rPr>
              <w:t>Thành viên</w:t>
            </w:r>
          </w:p>
        </w:tc>
        <w:tc>
          <w:tcPr>
            <w:tcW w:w="23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Chuẩn bị</w:t>
            </w:r>
          </w:p>
        </w:tc>
        <w:tc>
          <w:tcPr>
            <w:tcW w:w="23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Sprint 1</w:t>
            </w:r>
          </w:p>
        </w:tc>
        <w:tc>
          <w:tcPr>
            <w:tcW w:w="23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Sprint 2</w:t>
            </w:r>
          </w:p>
        </w:tc>
        <w:tc>
          <w:tcPr>
            <w:tcW w:w="19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3176" w:rsidRPr="00E66B39" w:rsidRDefault="00123176" w:rsidP="00B41FA4">
            <w:pPr>
              <w:jc w:val="center"/>
              <w:rPr>
                <w:rFonts w:ascii="Arial" w:hAnsi="Arial" w:cs="Arial"/>
                <w:b/>
                <w:szCs w:val="26"/>
              </w:rPr>
            </w:pPr>
            <w:r w:rsidRPr="00E66B39">
              <w:rPr>
                <w:rFonts w:ascii="Arial" w:hAnsi="Arial" w:cs="Arial"/>
                <w:b/>
                <w:szCs w:val="26"/>
              </w:rPr>
              <w:t>Sprint 3</w:t>
            </w:r>
          </w:p>
        </w:tc>
      </w:tr>
      <w:tr w:rsidR="00123176" w:rsidRPr="00E66B39" w:rsidTr="00B41FA4">
        <w:tc>
          <w:tcPr>
            <w:tcW w:w="1394"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Lê Văn Tiên</w:t>
            </w:r>
          </w:p>
        </w:tc>
        <w:tc>
          <w:tcPr>
            <w:tcW w:w="2385"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t>-Tìm hiểu nghiệp vụ/</w:t>
            </w:r>
          </w:p>
          <w:p w:rsidR="00123176" w:rsidRPr="00E66B39" w:rsidRDefault="00123176" w:rsidP="00B41FA4">
            <w:pPr>
              <w:rPr>
                <w:rFonts w:ascii="Arial" w:hAnsi="Arial" w:cs="Arial"/>
                <w:szCs w:val="26"/>
              </w:rPr>
            </w:pPr>
            <w:r w:rsidRPr="00E66B39">
              <w:rPr>
                <w:rFonts w:ascii="Arial" w:hAnsi="Arial" w:cs="Arial"/>
                <w:szCs w:val="26"/>
              </w:rPr>
              <w:t>-Tham dự buổi training  tại Công ty G-Soft</w:t>
            </w:r>
          </w:p>
          <w:p w:rsidR="00123176" w:rsidRPr="00E66B39" w:rsidRDefault="00123176" w:rsidP="00B41FA4">
            <w:pPr>
              <w:rPr>
                <w:rFonts w:ascii="Arial" w:hAnsi="Arial" w:cs="Arial"/>
                <w:szCs w:val="26"/>
              </w:rPr>
            </w:pPr>
            <w:r w:rsidRPr="00E66B39">
              <w:rPr>
                <w:rFonts w:ascii="Arial" w:hAnsi="Arial" w:cs="Arial"/>
                <w:szCs w:val="26"/>
              </w:rPr>
              <w:t>-Nghiên cứu công nghệ silverlight.</w:t>
            </w:r>
          </w:p>
          <w:p w:rsidR="00123176" w:rsidRPr="00E66B39" w:rsidRDefault="00123176" w:rsidP="00B41FA4">
            <w:pPr>
              <w:rPr>
                <w:rFonts w:ascii="Arial" w:hAnsi="Arial" w:cs="Arial"/>
                <w:szCs w:val="26"/>
              </w:rPr>
            </w:pPr>
            <w:r w:rsidRPr="00E66B39">
              <w:rPr>
                <w:rFonts w:ascii="Arial" w:hAnsi="Arial" w:cs="Arial"/>
                <w:szCs w:val="26"/>
              </w:rPr>
              <w:t>-Nghiên cứu tìm hiểu mô hình MVVM.</w:t>
            </w:r>
          </w:p>
          <w:p w:rsidR="00123176" w:rsidRPr="00E66B39" w:rsidRDefault="00123176" w:rsidP="00B41FA4">
            <w:pPr>
              <w:rPr>
                <w:rFonts w:ascii="Arial" w:hAnsi="Arial" w:cs="Arial"/>
                <w:szCs w:val="26"/>
              </w:rPr>
            </w:pPr>
            <w:r w:rsidRPr="00E66B39">
              <w:rPr>
                <w:rFonts w:ascii="Arial" w:hAnsi="Arial" w:cs="Arial"/>
                <w:szCs w:val="26"/>
              </w:rPr>
              <w:t>-Nghiên cứu công nghệ WPF.</w:t>
            </w:r>
          </w:p>
          <w:p w:rsidR="00123176" w:rsidRPr="00E66B39" w:rsidRDefault="00123176" w:rsidP="00B41FA4">
            <w:pPr>
              <w:rPr>
                <w:rFonts w:ascii="Arial" w:hAnsi="Arial" w:cs="Arial"/>
                <w:szCs w:val="26"/>
              </w:rPr>
            </w:pPr>
            <w:r w:rsidRPr="00E66B39">
              <w:rPr>
                <w:rFonts w:ascii="Arial" w:hAnsi="Arial" w:cs="Arial"/>
                <w:szCs w:val="26"/>
              </w:rPr>
              <w:lastRenderedPageBreak/>
              <w:t>-Nghiên cứu công nghệ WCF.</w:t>
            </w:r>
          </w:p>
          <w:p w:rsidR="00123176" w:rsidRPr="00E66B39" w:rsidRDefault="00123176" w:rsidP="00B41FA4">
            <w:pPr>
              <w:rPr>
                <w:rFonts w:ascii="Arial" w:hAnsi="Arial" w:cs="Arial"/>
                <w:szCs w:val="26"/>
              </w:rPr>
            </w:pPr>
          </w:p>
          <w:p w:rsidR="00123176" w:rsidRPr="00E66B39" w:rsidRDefault="00123176" w:rsidP="00B41FA4">
            <w:pPr>
              <w:rPr>
                <w:rFonts w:ascii="Arial" w:hAnsi="Arial" w:cs="Arial"/>
                <w:szCs w:val="26"/>
              </w:rPr>
            </w:pPr>
            <w:r w:rsidRPr="00E66B39">
              <w:rPr>
                <w:rFonts w:ascii="Arial" w:hAnsi="Arial" w:cs="Arial"/>
                <w:szCs w:val="26"/>
              </w:rPr>
              <w:t>-Trainning lại cho các nhóm và hỗ trợ kỹ thuật khi cần thiết</w:t>
            </w:r>
          </w:p>
          <w:p w:rsidR="00123176" w:rsidRPr="00E66B39" w:rsidRDefault="00123176" w:rsidP="00B41FA4">
            <w:pPr>
              <w:rPr>
                <w:rFonts w:ascii="Arial" w:hAnsi="Arial" w:cs="Arial"/>
                <w:szCs w:val="26"/>
              </w:rPr>
            </w:pPr>
            <w:r w:rsidRPr="00E66B39">
              <w:rPr>
                <w:rFonts w:ascii="Arial" w:hAnsi="Arial" w:cs="Arial"/>
                <w:szCs w:val="26"/>
              </w:rPr>
              <w:t>-Phân chia công việc.</w:t>
            </w:r>
          </w:p>
          <w:p w:rsidR="00123176" w:rsidRPr="00E66B39" w:rsidRDefault="00123176" w:rsidP="00B41FA4">
            <w:pPr>
              <w:rPr>
                <w:rFonts w:ascii="Arial" w:hAnsi="Arial" w:cs="Arial"/>
                <w:szCs w:val="26"/>
              </w:rPr>
            </w:pPr>
            <w:r w:rsidRPr="00E66B39">
              <w:rPr>
                <w:rFonts w:ascii="Arial" w:hAnsi="Arial" w:cs="Arial"/>
                <w:szCs w:val="26"/>
              </w:rPr>
              <w:t xml:space="preserve">- Cài đặt môi trường phát triển </w:t>
            </w:r>
          </w:p>
        </w:tc>
        <w:tc>
          <w:tcPr>
            <w:tcW w:w="2341"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lastRenderedPageBreak/>
              <w:t>-Xây dựng giao diện cho chức năng danh sách tài khoản</w:t>
            </w:r>
          </w:p>
          <w:p w:rsidR="00123176" w:rsidRPr="00E66B39" w:rsidRDefault="00123176" w:rsidP="00B41FA4">
            <w:pPr>
              <w:rPr>
                <w:rFonts w:ascii="Arial" w:hAnsi="Arial" w:cs="Arial"/>
                <w:szCs w:val="26"/>
              </w:rPr>
            </w:pPr>
            <w:r w:rsidRPr="00E66B39">
              <w:rPr>
                <w:rFonts w:ascii="Arial" w:hAnsi="Arial" w:cs="Arial"/>
                <w:szCs w:val="26"/>
              </w:rPr>
              <w:t>- Thiết kế cơ sở dữ liệu cho nhóm mình.</w:t>
            </w:r>
          </w:p>
          <w:p w:rsidR="00123176" w:rsidRPr="00E66B39" w:rsidRDefault="00123176" w:rsidP="00B41FA4">
            <w:pPr>
              <w:rPr>
                <w:rFonts w:ascii="Arial" w:hAnsi="Arial" w:cs="Arial"/>
                <w:szCs w:val="26"/>
              </w:rPr>
            </w:pPr>
            <w:r w:rsidRPr="00E66B39">
              <w:rPr>
                <w:rFonts w:ascii="Arial" w:hAnsi="Arial" w:cs="Arial"/>
                <w:szCs w:val="26"/>
              </w:rPr>
              <w:t>- Trao đổi thảo luận với các nhóm trong phân hệ kế toán để thống nhất cơ sở dữ liệu</w:t>
            </w:r>
          </w:p>
          <w:p w:rsidR="00123176" w:rsidRPr="00E66B39" w:rsidRDefault="00123176" w:rsidP="00B41FA4">
            <w:pPr>
              <w:rPr>
                <w:rFonts w:ascii="Arial" w:hAnsi="Arial" w:cs="Arial"/>
                <w:szCs w:val="26"/>
              </w:rPr>
            </w:pPr>
            <w:r w:rsidRPr="00E66B39">
              <w:rPr>
                <w:rFonts w:ascii="Arial" w:hAnsi="Arial" w:cs="Arial"/>
                <w:szCs w:val="26"/>
              </w:rPr>
              <w:t xml:space="preserve">-Tìm hiểu nghiệp </w:t>
            </w:r>
            <w:r w:rsidRPr="00E66B39">
              <w:rPr>
                <w:rFonts w:ascii="Arial" w:hAnsi="Arial" w:cs="Arial"/>
                <w:szCs w:val="26"/>
              </w:rPr>
              <w:lastRenderedPageBreak/>
              <w:t>vụ kế toán.</w:t>
            </w:r>
          </w:p>
          <w:p w:rsidR="00123176" w:rsidRPr="00E66B39" w:rsidRDefault="00123176" w:rsidP="00B41FA4">
            <w:pPr>
              <w:rPr>
                <w:rFonts w:ascii="Arial" w:hAnsi="Arial" w:cs="Arial"/>
                <w:szCs w:val="26"/>
              </w:rPr>
            </w:pPr>
            <w:r w:rsidRPr="00E66B39">
              <w:rPr>
                <w:rFonts w:ascii="Arial" w:hAnsi="Arial" w:cs="Arial"/>
                <w:szCs w:val="26"/>
              </w:rPr>
              <w:t>- Phân chia công việc trên redmine.</w:t>
            </w:r>
          </w:p>
          <w:p w:rsidR="00123176" w:rsidRPr="00E66B39" w:rsidRDefault="00123176" w:rsidP="00B41FA4">
            <w:pPr>
              <w:rPr>
                <w:rFonts w:ascii="Arial" w:hAnsi="Arial" w:cs="Arial"/>
                <w:szCs w:val="26"/>
              </w:rPr>
            </w:pPr>
            <w:r w:rsidRPr="00E66B39">
              <w:rPr>
                <w:rFonts w:ascii="Arial" w:hAnsi="Arial" w:cs="Arial"/>
                <w:szCs w:val="26"/>
              </w:rPr>
              <w:t>-Nghiên cứu công nghệ quản lý cấu hình git và công cụ source tree và hướng dẫn lại cho nhóm.</w:t>
            </w:r>
          </w:p>
          <w:p w:rsidR="00123176" w:rsidRPr="00E66B39" w:rsidRDefault="00123176" w:rsidP="00B41FA4">
            <w:pPr>
              <w:rPr>
                <w:rFonts w:ascii="Arial" w:hAnsi="Arial" w:cs="Arial"/>
                <w:szCs w:val="26"/>
              </w:rPr>
            </w:pPr>
            <w:r w:rsidRPr="00E66B39">
              <w:rPr>
                <w:rFonts w:ascii="Arial" w:hAnsi="Arial" w:cs="Arial"/>
                <w:szCs w:val="26"/>
              </w:rPr>
              <w:t>-Tạo nhánh riêng cho nhóm trên git sever.</w:t>
            </w:r>
          </w:p>
          <w:p w:rsidR="00123176" w:rsidRPr="00E66B39" w:rsidRDefault="00123176" w:rsidP="00B41FA4">
            <w:pPr>
              <w:rPr>
                <w:rFonts w:ascii="Arial" w:hAnsi="Arial" w:cs="Arial"/>
                <w:szCs w:val="26"/>
              </w:rPr>
            </w:pPr>
            <w:r w:rsidRPr="00E66B39">
              <w:rPr>
                <w:rFonts w:ascii="Arial" w:hAnsi="Arial" w:cs="Arial"/>
                <w:szCs w:val="26"/>
              </w:rPr>
              <w:t>-Tiến hành merge code của các thành viên lại nhánh chung của nhóm.</w:t>
            </w:r>
          </w:p>
          <w:p w:rsidR="00123176" w:rsidRPr="00E66B39" w:rsidRDefault="00123176" w:rsidP="00B41FA4">
            <w:pPr>
              <w:rPr>
                <w:rFonts w:ascii="Arial" w:hAnsi="Arial" w:cs="Arial"/>
                <w:szCs w:val="26"/>
              </w:rPr>
            </w:pPr>
            <w:r w:rsidRPr="00E66B39">
              <w:rPr>
                <w:rFonts w:ascii="Arial" w:hAnsi="Arial" w:cs="Arial"/>
                <w:szCs w:val="26"/>
              </w:rPr>
              <w:t>- Tiên hành merge code của nhóm vào nhánh của lớp với người quản lý cấu hình.</w:t>
            </w:r>
          </w:p>
          <w:p w:rsidR="00123176" w:rsidRPr="00E66B39" w:rsidRDefault="00123176" w:rsidP="00B41FA4">
            <w:pPr>
              <w:rPr>
                <w:rFonts w:ascii="Arial" w:hAnsi="Arial" w:cs="Arial"/>
                <w:szCs w:val="26"/>
              </w:rPr>
            </w:pPr>
            <w:r w:rsidRPr="00E66B39">
              <w:rPr>
                <w:rFonts w:ascii="Arial" w:hAnsi="Arial" w:cs="Arial"/>
                <w:szCs w:val="26"/>
              </w:rPr>
              <w:t>- Họp tổng kết hàng tuần với lớp trưởng và các nhóm truởng khác.</w:t>
            </w:r>
          </w:p>
          <w:p w:rsidR="00123176" w:rsidRPr="00E66B39" w:rsidRDefault="00123176" w:rsidP="00B41FA4">
            <w:pPr>
              <w:rPr>
                <w:rFonts w:ascii="Arial" w:hAnsi="Arial" w:cs="Arial"/>
                <w:szCs w:val="26"/>
              </w:rPr>
            </w:pPr>
            <w:r w:rsidRPr="00E66B39">
              <w:rPr>
                <w:rFonts w:ascii="Arial" w:hAnsi="Arial" w:cs="Arial"/>
                <w:szCs w:val="26"/>
              </w:rPr>
              <w:lastRenderedPageBreak/>
              <w:t>- Thảo luận và góp ý công việc cần làm trong sprint tiếp theo.</w:t>
            </w:r>
          </w:p>
        </w:tc>
        <w:tc>
          <w:tcPr>
            <w:tcW w:w="2399"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lastRenderedPageBreak/>
              <w:t>-Hoàn thiện chức năng danh sách tài khoản: viewmodel, service, store.</w:t>
            </w:r>
          </w:p>
          <w:p w:rsidR="00123176" w:rsidRPr="00E66B39" w:rsidRDefault="00123176" w:rsidP="00B41FA4">
            <w:pPr>
              <w:rPr>
                <w:rFonts w:ascii="Arial" w:hAnsi="Arial" w:cs="Arial"/>
                <w:szCs w:val="26"/>
              </w:rPr>
            </w:pPr>
            <w:r w:rsidRPr="00E66B39">
              <w:rPr>
                <w:rFonts w:ascii="Arial" w:hAnsi="Arial" w:cs="Arial"/>
                <w:szCs w:val="26"/>
              </w:rPr>
              <w:t>- Tiếp tục hoàn thiện cơ sở dữ liệu.</w:t>
            </w:r>
          </w:p>
          <w:p w:rsidR="00123176" w:rsidRPr="00E66B39" w:rsidRDefault="00123176" w:rsidP="00B41FA4">
            <w:pPr>
              <w:rPr>
                <w:rFonts w:ascii="Arial" w:hAnsi="Arial" w:cs="Arial"/>
                <w:szCs w:val="26"/>
              </w:rPr>
            </w:pPr>
            <w:r w:rsidRPr="00E66B39">
              <w:rPr>
                <w:rFonts w:ascii="Arial" w:hAnsi="Arial" w:cs="Arial"/>
                <w:szCs w:val="26"/>
              </w:rPr>
              <w:t>- Hỗ trợ các thành viên khác trong quá trình hiện thực chức năng</w:t>
            </w:r>
          </w:p>
          <w:p w:rsidR="00123176" w:rsidRPr="00E66B39" w:rsidRDefault="00123176" w:rsidP="00B41FA4">
            <w:pPr>
              <w:rPr>
                <w:rFonts w:ascii="Arial" w:hAnsi="Arial" w:cs="Arial"/>
                <w:szCs w:val="26"/>
              </w:rPr>
            </w:pPr>
            <w:r w:rsidRPr="00E66B39">
              <w:rPr>
                <w:rFonts w:ascii="Arial" w:hAnsi="Arial" w:cs="Arial"/>
                <w:szCs w:val="26"/>
              </w:rPr>
              <w:t xml:space="preserve">-Phân công công </w:t>
            </w:r>
            <w:r w:rsidRPr="00E66B39">
              <w:rPr>
                <w:rFonts w:ascii="Arial" w:hAnsi="Arial" w:cs="Arial"/>
                <w:szCs w:val="26"/>
              </w:rPr>
              <w:lastRenderedPageBreak/>
              <w:t>việc trên redmine.</w:t>
            </w:r>
          </w:p>
          <w:p w:rsidR="00123176" w:rsidRPr="00E66B39" w:rsidRDefault="00123176" w:rsidP="00B41FA4">
            <w:pPr>
              <w:rPr>
                <w:rFonts w:ascii="Arial" w:hAnsi="Arial" w:cs="Arial"/>
                <w:szCs w:val="26"/>
              </w:rPr>
            </w:pPr>
            <w:r w:rsidRPr="00E66B39">
              <w:rPr>
                <w:rFonts w:ascii="Arial" w:hAnsi="Arial" w:cs="Arial"/>
                <w:szCs w:val="26"/>
              </w:rPr>
              <w:t>-Tạo nhánh riêng cho nhóm trên git sever.</w:t>
            </w:r>
          </w:p>
          <w:p w:rsidR="00123176" w:rsidRPr="00E66B39" w:rsidRDefault="00123176" w:rsidP="00B41FA4">
            <w:pPr>
              <w:rPr>
                <w:rFonts w:ascii="Arial" w:hAnsi="Arial" w:cs="Arial"/>
                <w:szCs w:val="26"/>
              </w:rPr>
            </w:pPr>
            <w:r w:rsidRPr="00E66B39">
              <w:rPr>
                <w:rFonts w:ascii="Arial" w:hAnsi="Arial" w:cs="Arial"/>
                <w:szCs w:val="26"/>
              </w:rPr>
              <w:t>-Tiến hành merge code của các thành viên lại nhánh chung của nhóm.</w:t>
            </w:r>
          </w:p>
          <w:p w:rsidR="00123176" w:rsidRPr="00E66B39" w:rsidRDefault="00123176" w:rsidP="00B41FA4">
            <w:pPr>
              <w:rPr>
                <w:rFonts w:ascii="Arial" w:hAnsi="Arial" w:cs="Arial"/>
                <w:szCs w:val="26"/>
              </w:rPr>
            </w:pPr>
            <w:r w:rsidRPr="00E66B39">
              <w:rPr>
                <w:rFonts w:ascii="Arial" w:hAnsi="Arial" w:cs="Arial"/>
                <w:szCs w:val="26"/>
              </w:rPr>
              <w:t>- Tiên hành merge code của nhóm vào nhánh của lớp với người quản lý cấu hình.</w:t>
            </w:r>
          </w:p>
          <w:p w:rsidR="00123176" w:rsidRPr="00E66B39" w:rsidRDefault="00123176" w:rsidP="00B41FA4">
            <w:pPr>
              <w:rPr>
                <w:rFonts w:ascii="Arial" w:hAnsi="Arial" w:cs="Arial"/>
                <w:szCs w:val="26"/>
              </w:rPr>
            </w:pPr>
            <w:r w:rsidRPr="00E66B39">
              <w:rPr>
                <w:rFonts w:ascii="Arial" w:hAnsi="Arial" w:cs="Arial"/>
                <w:szCs w:val="26"/>
              </w:rPr>
              <w:t>- Họp tổng kết hàng tuần với lớp trưởng và các nhóm truởng khác.</w:t>
            </w:r>
          </w:p>
          <w:p w:rsidR="00123176" w:rsidRPr="00E66B39" w:rsidRDefault="00123176" w:rsidP="00B41FA4">
            <w:pPr>
              <w:rPr>
                <w:rFonts w:ascii="Arial" w:hAnsi="Arial" w:cs="Arial"/>
                <w:szCs w:val="26"/>
              </w:rPr>
            </w:pPr>
            <w:r w:rsidRPr="00E66B39">
              <w:rPr>
                <w:rFonts w:ascii="Arial" w:hAnsi="Arial" w:cs="Arial"/>
                <w:szCs w:val="26"/>
              </w:rPr>
              <w:t>- Thảo luận và góp ý công việc cần làm trong sprint tiếp theo.</w:t>
            </w:r>
          </w:p>
          <w:p w:rsidR="00123176" w:rsidRPr="00E66B39" w:rsidRDefault="00123176" w:rsidP="00B41FA4">
            <w:pPr>
              <w:rPr>
                <w:rFonts w:ascii="Arial" w:hAnsi="Arial" w:cs="Arial"/>
                <w:szCs w:val="26"/>
              </w:rPr>
            </w:pPr>
          </w:p>
        </w:tc>
        <w:tc>
          <w:tcPr>
            <w:tcW w:w="1916" w:type="dxa"/>
            <w:tcBorders>
              <w:top w:val="single" w:sz="4" w:space="0" w:color="auto"/>
              <w:left w:val="single" w:sz="4" w:space="0" w:color="auto"/>
              <w:bottom w:val="single" w:sz="4" w:space="0" w:color="auto"/>
              <w:right w:val="single" w:sz="4" w:space="0" w:color="auto"/>
            </w:tcBorders>
            <w:hideMark/>
          </w:tcPr>
          <w:p w:rsidR="00123176" w:rsidRPr="00E66B39" w:rsidRDefault="00123176" w:rsidP="00B41FA4">
            <w:pPr>
              <w:rPr>
                <w:rFonts w:ascii="Arial" w:hAnsi="Arial" w:cs="Arial"/>
                <w:szCs w:val="26"/>
              </w:rPr>
            </w:pPr>
            <w:r w:rsidRPr="00E66B39">
              <w:rPr>
                <w:rFonts w:ascii="Arial" w:hAnsi="Arial" w:cs="Arial"/>
                <w:szCs w:val="26"/>
              </w:rPr>
              <w:lastRenderedPageBreak/>
              <w:t>-Phân công công việc trên redmine</w:t>
            </w:r>
          </w:p>
          <w:p w:rsidR="00123176" w:rsidRPr="00E66B39" w:rsidRDefault="00123176" w:rsidP="00B41FA4">
            <w:pPr>
              <w:rPr>
                <w:rFonts w:ascii="Arial" w:hAnsi="Arial" w:cs="Arial"/>
                <w:szCs w:val="26"/>
              </w:rPr>
            </w:pPr>
            <w:r w:rsidRPr="00E66B39">
              <w:rPr>
                <w:rFonts w:ascii="Arial" w:hAnsi="Arial" w:cs="Arial"/>
                <w:szCs w:val="26"/>
              </w:rPr>
              <w:t>-Hộ trợ kỹ thuật cho nhóm</w:t>
            </w:r>
          </w:p>
          <w:p w:rsidR="00123176" w:rsidRPr="00E66B39" w:rsidRDefault="00123176" w:rsidP="00B41FA4">
            <w:pPr>
              <w:rPr>
                <w:rFonts w:ascii="Arial" w:hAnsi="Arial" w:cs="Arial"/>
                <w:szCs w:val="26"/>
              </w:rPr>
            </w:pPr>
            <w:r w:rsidRPr="00E66B39">
              <w:rPr>
                <w:rFonts w:ascii="Arial" w:hAnsi="Arial" w:cs="Arial"/>
                <w:szCs w:val="26"/>
              </w:rPr>
              <w:t>-Tạo nhánh riêng cho nhóm trên git sever.</w:t>
            </w:r>
          </w:p>
          <w:p w:rsidR="00123176" w:rsidRPr="00E66B39" w:rsidRDefault="00123176" w:rsidP="00B41FA4">
            <w:pPr>
              <w:rPr>
                <w:rFonts w:ascii="Arial" w:hAnsi="Arial" w:cs="Arial"/>
                <w:szCs w:val="26"/>
              </w:rPr>
            </w:pPr>
            <w:r w:rsidRPr="00E66B39">
              <w:rPr>
                <w:rFonts w:ascii="Arial" w:hAnsi="Arial" w:cs="Arial"/>
                <w:szCs w:val="26"/>
              </w:rPr>
              <w:t xml:space="preserve">-Tiến hành merge code của các thành </w:t>
            </w:r>
            <w:r w:rsidRPr="00E66B39">
              <w:rPr>
                <w:rFonts w:ascii="Arial" w:hAnsi="Arial" w:cs="Arial"/>
                <w:szCs w:val="26"/>
              </w:rPr>
              <w:lastRenderedPageBreak/>
              <w:t>viên lại nhánh chung của nhóm.</w:t>
            </w:r>
          </w:p>
          <w:p w:rsidR="00123176" w:rsidRPr="00E66B39" w:rsidRDefault="00123176" w:rsidP="00B41FA4">
            <w:pPr>
              <w:rPr>
                <w:rFonts w:ascii="Arial" w:hAnsi="Arial" w:cs="Arial"/>
                <w:szCs w:val="26"/>
              </w:rPr>
            </w:pPr>
            <w:r w:rsidRPr="00E66B39">
              <w:rPr>
                <w:rFonts w:ascii="Arial" w:hAnsi="Arial" w:cs="Arial"/>
                <w:szCs w:val="26"/>
              </w:rPr>
              <w:t>- Tiên hành merge code của nhóm vào nhánh của lớp với người quản lý cấu hình.</w:t>
            </w:r>
          </w:p>
          <w:p w:rsidR="00123176" w:rsidRPr="00E66B39" w:rsidRDefault="00123176" w:rsidP="00B41FA4">
            <w:pPr>
              <w:rPr>
                <w:rFonts w:ascii="Arial" w:hAnsi="Arial" w:cs="Arial"/>
                <w:szCs w:val="26"/>
              </w:rPr>
            </w:pPr>
            <w:r w:rsidRPr="00E66B39">
              <w:rPr>
                <w:rFonts w:ascii="Arial" w:hAnsi="Arial" w:cs="Arial"/>
                <w:szCs w:val="26"/>
              </w:rPr>
              <w:t>- Họp tổng kết hàng tuần với lớp trưởng và các nhóm truởng khác.</w:t>
            </w:r>
          </w:p>
          <w:p w:rsidR="00123176" w:rsidRPr="00E66B39" w:rsidRDefault="00123176" w:rsidP="00B41FA4">
            <w:pPr>
              <w:rPr>
                <w:rFonts w:ascii="Arial" w:hAnsi="Arial" w:cs="Arial"/>
                <w:szCs w:val="26"/>
              </w:rPr>
            </w:pPr>
            <w:r w:rsidRPr="00E66B39">
              <w:rPr>
                <w:rFonts w:ascii="Arial" w:hAnsi="Arial" w:cs="Arial"/>
                <w:szCs w:val="26"/>
              </w:rPr>
              <w:t>- Tìm hiểu và dịch tài liệu về đánh giá dự án.</w:t>
            </w:r>
          </w:p>
        </w:tc>
      </w:tr>
      <w:tr w:rsidR="00123176" w:rsidRPr="00E66B39" w:rsidTr="00B41FA4">
        <w:tc>
          <w:tcPr>
            <w:tcW w:w="1394"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lastRenderedPageBreak/>
              <w:t>Tạ Văn Minh</w:t>
            </w:r>
          </w:p>
        </w:tc>
        <w:tc>
          <w:tcPr>
            <w:tcW w:w="2385"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 Tìm hiểu nghiệp vụ</w:t>
            </w:r>
          </w:p>
          <w:p w:rsidR="00123176" w:rsidRPr="00E66B39" w:rsidRDefault="00123176" w:rsidP="00B41FA4">
            <w:pPr>
              <w:rPr>
                <w:rFonts w:ascii="Arial" w:hAnsi="Arial" w:cs="Arial"/>
                <w:szCs w:val="26"/>
              </w:rPr>
            </w:pPr>
            <w:r w:rsidRPr="00E66B39">
              <w:rPr>
                <w:rFonts w:ascii="Arial" w:hAnsi="Arial" w:cs="Arial"/>
                <w:szCs w:val="26"/>
              </w:rPr>
              <w:t>- Tham dự buổi training của nhóm</w:t>
            </w:r>
          </w:p>
          <w:p w:rsidR="00123176" w:rsidRPr="00E66B39" w:rsidRDefault="00123176" w:rsidP="00B41FA4">
            <w:pPr>
              <w:rPr>
                <w:rFonts w:ascii="Arial" w:hAnsi="Arial" w:cs="Arial"/>
                <w:szCs w:val="26"/>
              </w:rPr>
            </w:pPr>
            <w:r w:rsidRPr="00E66B39">
              <w:rPr>
                <w:rFonts w:ascii="Arial" w:hAnsi="Arial" w:cs="Arial"/>
                <w:szCs w:val="26"/>
              </w:rPr>
              <w:t>- Tìm hiểu công nghệ</w:t>
            </w:r>
          </w:p>
          <w:p w:rsidR="00123176" w:rsidRPr="00E66B39" w:rsidRDefault="00123176" w:rsidP="00B41FA4">
            <w:pPr>
              <w:rPr>
                <w:rFonts w:ascii="Arial" w:hAnsi="Arial" w:cs="Arial"/>
                <w:szCs w:val="26"/>
              </w:rPr>
            </w:pPr>
            <w:r w:rsidRPr="00E66B39">
              <w:rPr>
                <w:rFonts w:ascii="Arial" w:hAnsi="Arial" w:cs="Arial"/>
                <w:szCs w:val="26"/>
              </w:rPr>
              <w:t>- Cài đặt môi trường phát triển</w:t>
            </w:r>
          </w:p>
        </w:tc>
        <w:tc>
          <w:tcPr>
            <w:tcW w:w="2341"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-Xây dựng giao diện cho chức năng danh sách chứng từ</w:t>
            </w:r>
          </w:p>
          <w:p w:rsidR="00123176" w:rsidRPr="00E66B39" w:rsidRDefault="00123176" w:rsidP="00B41FA4">
            <w:pPr>
              <w:rPr>
                <w:rFonts w:ascii="Arial" w:hAnsi="Arial" w:cs="Arial"/>
                <w:szCs w:val="26"/>
              </w:rPr>
            </w:pPr>
            <w:r w:rsidRPr="00E66B39">
              <w:rPr>
                <w:rFonts w:ascii="Arial" w:hAnsi="Arial" w:cs="Arial"/>
                <w:szCs w:val="26"/>
              </w:rPr>
              <w:t>- Xây dựng giao diện cho chức năng danh sách tính chất chứng từ</w:t>
            </w:r>
          </w:p>
          <w:p w:rsidR="00123176" w:rsidRPr="00E66B39" w:rsidRDefault="00123176" w:rsidP="00B41FA4">
            <w:pPr>
              <w:rPr>
                <w:rFonts w:ascii="Arial" w:hAnsi="Arial" w:cs="Arial"/>
                <w:szCs w:val="26"/>
              </w:rPr>
            </w:pPr>
            <w:r w:rsidRPr="00E66B39">
              <w:rPr>
                <w:rFonts w:ascii="Arial" w:hAnsi="Arial" w:cs="Arial"/>
                <w:szCs w:val="26"/>
              </w:rPr>
              <w:t>- Tìm hiểu danh mục chứng từ kế toán theo luật định hiện hành</w:t>
            </w:r>
          </w:p>
        </w:tc>
        <w:tc>
          <w:tcPr>
            <w:tcW w:w="2399"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-Viết service cho bảng CHUNGTU.</w:t>
            </w:r>
          </w:p>
          <w:p w:rsidR="00123176" w:rsidRPr="00E66B39" w:rsidRDefault="00123176" w:rsidP="00B41FA4">
            <w:pPr>
              <w:rPr>
                <w:rFonts w:ascii="Arial" w:hAnsi="Arial" w:cs="Arial"/>
                <w:szCs w:val="26"/>
              </w:rPr>
            </w:pPr>
            <w:r w:rsidRPr="00E66B39">
              <w:rPr>
                <w:rFonts w:ascii="Arial" w:hAnsi="Arial" w:cs="Arial"/>
                <w:szCs w:val="26"/>
              </w:rPr>
              <w:t>-Viết service cho bảng TINHCHATCHUNGTU.</w:t>
            </w:r>
          </w:p>
          <w:p w:rsidR="00123176" w:rsidRPr="00E66B39" w:rsidRDefault="00123176" w:rsidP="00B41FA4">
            <w:pPr>
              <w:rPr>
                <w:rFonts w:ascii="Arial" w:hAnsi="Arial" w:cs="Arial"/>
                <w:szCs w:val="26"/>
              </w:rPr>
            </w:pPr>
            <w:r w:rsidRPr="00E66B39">
              <w:rPr>
                <w:rFonts w:ascii="Arial" w:hAnsi="Arial" w:cs="Arial"/>
                <w:szCs w:val="26"/>
              </w:rPr>
              <w:t>-Viết viewmodel list và edit cho chức năng danh sách tính chất chứng từ.</w:t>
            </w:r>
          </w:p>
          <w:p w:rsidR="00123176" w:rsidRPr="00E66B39" w:rsidRDefault="00123176" w:rsidP="00B41FA4">
            <w:pPr>
              <w:rPr>
                <w:rFonts w:ascii="Arial" w:hAnsi="Arial" w:cs="Arial"/>
                <w:szCs w:val="26"/>
              </w:rPr>
            </w:pPr>
            <w:r w:rsidRPr="00E66B39">
              <w:rPr>
                <w:rFonts w:ascii="Arial" w:hAnsi="Arial" w:cs="Arial"/>
                <w:szCs w:val="26"/>
              </w:rPr>
              <w:t>-Viết viewmodel list và edit cho chức năng danh sách chứng từ.</w:t>
            </w:r>
          </w:p>
          <w:p w:rsidR="00123176" w:rsidRPr="00E66B39" w:rsidRDefault="00123176" w:rsidP="00B41FA4">
            <w:pPr>
              <w:rPr>
                <w:rFonts w:ascii="Arial" w:hAnsi="Arial" w:cs="Arial"/>
                <w:szCs w:val="26"/>
              </w:rPr>
            </w:pPr>
          </w:p>
        </w:tc>
        <w:tc>
          <w:tcPr>
            <w:tcW w:w="1916"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-Hoàn thiện chức năng, sửa lỗi</w:t>
            </w:r>
          </w:p>
          <w:p w:rsidR="00123176" w:rsidRPr="00E66B39" w:rsidRDefault="00123176" w:rsidP="00B41FA4">
            <w:pPr>
              <w:rPr>
                <w:rFonts w:ascii="Arial" w:hAnsi="Arial" w:cs="Arial"/>
                <w:szCs w:val="26"/>
              </w:rPr>
            </w:pPr>
            <w:r w:rsidRPr="00E66B39">
              <w:rPr>
                <w:rFonts w:ascii="Arial" w:hAnsi="Arial" w:cs="Arial"/>
                <w:szCs w:val="26"/>
              </w:rPr>
              <w:t>-Viết tài liệu</w:t>
            </w:r>
          </w:p>
        </w:tc>
      </w:tr>
      <w:tr w:rsidR="00123176" w:rsidRPr="00E66B39" w:rsidTr="00B41FA4">
        <w:tc>
          <w:tcPr>
            <w:tcW w:w="1394"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Trần Văn Vũ Toàn</w:t>
            </w:r>
          </w:p>
        </w:tc>
        <w:tc>
          <w:tcPr>
            <w:tcW w:w="2385"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-Tham gia buổi Trainning nhóm.</w:t>
            </w:r>
          </w:p>
          <w:p w:rsidR="00123176" w:rsidRPr="00E66B39" w:rsidRDefault="00123176" w:rsidP="00B41FA4">
            <w:pPr>
              <w:rPr>
                <w:rFonts w:ascii="Arial" w:hAnsi="Arial" w:cs="Arial"/>
                <w:szCs w:val="26"/>
              </w:rPr>
            </w:pPr>
            <w:r w:rsidRPr="00E66B39">
              <w:rPr>
                <w:rFonts w:ascii="Arial" w:hAnsi="Arial" w:cs="Arial"/>
                <w:szCs w:val="26"/>
              </w:rPr>
              <w:t>-Tìm hiểu công nghệ</w:t>
            </w:r>
          </w:p>
          <w:p w:rsidR="00123176" w:rsidRPr="00E66B39" w:rsidRDefault="00123176" w:rsidP="00B41FA4">
            <w:pPr>
              <w:rPr>
                <w:rFonts w:ascii="Arial" w:hAnsi="Arial" w:cs="Arial"/>
                <w:szCs w:val="26"/>
              </w:rPr>
            </w:pPr>
            <w:r w:rsidRPr="00E66B39">
              <w:rPr>
                <w:rFonts w:ascii="Arial" w:hAnsi="Arial" w:cs="Arial"/>
                <w:szCs w:val="26"/>
              </w:rPr>
              <w:t>- Cài đặt môi trường phát triển.</w:t>
            </w:r>
          </w:p>
          <w:p w:rsidR="00123176" w:rsidRPr="00E66B39" w:rsidRDefault="00123176" w:rsidP="00B41FA4">
            <w:pPr>
              <w:rPr>
                <w:rFonts w:ascii="Arial" w:hAnsi="Arial" w:cs="Arial"/>
                <w:szCs w:val="26"/>
              </w:rPr>
            </w:pPr>
            <w:r w:rsidRPr="00E66B39">
              <w:rPr>
                <w:rFonts w:ascii="Arial" w:hAnsi="Arial" w:cs="Arial"/>
                <w:szCs w:val="26"/>
              </w:rPr>
              <w:lastRenderedPageBreak/>
              <w:t>- Xem các video hướng dẫn của lớp.</w:t>
            </w:r>
          </w:p>
          <w:p w:rsidR="00123176" w:rsidRPr="00E66B39" w:rsidRDefault="00123176" w:rsidP="00B41FA4">
            <w:pPr>
              <w:rPr>
                <w:rFonts w:ascii="Arial" w:hAnsi="Arial" w:cs="Arial"/>
                <w:szCs w:val="26"/>
              </w:rPr>
            </w:pPr>
            <w:r w:rsidRPr="00E66B39">
              <w:rPr>
                <w:rFonts w:ascii="Arial" w:hAnsi="Arial" w:cs="Arial"/>
                <w:szCs w:val="26"/>
              </w:rPr>
              <w:t>- Clone project và tìm hiểu cấu trúc.</w:t>
            </w:r>
          </w:p>
        </w:tc>
        <w:tc>
          <w:tcPr>
            <w:tcW w:w="2341"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lastRenderedPageBreak/>
              <w:t>-Xây dựng giao diện cho chức năng edit danh mục bộ phận.</w:t>
            </w:r>
          </w:p>
          <w:p w:rsidR="00123176" w:rsidRPr="00E66B39" w:rsidRDefault="00123176" w:rsidP="00B41FA4">
            <w:pPr>
              <w:rPr>
                <w:rFonts w:ascii="Arial" w:hAnsi="Arial" w:cs="Arial"/>
                <w:szCs w:val="26"/>
              </w:rPr>
            </w:pPr>
            <w:r w:rsidRPr="00E66B39">
              <w:rPr>
                <w:rFonts w:ascii="Arial" w:hAnsi="Arial" w:cs="Arial"/>
                <w:szCs w:val="26"/>
              </w:rPr>
              <w:t>-Tìm hiểu nghiệp vụ kế toán.</w:t>
            </w:r>
          </w:p>
        </w:tc>
        <w:tc>
          <w:tcPr>
            <w:tcW w:w="2399"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Viết Store procedure, Service cho Danh mục bộ phận.</w:t>
            </w:r>
          </w:p>
          <w:p w:rsidR="00123176" w:rsidRPr="00E66B39" w:rsidRDefault="00123176" w:rsidP="00B41FA4">
            <w:pPr>
              <w:rPr>
                <w:rFonts w:ascii="Arial" w:hAnsi="Arial" w:cs="Arial"/>
                <w:szCs w:val="26"/>
              </w:rPr>
            </w:pPr>
          </w:p>
        </w:tc>
        <w:tc>
          <w:tcPr>
            <w:tcW w:w="1916"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 Viết viewmodel edit cho chức năng danh sách bộ phận.</w:t>
            </w:r>
          </w:p>
          <w:p w:rsidR="00123176" w:rsidRPr="00E66B39" w:rsidRDefault="00123176" w:rsidP="00B41FA4">
            <w:pPr>
              <w:rPr>
                <w:rFonts w:ascii="Arial" w:hAnsi="Arial" w:cs="Arial"/>
                <w:szCs w:val="26"/>
              </w:rPr>
            </w:pPr>
            <w:r w:rsidRPr="00E66B39">
              <w:rPr>
                <w:rFonts w:ascii="Arial" w:hAnsi="Arial" w:cs="Arial"/>
                <w:szCs w:val="26"/>
              </w:rPr>
              <w:t xml:space="preserve">- Merge code với list danh </w:t>
            </w:r>
            <w:r w:rsidRPr="00E66B39">
              <w:rPr>
                <w:rFonts w:ascii="Arial" w:hAnsi="Arial" w:cs="Arial"/>
                <w:szCs w:val="26"/>
              </w:rPr>
              <w:lastRenderedPageBreak/>
              <w:t xml:space="preserve">mục bộ phận. </w:t>
            </w:r>
          </w:p>
          <w:p w:rsidR="00123176" w:rsidRPr="00E66B39" w:rsidRDefault="00123176" w:rsidP="00B41FA4">
            <w:pPr>
              <w:rPr>
                <w:rFonts w:ascii="Arial" w:hAnsi="Arial" w:cs="Arial"/>
                <w:szCs w:val="26"/>
              </w:rPr>
            </w:pPr>
            <w:r w:rsidRPr="00E66B39">
              <w:rPr>
                <w:rFonts w:ascii="Arial" w:hAnsi="Arial" w:cs="Arial"/>
                <w:szCs w:val="26"/>
              </w:rPr>
              <w:t>- Tạo trang test chức năng. Hoàn thiện chức năng.</w:t>
            </w:r>
          </w:p>
          <w:p w:rsidR="00123176" w:rsidRPr="00E66B39" w:rsidRDefault="00123176" w:rsidP="00B41FA4">
            <w:pPr>
              <w:rPr>
                <w:rFonts w:ascii="Arial" w:hAnsi="Arial" w:cs="Arial"/>
                <w:szCs w:val="26"/>
              </w:rPr>
            </w:pPr>
          </w:p>
        </w:tc>
      </w:tr>
      <w:tr w:rsidR="00123176" w:rsidRPr="00E66B39" w:rsidTr="00B41FA4">
        <w:tc>
          <w:tcPr>
            <w:tcW w:w="1394"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lastRenderedPageBreak/>
              <w:t>Trần Thạch Thảo</w:t>
            </w:r>
          </w:p>
        </w:tc>
        <w:tc>
          <w:tcPr>
            <w:tcW w:w="2385"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-Tham gia buổi Trainning nhóm.</w:t>
            </w:r>
          </w:p>
          <w:p w:rsidR="00123176" w:rsidRPr="00E66B39" w:rsidRDefault="00123176" w:rsidP="00B41FA4">
            <w:pPr>
              <w:rPr>
                <w:rFonts w:ascii="Arial" w:hAnsi="Arial" w:cs="Arial"/>
                <w:szCs w:val="26"/>
              </w:rPr>
            </w:pPr>
            <w:r w:rsidRPr="00E66B39">
              <w:rPr>
                <w:rFonts w:ascii="Arial" w:hAnsi="Arial" w:cs="Arial"/>
                <w:szCs w:val="26"/>
              </w:rPr>
              <w:t>-Tìm hiểu công nghệ</w:t>
            </w:r>
          </w:p>
          <w:p w:rsidR="00123176" w:rsidRPr="00E66B39" w:rsidRDefault="00123176" w:rsidP="00B41FA4">
            <w:pPr>
              <w:rPr>
                <w:rFonts w:ascii="Arial" w:hAnsi="Arial" w:cs="Arial"/>
                <w:szCs w:val="26"/>
              </w:rPr>
            </w:pPr>
            <w:r w:rsidRPr="00E66B39">
              <w:rPr>
                <w:rFonts w:ascii="Arial" w:hAnsi="Arial" w:cs="Arial"/>
                <w:szCs w:val="26"/>
              </w:rPr>
              <w:t>- Cài đặt môi trường phát triển.</w:t>
            </w:r>
          </w:p>
          <w:p w:rsidR="00123176" w:rsidRPr="00E66B39" w:rsidRDefault="00123176" w:rsidP="00B41FA4">
            <w:pPr>
              <w:rPr>
                <w:rFonts w:ascii="Arial" w:hAnsi="Arial" w:cs="Arial"/>
                <w:szCs w:val="26"/>
              </w:rPr>
            </w:pPr>
            <w:r w:rsidRPr="00E66B39">
              <w:rPr>
                <w:rFonts w:ascii="Arial" w:hAnsi="Arial" w:cs="Arial"/>
                <w:szCs w:val="26"/>
              </w:rPr>
              <w:t>- Xem các video hướng dẫn của lớp.</w:t>
            </w:r>
          </w:p>
          <w:p w:rsidR="00123176" w:rsidRPr="00E66B39" w:rsidRDefault="00123176" w:rsidP="00B41FA4">
            <w:pPr>
              <w:rPr>
                <w:rFonts w:ascii="Arial" w:hAnsi="Arial" w:cs="Arial"/>
                <w:szCs w:val="26"/>
              </w:rPr>
            </w:pPr>
            <w:r w:rsidRPr="00E66B39">
              <w:rPr>
                <w:rFonts w:ascii="Arial" w:hAnsi="Arial" w:cs="Arial"/>
                <w:szCs w:val="26"/>
              </w:rPr>
              <w:t>- Clone project và tìm hiểu cấu trúc.</w:t>
            </w:r>
          </w:p>
        </w:tc>
        <w:tc>
          <w:tcPr>
            <w:tcW w:w="2341"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-Xây dựng giao diện cho chức năng list danh mục bộ phận.</w:t>
            </w:r>
          </w:p>
          <w:p w:rsidR="00123176" w:rsidRPr="00E66B39" w:rsidRDefault="00123176" w:rsidP="00B41FA4">
            <w:pPr>
              <w:rPr>
                <w:rFonts w:ascii="Arial" w:hAnsi="Arial" w:cs="Arial"/>
                <w:szCs w:val="26"/>
              </w:rPr>
            </w:pPr>
            <w:r w:rsidRPr="00E66B39">
              <w:rPr>
                <w:rFonts w:ascii="Arial" w:hAnsi="Arial" w:cs="Arial"/>
                <w:szCs w:val="26"/>
              </w:rPr>
              <w:t>-Tìm hiểu nghiệp vụ kế toán.</w:t>
            </w:r>
          </w:p>
        </w:tc>
        <w:tc>
          <w:tcPr>
            <w:tcW w:w="2399"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Viết Store procedure, Service cho Danh mục bộ phận.</w:t>
            </w:r>
          </w:p>
          <w:p w:rsidR="00123176" w:rsidRPr="00E66B39" w:rsidRDefault="00123176" w:rsidP="00B41FA4">
            <w:pPr>
              <w:rPr>
                <w:rFonts w:ascii="Arial" w:hAnsi="Arial" w:cs="Arial"/>
                <w:szCs w:val="26"/>
              </w:rPr>
            </w:pPr>
          </w:p>
        </w:tc>
        <w:tc>
          <w:tcPr>
            <w:tcW w:w="1916"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Viết viewmodel list cho chức năng danh sách bộ phận, tạo trang test chức năng. Hoàn thiện chức năng.</w:t>
            </w:r>
          </w:p>
          <w:p w:rsidR="00123176" w:rsidRPr="00E66B39" w:rsidRDefault="00123176" w:rsidP="00B41FA4">
            <w:pPr>
              <w:rPr>
                <w:rFonts w:ascii="Arial" w:hAnsi="Arial" w:cs="Arial"/>
                <w:szCs w:val="26"/>
              </w:rPr>
            </w:pPr>
          </w:p>
        </w:tc>
      </w:tr>
      <w:tr w:rsidR="00123176" w:rsidRPr="00E66B39" w:rsidTr="00B41FA4">
        <w:tc>
          <w:tcPr>
            <w:tcW w:w="1394"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Nguyễn Văn Thuyền</w:t>
            </w:r>
          </w:p>
        </w:tc>
        <w:tc>
          <w:tcPr>
            <w:tcW w:w="2385"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-Tham gia buổi Training nhóm.</w:t>
            </w:r>
          </w:p>
          <w:p w:rsidR="00123176" w:rsidRPr="00E66B39" w:rsidRDefault="00123176" w:rsidP="00B41FA4">
            <w:pPr>
              <w:rPr>
                <w:rFonts w:ascii="Arial" w:hAnsi="Arial" w:cs="Arial"/>
                <w:szCs w:val="26"/>
              </w:rPr>
            </w:pPr>
            <w:r w:rsidRPr="00E66B39">
              <w:rPr>
                <w:rFonts w:ascii="Arial" w:hAnsi="Arial" w:cs="Arial"/>
                <w:szCs w:val="26"/>
              </w:rPr>
              <w:t>-Tìm hiểu công nghệ</w:t>
            </w:r>
          </w:p>
          <w:p w:rsidR="00123176" w:rsidRPr="00E66B39" w:rsidRDefault="00123176" w:rsidP="00B41FA4">
            <w:pPr>
              <w:rPr>
                <w:rFonts w:ascii="Arial" w:hAnsi="Arial" w:cs="Arial"/>
                <w:szCs w:val="26"/>
              </w:rPr>
            </w:pPr>
            <w:r w:rsidRPr="00E66B39">
              <w:rPr>
                <w:rFonts w:ascii="Arial" w:hAnsi="Arial" w:cs="Arial"/>
                <w:szCs w:val="26"/>
              </w:rPr>
              <w:t>-Tìm hiểu mô hình MVVM</w:t>
            </w:r>
          </w:p>
          <w:p w:rsidR="00123176" w:rsidRPr="00E66B39" w:rsidRDefault="00123176" w:rsidP="00B41FA4">
            <w:pPr>
              <w:rPr>
                <w:rFonts w:ascii="Arial" w:hAnsi="Arial" w:cs="Arial"/>
                <w:szCs w:val="26"/>
              </w:rPr>
            </w:pPr>
            <w:r w:rsidRPr="00E66B39">
              <w:rPr>
                <w:rFonts w:ascii="Arial" w:hAnsi="Arial" w:cs="Arial"/>
                <w:szCs w:val="26"/>
              </w:rPr>
              <w:t>-Cài đặt môi trường phát triển.</w:t>
            </w:r>
          </w:p>
          <w:p w:rsidR="00123176" w:rsidRPr="00E66B39" w:rsidRDefault="00123176" w:rsidP="00B41FA4">
            <w:pPr>
              <w:rPr>
                <w:rFonts w:ascii="Arial" w:hAnsi="Arial" w:cs="Arial"/>
                <w:szCs w:val="26"/>
              </w:rPr>
            </w:pPr>
            <w:r w:rsidRPr="00E66B39">
              <w:rPr>
                <w:rFonts w:ascii="Arial" w:hAnsi="Arial" w:cs="Arial"/>
                <w:szCs w:val="26"/>
              </w:rPr>
              <w:lastRenderedPageBreak/>
              <w:t>Xem video hướng dẫn của lớp.</w:t>
            </w:r>
          </w:p>
          <w:p w:rsidR="00123176" w:rsidRPr="00E66B39" w:rsidRDefault="00123176" w:rsidP="00B41FA4">
            <w:pPr>
              <w:rPr>
                <w:rFonts w:ascii="Arial" w:hAnsi="Arial" w:cs="Arial"/>
                <w:szCs w:val="26"/>
              </w:rPr>
            </w:pPr>
            <w:r w:rsidRPr="00E66B39">
              <w:rPr>
                <w:rFonts w:ascii="Arial" w:hAnsi="Arial" w:cs="Arial"/>
                <w:szCs w:val="26"/>
              </w:rPr>
              <w:t>-Clone project và tìm hiểu rõ hơn về cấu trúc MVVM.</w:t>
            </w:r>
          </w:p>
        </w:tc>
        <w:tc>
          <w:tcPr>
            <w:tcW w:w="2341"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lastRenderedPageBreak/>
              <w:t>-Xây dựng giao diện cho chức năng edit danh mục tài khoản.</w:t>
            </w:r>
          </w:p>
          <w:p w:rsidR="00123176" w:rsidRPr="00E66B39" w:rsidRDefault="00123176" w:rsidP="00B41FA4">
            <w:pPr>
              <w:rPr>
                <w:rFonts w:ascii="Arial" w:hAnsi="Arial" w:cs="Arial"/>
                <w:szCs w:val="26"/>
              </w:rPr>
            </w:pPr>
            <w:r w:rsidRPr="00E66B39">
              <w:rPr>
                <w:rFonts w:ascii="Arial" w:hAnsi="Arial" w:cs="Arial"/>
                <w:szCs w:val="26"/>
              </w:rPr>
              <w:t>-Thiết kế cơ sở dữ liệu.</w:t>
            </w:r>
          </w:p>
          <w:p w:rsidR="00123176" w:rsidRPr="00E66B39" w:rsidRDefault="00123176" w:rsidP="00B41FA4">
            <w:pPr>
              <w:rPr>
                <w:rFonts w:ascii="Arial" w:hAnsi="Arial" w:cs="Arial"/>
                <w:szCs w:val="26"/>
              </w:rPr>
            </w:pPr>
            <w:r w:rsidRPr="00E66B39">
              <w:rPr>
                <w:rFonts w:ascii="Arial" w:hAnsi="Arial" w:cs="Arial"/>
                <w:szCs w:val="26"/>
              </w:rPr>
              <w:t>-Tìm hiểu nghiệp vụ kế toán.</w:t>
            </w:r>
          </w:p>
        </w:tc>
        <w:tc>
          <w:tcPr>
            <w:tcW w:w="2399"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-Update cơ sở dữ liệu.</w:t>
            </w:r>
          </w:p>
          <w:p w:rsidR="00123176" w:rsidRPr="00E66B39" w:rsidRDefault="00123176" w:rsidP="00B41FA4">
            <w:pPr>
              <w:rPr>
                <w:rFonts w:ascii="Arial" w:hAnsi="Arial" w:cs="Arial"/>
                <w:szCs w:val="26"/>
              </w:rPr>
            </w:pPr>
            <w:r w:rsidRPr="00E66B39">
              <w:rPr>
                <w:rFonts w:ascii="Arial" w:hAnsi="Arial" w:cs="Arial"/>
                <w:szCs w:val="26"/>
              </w:rPr>
              <w:t>-Viết store, Service cho Danh mục tài khoản.</w:t>
            </w:r>
          </w:p>
          <w:p w:rsidR="00123176" w:rsidRPr="00E66B39" w:rsidRDefault="00123176" w:rsidP="00B41FA4">
            <w:pPr>
              <w:rPr>
                <w:rFonts w:ascii="Arial" w:hAnsi="Arial" w:cs="Arial"/>
                <w:szCs w:val="26"/>
              </w:rPr>
            </w:pPr>
            <w:r w:rsidRPr="00E66B39">
              <w:rPr>
                <w:rFonts w:ascii="Arial" w:hAnsi="Arial" w:cs="Arial"/>
                <w:szCs w:val="26"/>
              </w:rPr>
              <w:t xml:space="preserve">-Viết viewmodel edit cho danh mục tài khoản. Hoàn </w:t>
            </w:r>
            <w:r w:rsidRPr="00E66B39">
              <w:rPr>
                <w:rFonts w:ascii="Arial" w:hAnsi="Arial" w:cs="Arial"/>
                <w:szCs w:val="26"/>
              </w:rPr>
              <w:lastRenderedPageBreak/>
              <w:t>thiện chức năng.</w:t>
            </w:r>
          </w:p>
        </w:tc>
        <w:tc>
          <w:tcPr>
            <w:tcW w:w="1916"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lastRenderedPageBreak/>
              <w:t>-Hỗ trợ kỹ thuật cho các thành viên trong nhóm</w:t>
            </w:r>
          </w:p>
        </w:tc>
      </w:tr>
      <w:tr w:rsidR="00123176" w:rsidRPr="00E66B39" w:rsidTr="00B41FA4">
        <w:tc>
          <w:tcPr>
            <w:tcW w:w="1394"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Tăng Bá Tuấn</w:t>
            </w:r>
          </w:p>
        </w:tc>
        <w:tc>
          <w:tcPr>
            <w:tcW w:w="2385"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Tìm hiểu nghiệp vụ</w:t>
            </w:r>
          </w:p>
          <w:p w:rsidR="00123176" w:rsidRPr="00E66B39" w:rsidRDefault="00123176" w:rsidP="00B41FA4">
            <w:pPr>
              <w:rPr>
                <w:rFonts w:ascii="Arial" w:hAnsi="Arial" w:cs="Arial"/>
                <w:szCs w:val="26"/>
              </w:rPr>
            </w:pPr>
            <w:r w:rsidRPr="00E66B39">
              <w:rPr>
                <w:rFonts w:ascii="Arial" w:hAnsi="Arial" w:cs="Arial"/>
                <w:szCs w:val="26"/>
              </w:rPr>
              <w:t>Tìm hiểu công nghệ</w:t>
            </w:r>
          </w:p>
          <w:p w:rsidR="00123176" w:rsidRPr="00E66B39" w:rsidRDefault="00123176" w:rsidP="00B41FA4">
            <w:pPr>
              <w:rPr>
                <w:rFonts w:ascii="Arial" w:hAnsi="Arial" w:cs="Arial"/>
                <w:szCs w:val="26"/>
              </w:rPr>
            </w:pPr>
            <w:r w:rsidRPr="00E66B39">
              <w:rPr>
                <w:rFonts w:ascii="Arial" w:hAnsi="Arial" w:cs="Arial"/>
                <w:szCs w:val="26"/>
              </w:rPr>
              <w:t>Cài đặt môi trường phát triển dự án</w:t>
            </w:r>
          </w:p>
          <w:p w:rsidR="00123176" w:rsidRPr="00E66B39" w:rsidRDefault="00123176" w:rsidP="00B41FA4">
            <w:pPr>
              <w:rPr>
                <w:rFonts w:ascii="Arial" w:hAnsi="Arial" w:cs="Arial"/>
                <w:szCs w:val="26"/>
              </w:rPr>
            </w:pPr>
            <w:r w:rsidRPr="00E66B39">
              <w:rPr>
                <w:rFonts w:ascii="Arial" w:hAnsi="Arial" w:cs="Arial"/>
                <w:szCs w:val="26"/>
              </w:rPr>
              <w:t>Tham gia buổi training của nhóm về dự án.</w:t>
            </w:r>
          </w:p>
          <w:p w:rsidR="00123176" w:rsidRPr="00E66B39" w:rsidRDefault="00123176" w:rsidP="00B41FA4">
            <w:pPr>
              <w:rPr>
                <w:rFonts w:ascii="Arial" w:hAnsi="Arial" w:cs="Arial"/>
                <w:szCs w:val="26"/>
              </w:rPr>
            </w:pPr>
            <w:r w:rsidRPr="00E66B39">
              <w:rPr>
                <w:rFonts w:ascii="Arial" w:hAnsi="Arial" w:cs="Arial"/>
                <w:szCs w:val="26"/>
              </w:rPr>
              <w:t>Hỗ trợ các thành viên trong nhóm về git</w:t>
            </w:r>
          </w:p>
        </w:tc>
        <w:tc>
          <w:tcPr>
            <w:tcW w:w="2341"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Xây dựng giao diện chức năng chỉnh sửa chứng từ.</w:t>
            </w:r>
          </w:p>
          <w:p w:rsidR="00123176" w:rsidRPr="00E66B39" w:rsidRDefault="00123176" w:rsidP="00B41FA4">
            <w:pPr>
              <w:rPr>
                <w:rFonts w:ascii="Arial" w:hAnsi="Arial" w:cs="Arial"/>
                <w:szCs w:val="26"/>
              </w:rPr>
            </w:pPr>
            <w:r w:rsidRPr="00E66B39">
              <w:rPr>
                <w:rFonts w:ascii="Arial" w:hAnsi="Arial" w:cs="Arial"/>
                <w:szCs w:val="26"/>
              </w:rPr>
              <w:t>Trao đổi thảo luận với các nhóm trong phân hệ kế toán để thống nhất cơ sở dữ liệu</w:t>
            </w:r>
          </w:p>
          <w:p w:rsidR="00123176" w:rsidRPr="00E66B39" w:rsidRDefault="00123176" w:rsidP="00B41FA4">
            <w:pPr>
              <w:rPr>
                <w:rFonts w:ascii="Arial" w:hAnsi="Arial" w:cs="Arial"/>
                <w:szCs w:val="26"/>
              </w:rPr>
            </w:pPr>
            <w:r w:rsidRPr="00E66B39">
              <w:rPr>
                <w:rFonts w:ascii="Arial" w:hAnsi="Arial" w:cs="Arial"/>
                <w:szCs w:val="26"/>
              </w:rPr>
              <w:t>Tìm hiểu nghiệp vụ kế toán.</w:t>
            </w:r>
          </w:p>
          <w:p w:rsidR="00123176" w:rsidRPr="00E66B39" w:rsidRDefault="00123176" w:rsidP="00B41FA4">
            <w:pPr>
              <w:rPr>
                <w:rFonts w:ascii="Arial" w:hAnsi="Arial" w:cs="Arial"/>
                <w:szCs w:val="26"/>
              </w:rPr>
            </w:pPr>
          </w:p>
        </w:tc>
        <w:tc>
          <w:tcPr>
            <w:tcW w:w="2399"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Tiếp nhận công việc được phân chia</w:t>
            </w:r>
          </w:p>
          <w:p w:rsidR="00123176" w:rsidRPr="00E66B39" w:rsidRDefault="00123176" w:rsidP="00B41FA4">
            <w:pPr>
              <w:rPr>
                <w:rFonts w:ascii="Arial" w:hAnsi="Arial" w:cs="Arial"/>
                <w:szCs w:val="26"/>
              </w:rPr>
            </w:pPr>
            <w:r w:rsidRPr="00E66B39">
              <w:rPr>
                <w:rFonts w:ascii="Arial" w:hAnsi="Arial" w:cs="Arial"/>
                <w:szCs w:val="26"/>
              </w:rPr>
              <w:t>Tìm hiểu các tài liệu có liên quan đến công việc</w:t>
            </w:r>
          </w:p>
          <w:p w:rsidR="00123176" w:rsidRPr="00E66B39" w:rsidRDefault="00123176" w:rsidP="00B41FA4">
            <w:pPr>
              <w:rPr>
                <w:rFonts w:ascii="Arial" w:hAnsi="Arial" w:cs="Arial"/>
                <w:szCs w:val="26"/>
              </w:rPr>
            </w:pPr>
            <w:r w:rsidRPr="00E66B39">
              <w:rPr>
                <w:rFonts w:ascii="Arial" w:hAnsi="Arial" w:cs="Arial"/>
                <w:szCs w:val="26"/>
              </w:rPr>
              <w:t>Viết code cho chức năng chỉnh sửa chứng từ</w:t>
            </w:r>
          </w:p>
          <w:p w:rsidR="00123176" w:rsidRPr="00E66B39" w:rsidRDefault="00123176" w:rsidP="00B41FA4">
            <w:pPr>
              <w:rPr>
                <w:rFonts w:ascii="Arial" w:hAnsi="Arial" w:cs="Arial"/>
                <w:szCs w:val="26"/>
              </w:rPr>
            </w:pPr>
          </w:p>
        </w:tc>
        <w:tc>
          <w:tcPr>
            <w:tcW w:w="1916" w:type="dxa"/>
            <w:tcBorders>
              <w:top w:val="single" w:sz="4" w:space="0" w:color="auto"/>
              <w:left w:val="single" w:sz="4" w:space="0" w:color="auto"/>
              <w:bottom w:val="single" w:sz="4" w:space="0" w:color="auto"/>
              <w:right w:val="single" w:sz="4" w:space="0" w:color="auto"/>
            </w:tcBorders>
          </w:tcPr>
          <w:p w:rsidR="00123176" w:rsidRPr="00E66B39" w:rsidRDefault="00123176" w:rsidP="00B41FA4">
            <w:pPr>
              <w:rPr>
                <w:rFonts w:ascii="Arial" w:hAnsi="Arial" w:cs="Arial"/>
                <w:szCs w:val="26"/>
              </w:rPr>
            </w:pPr>
            <w:r w:rsidRPr="00E66B39">
              <w:rPr>
                <w:rFonts w:ascii="Arial" w:hAnsi="Arial" w:cs="Arial"/>
                <w:szCs w:val="26"/>
              </w:rPr>
              <w:t>Tiếp nhận công việc của nhóm trưởng phân chia.</w:t>
            </w:r>
          </w:p>
          <w:p w:rsidR="00123176" w:rsidRPr="00E66B39" w:rsidRDefault="00123176" w:rsidP="00B41FA4">
            <w:pPr>
              <w:rPr>
                <w:rFonts w:ascii="Arial" w:hAnsi="Arial" w:cs="Arial"/>
                <w:szCs w:val="26"/>
              </w:rPr>
            </w:pPr>
            <w:r w:rsidRPr="00E66B39">
              <w:rPr>
                <w:rFonts w:ascii="Arial" w:hAnsi="Arial" w:cs="Arial"/>
                <w:szCs w:val="26"/>
              </w:rPr>
              <w:t>Trao đổi thảo luận với các thành viên trong nhóm về công việc</w:t>
            </w:r>
          </w:p>
        </w:tc>
      </w:tr>
    </w:tbl>
    <w:p w:rsidR="00123176" w:rsidRPr="00E66B39" w:rsidRDefault="00123176" w:rsidP="00123176">
      <w:pPr>
        <w:rPr>
          <w:rFonts w:ascii="Arial" w:hAnsi="Arial" w:cs="Arial"/>
        </w:rPr>
      </w:pPr>
    </w:p>
    <w:p w:rsidR="00055007" w:rsidRDefault="00055007">
      <w:pPr>
        <w:spacing w:after="200" w:line="276" w:lineRule="auto"/>
        <w:rPr>
          <w:rFonts w:ascii="Arial" w:hAnsi="Arial" w:cs="Arial"/>
          <w:szCs w:val="26"/>
          <w:lang w:val="en-US"/>
        </w:rPr>
      </w:pPr>
      <w:r>
        <w:rPr>
          <w:rFonts w:ascii="Arial" w:hAnsi="Arial" w:cs="Arial"/>
        </w:rPr>
        <w:br w:type="page"/>
      </w:r>
    </w:p>
    <w:p w:rsidR="00055007" w:rsidRPr="008F2206" w:rsidRDefault="00055007" w:rsidP="00055007">
      <w:pPr>
        <w:pStyle w:val="BodyText"/>
        <w:spacing w:before="5"/>
        <w:ind w:firstLine="1843"/>
        <w:rPr>
          <w:rFonts w:ascii="Arial" w:hAnsi="Arial" w:cs="Arial"/>
        </w:rPr>
      </w:pPr>
    </w:p>
    <w:p w:rsidR="00055007" w:rsidRPr="008F2206" w:rsidRDefault="00055007" w:rsidP="00055007">
      <w:pPr>
        <w:pStyle w:val="BodyText"/>
        <w:spacing w:line="87" w:lineRule="exact"/>
        <w:ind w:left="2888" w:hanging="620"/>
        <w:rPr>
          <w:rFonts w:ascii="Arial" w:hAnsi="Arial" w:cs="Arial"/>
        </w:rPr>
      </w:pPr>
    </w:p>
    <w:p w:rsidR="00B41FA4" w:rsidRPr="00955CC8" w:rsidRDefault="00B41FA4" w:rsidP="00B41FA4">
      <w:pPr>
        <w:ind w:firstLine="720"/>
        <w:rPr>
          <w:rFonts w:ascii="Times New Roman" w:hAnsi="Times New Roman" w:cs="Times New Roman"/>
          <w:b/>
          <w:sz w:val="28"/>
          <w:szCs w:val="28"/>
          <w:shd w:val="clear" w:color="auto" w:fill="FFFFFF"/>
        </w:rPr>
      </w:pPr>
      <w:r w:rsidRPr="00955CC8">
        <w:rPr>
          <w:rFonts w:ascii="Times New Roman" w:hAnsi="Times New Roman" w:cs="Times New Roman"/>
          <w:b/>
          <w:sz w:val="28"/>
          <w:szCs w:val="28"/>
        </w:rPr>
        <w:t xml:space="preserve">Đề tài: </w:t>
      </w:r>
      <w:r w:rsidRPr="00955CC8">
        <w:rPr>
          <w:rFonts w:ascii="Times New Roman" w:hAnsi="Times New Roman" w:cs="Times New Roman"/>
          <w:b/>
          <w:sz w:val="28"/>
          <w:szCs w:val="28"/>
          <w:shd w:val="clear" w:color="auto" w:fill="FFFFFF"/>
        </w:rPr>
        <w:t>Xây dựng hệ thống ERP cho Công ty SBA</w:t>
      </w:r>
    </w:p>
    <w:p w:rsidR="00B41FA4" w:rsidRPr="00D01A4D" w:rsidRDefault="00B41FA4" w:rsidP="00B41FA4">
      <w:pPr>
        <w:ind w:left="1440"/>
        <w:rPr>
          <w:rFonts w:ascii="Times New Roman" w:hAnsi="Times New Roman" w:cs="Times New Roman"/>
          <w:b/>
          <w:sz w:val="28"/>
          <w:szCs w:val="28"/>
        </w:rPr>
      </w:pPr>
      <w:r w:rsidRPr="00D01A4D">
        <w:rPr>
          <w:rFonts w:ascii="Times New Roman" w:hAnsi="Times New Roman" w:cs="Times New Roman"/>
          <w:b/>
          <w:sz w:val="28"/>
          <w:szCs w:val="28"/>
        </w:rPr>
        <w:t>Module: Kế toán quản trị</w:t>
      </w:r>
    </w:p>
    <w:p w:rsidR="00B41FA4" w:rsidRPr="00D01A4D" w:rsidRDefault="00B41FA4" w:rsidP="00B41FA4">
      <w:pPr>
        <w:ind w:left="1440"/>
        <w:jc w:val="both"/>
        <w:rPr>
          <w:rFonts w:ascii="Times New Roman" w:hAnsi="Times New Roman" w:cs="Times New Roman"/>
          <w:sz w:val="28"/>
          <w:szCs w:val="28"/>
        </w:rPr>
      </w:pPr>
      <w:r w:rsidRPr="00D01A4D">
        <w:rPr>
          <w:rFonts w:ascii="Times New Roman" w:hAnsi="Times New Roman" w:cs="Times New Roman"/>
          <w:b/>
          <w:sz w:val="28"/>
          <w:szCs w:val="28"/>
        </w:rPr>
        <w:t>Giảng viên hướng dẫn</w:t>
      </w:r>
      <w:r w:rsidRPr="00D01A4D">
        <w:rPr>
          <w:rFonts w:ascii="Times New Roman" w:hAnsi="Times New Roman" w:cs="Times New Roman"/>
          <w:sz w:val="28"/>
          <w:szCs w:val="28"/>
        </w:rPr>
        <w:t xml:space="preserve">: </w:t>
      </w:r>
      <w:r w:rsidRPr="00D01A4D">
        <w:rPr>
          <w:rFonts w:ascii="Times New Roman" w:hAnsi="Times New Roman" w:cs="Times New Roman"/>
          <w:b/>
          <w:sz w:val="28"/>
          <w:szCs w:val="28"/>
        </w:rPr>
        <w:t>ThS. Phan Trung Hiếu</w:t>
      </w:r>
    </w:p>
    <w:p w:rsidR="00B41FA4" w:rsidRPr="00D01A4D" w:rsidRDefault="00B41FA4" w:rsidP="00B41FA4">
      <w:pPr>
        <w:ind w:left="1440"/>
        <w:jc w:val="both"/>
        <w:rPr>
          <w:rFonts w:ascii="Times New Roman" w:hAnsi="Times New Roman" w:cs="Times New Roman"/>
          <w:b/>
          <w:sz w:val="28"/>
          <w:szCs w:val="28"/>
        </w:rPr>
      </w:pPr>
      <w:r w:rsidRPr="00D01A4D">
        <w:rPr>
          <w:rFonts w:ascii="Times New Roman" w:hAnsi="Times New Roman" w:cs="Times New Roman"/>
          <w:b/>
          <w:sz w:val="28"/>
          <w:szCs w:val="28"/>
        </w:rPr>
        <w:t>Lớp: SE214.G22</w:t>
      </w:r>
    </w:p>
    <w:p w:rsidR="00B41FA4" w:rsidRPr="00D01A4D" w:rsidRDefault="00B41FA4" w:rsidP="00B41FA4">
      <w:pPr>
        <w:ind w:left="1440"/>
        <w:jc w:val="both"/>
        <w:rPr>
          <w:rFonts w:ascii="Times New Roman" w:hAnsi="Times New Roman" w:cs="Times New Roman"/>
          <w:b/>
          <w:sz w:val="28"/>
          <w:szCs w:val="28"/>
        </w:rPr>
      </w:pPr>
      <w:r w:rsidRPr="00D01A4D">
        <w:rPr>
          <w:rFonts w:ascii="Times New Roman" w:hAnsi="Times New Roman" w:cs="Times New Roman"/>
          <w:b/>
          <w:sz w:val="28"/>
          <w:szCs w:val="28"/>
        </w:rPr>
        <w:t>Sinh viên thực hiện: Nhóm 16</w:t>
      </w:r>
    </w:p>
    <w:p w:rsidR="00B41FA4" w:rsidRPr="00D01A4D" w:rsidRDefault="00B41FA4" w:rsidP="00B41FA4">
      <w:pPr>
        <w:pStyle w:val="ListParagraph"/>
        <w:numPr>
          <w:ilvl w:val="0"/>
          <w:numId w:val="10"/>
        </w:numPr>
        <w:spacing w:after="160" w:line="259" w:lineRule="auto"/>
        <w:ind w:left="2160"/>
        <w:rPr>
          <w:sz w:val="28"/>
          <w:szCs w:val="28"/>
        </w:rPr>
      </w:pPr>
      <w:r w:rsidRPr="00D01A4D">
        <w:rPr>
          <w:sz w:val="28"/>
          <w:szCs w:val="28"/>
        </w:rPr>
        <w:t>Văn Trương Quốc Thắng</w:t>
      </w:r>
      <w:r w:rsidRPr="00D01A4D">
        <w:rPr>
          <w:sz w:val="28"/>
          <w:szCs w:val="28"/>
        </w:rPr>
        <w:tab/>
      </w:r>
      <w:r w:rsidRPr="00D01A4D">
        <w:rPr>
          <w:sz w:val="28"/>
          <w:szCs w:val="28"/>
        </w:rPr>
        <w:tab/>
        <w:t>13520776</w:t>
      </w:r>
    </w:p>
    <w:p w:rsidR="00B41FA4" w:rsidRPr="00D01A4D" w:rsidRDefault="00B41FA4" w:rsidP="00B41FA4">
      <w:pPr>
        <w:pStyle w:val="ListParagraph"/>
        <w:numPr>
          <w:ilvl w:val="0"/>
          <w:numId w:val="10"/>
        </w:numPr>
        <w:spacing w:after="160" w:line="259" w:lineRule="auto"/>
        <w:ind w:left="2160"/>
        <w:rPr>
          <w:sz w:val="28"/>
          <w:szCs w:val="28"/>
        </w:rPr>
      </w:pPr>
      <w:r w:rsidRPr="00D01A4D">
        <w:rPr>
          <w:sz w:val="28"/>
          <w:szCs w:val="28"/>
        </w:rPr>
        <w:t>Nguyễn Quang Nghĩa</w:t>
      </w:r>
      <w:r w:rsidRPr="00D01A4D">
        <w:rPr>
          <w:sz w:val="28"/>
          <w:szCs w:val="28"/>
        </w:rPr>
        <w:tab/>
      </w:r>
      <w:r w:rsidRPr="00D01A4D">
        <w:rPr>
          <w:sz w:val="28"/>
          <w:szCs w:val="28"/>
        </w:rPr>
        <w:tab/>
        <w:t>13520540</w:t>
      </w:r>
    </w:p>
    <w:p w:rsidR="00B41FA4" w:rsidRPr="00D01A4D" w:rsidRDefault="00B41FA4" w:rsidP="00B41FA4">
      <w:pPr>
        <w:pStyle w:val="ListParagraph"/>
        <w:numPr>
          <w:ilvl w:val="0"/>
          <w:numId w:val="10"/>
        </w:numPr>
        <w:spacing w:after="160" w:line="259" w:lineRule="auto"/>
        <w:ind w:left="2160"/>
        <w:rPr>
          <w:sz w:val="28"/>
          <w:szCs w:val="28"/>
        </w:rPr>
      </w:pPr>
      <w:r w:rsidRPr="00D01A4D">
        <w:rPr>
          <w:sz w:val="28"/>
          <w:szCs w:val="28"/>
        </w:rPr>
        <w:t>Trương Ngọc Sơn</w:t>
      </w:r>
      <w:r w:rsidRPr="00D01A4D">
        <w:rPr>
          <w:sz w:val="28"/>
          <w:szCs w:val="28"/>
        </w:rPr>
        <w:tab/>
      </w:r>
      <w:r w:rsidRPr="00D01A4D">
        <w:rPr>
          <w:sz w:val="28"/>
          <w:szCs w:val="28"/>
        </w:rPr>
        <w:tab/>
      </w:r>
      <w:r w:rsidRPr="00D01A4D">
        <w:rPr>
          <w:sz w:val="28"/>
          <w:szCs w:val="28"/>
        </w:rPr>
        <w:tab/>
        <w:t>13520715</w:t>
      </w:r>
    </w:p>
    <w:p w:rsidR="00B41FA4" w:rsidRPr="00D01A4D" w:rsidRDefault="00B41FA4" w:rsidP="00B41FA4">
      <w:pPr>
        <w:pStyle w:val="ListParagraph"/>
        <w:numPr>
          <w:ilvl w:val="0"/>
          <w:numId w:val="10"/>
        </w:numPr>
        <w:spacing w:after="160" w:line="259" w:lineRule="auto"/>
        <w:ind w:left="2160"/>
        <w:rPr>
          <w:sz w:val="28"/>
          <w:szCs w:val="28"/>
        </w:rPr>
      </w:pPr>
      <w:r w:rsidRPr="00D01A4D">
        <w:rPr>
          <w:sz w:val="28"/>
          <w:szCs w:val="28"/>
        </w:rPr>
        <w:t>Đoàn Lê Ngọc Bảo</w:t>
      </w:r>
      <w:r w:rsidRPr="00D01A4D">
        <w:rPr>
          <w:sz w:val="28"/>
          <w:szCs w:val="28"/>
        </w:rPr>
        <w:tab/>
      </w:r>
      <w:r w:rsidRPr="00D01A4D">
        <w:rPr>
          <w:sz w:val="28"/>
          <w:szCs w:val="28"/>
        </w:rPr>
        <w:tab/>
        <w:t>13520046</w:t>
      </w:r>
    </w:p>
    <w:p w:rsidR="00B41FA4" w:rsidRPr="00D01A4D" w:rsidRDefault="00B41FA4" w:rsidP="00B41FA4">
      <w:pPr>
        <w:pStyle w:val="ListParagraph"/>
        <w:numPr>
          <w:ilvl w:val="0"/>
          <w:numId w:val="10"/>
        </w:numPr>
        <w:spacing w:after="160" w:line="259" w:lineRule="auto"/>
        <w:ind w:left="2160"/>
        <w:rPr>
          <w:sz w:val="28"/>
          <w:szCs w:val="28"/>
        </w:rPr>
      </w:pPr>
      <w:r w:rsidRPr="00D01A4D">
        <w:rPr>
          <w:sz w:val="28"/>
          <w:szCs w:val="28"/>
        </w:rPr>
        <w:t>Nguyễn Quốc Cường</w:t>
      </w:r>
      <w:r w:rsidRPr="00D01A4D">
        <w:rPr>
          <w:sz w:val="28"/>
          <w:szCs w:val="28"/>
        </w:rPr>
        <w:tab/>
      </w:r>
      <w:r w:rsidRPr="00D01A4D">
        <w:rPr>
          <w:sz w:val="28"/>
          <w:szCs w:val="28"/>
        </w:rPr>
        <w:tab/>
        <w:t>13520105</w:t>
      </w:r>
    </w:p>
    <w:p w:rsidR="00B41FA4" w:rsidRPr="00D01A4D" w:rsidRDefault="00B41FA4" w:rsidP="00B41FA4">
      <w:pPr>
        <w:pStyle w:val="ListParagraph"/>
        <w:numPr>
          <w:ilvl w:val="0"/>
          <w:numId w:val="10"/>
        </w:numPr>
        <w:spacing w:after="160" w:line="259" w:lineRule="auto"/>
        <w:ind w:left="2160"/>
        <w:rPr>
          <w:sz w:val="28"/>
          <w:szCs w:val="28"/>
        </w:rPr>
      </w:pPr>
      <w:r w:rsidRPr="00D01A4D">
        <w:rPr>
          <w:sz w:val="28"/>
          <w:szCs w:val="28"/>
        </w:rPr>
        <w:t>Nguyễn Thành Tâm</w:t>
      </w:r>
      <w:r w:rsidRPr="00D01A4D">
        <w:rPr>
          <w:sz w:val="28"/>
          <w:szCs w:val="28"/>
        </w:rPr>
        <w:tab/>
      </w:r>
      <w:r w:rsidRPr="00D01A4D">
        <w:rPr>
          <w:sz w:val="28"/>
          <w:szCs w:val="28"/>
        </w:rPr>
        <w:tab/>
        <w:t>13520741</w:t>
      </w:r>
    </w:p>
    <w:p w:rsidR="00B41FA4" w:rsidRDefault="00B41FA4">
      <w:pPr>
        <w:spacing w:after="200" w:line="276" w:lineRule="auto"/>
        <w:rPr>
          <w:rFonts w:ascii="Arial" w:eastAsia="Times New Roman" w:hAnsi="Arial" w:cs="Arial"/>
          <w:sz w:val="24"/>
          <w:szCs w:val="24"/>
          <w:lang w:eastAsia="vi-VN"/>
        </w:rPr>
      </w:pPr>
    </w:p>
    <w:p w:rsidR="00055007" w:rsidRPr="008F2206" w:rsidRDefault="00055007" w:rsidP="00055007">
      <w:pPr>
        <w:pStyle w:val="BodyText"/>
        <w:ind w:left="3481"/>
        <w:rPr>
          <w:rFonts w:ascii="Arial" w:hAnsi="Arial" w:cs="Arial"/>
        </w:rPr>
      </w:pPr>
    </w:p>
    <w:p w:rsidR="00055007" w:rsidRDefault="00055007" w:rsidP="00055007">
      <w:pPr>
        <w:spacing w:before="196"/>
        <w:ind w:left="720" w:right="817" w:firstLine="273"/>
        <w:jc w:val="center"/>
        <w:rPr>
          <w:rFonts w:ascii="Arial" w:hAnsi="Arial" w:cs="Arial"/>
          <w:b/>
          <w:sz w:val="32"/>
          <w:szCs w:val="26"/>
        </w:rPr>
      </w:pPr>
    </w:p>
    <w:p w:rsidR="00B41FA4" w:rsidRDefault="00B41FA4">
      <w:pPr>
        <w:spacing w:after="200" w:line="276" w:lineRule="auto"/>
        <w:rPr>
          <w:rFonts w:ascii="Arial" w:hAnsi="Arial" w:cs="Arial"/>
          <w:b/>
          <w:sz w:val="32"/>
          <w:szCs w:val="26"/>
        </w:rPr>
      </w:pPr>
      <w:r>
        <w:rPr>
          <w:rFonts w:ascii="Arial" w:hAnsi="Arial" w:cs="Arial"/>
          <w:b/>
          <w:sz w:val="32"/>
          <w:szCs w:val="26"/>
        </w:rPr>
        <w:br w:type="page"/>
      </w:r>
    </w:p>
    <w:p w:rsidR="006D5ED7" w:rsidRDefault="00B41FA4" w:rsidP="006D5ED7">
      <w:pPr>
        <w:pStyle w:val="TOCHeading"/>
        <w:rPr>
          <w:rFonts w:ascii="Arial" w:hAnsi="Arial" w:cs="Arial"/>
          <w:b/>
          <w:szCs w:val="26"/>
        </w:rPr>
      </w:pPr>
      <w:r>
        <w:rPr>
          <w:rFonts w:ascii="Arial" w:hAnsi="Arial" w:cs="Arial"/>
          <w:b/>
          <w:szCs w:val="26"/>
        </w:rPr>
        <w:lastRenderedPageBreak/>
        <w:br w:type="page"/>
      </w:r>
    </w:p>
    <w:sdt>
      <w:sdtPr>
        <w:rPr>
          <w:rFonts w:ascii="Times New Roman" w:eastAsiaTheme="minorHAnsi" w:hAnsi="Times New Roman" w:cs="Times New Roman"/>
          <w:color w:val="auto"/>
          <w:sz w:val="22"/>
          <w:szCs w:val="22"/>
          <w:lang w:val="vi-VN"/>
        </w:rPr>
        <w:id w:val="-406305331"/>
        <w:docPartObj>
          <w:docPartGallery w:val="Table of Contents"/>
          <w:docPartUnique/>
        </w:docPartObj>
      </w:sdtPr>
      <w:sdtEndPr>
        <w:rPr>
          <w:b/>
          <w:bCs/>
          <w:noProof/>
          <w:sz w:val="26"/>
        </w:rPr>
      </w:sdtEndPr>
      <w:sdtContent>
        <w:p w:rsidR="006D5ED7" w:rsidRPr="000050CE" w:rsidRDefault="006D5ED7" w:rsidP="006D5ED7">
          <w:pPr>
            <w:pStyle w:val="TOCHeading"/>
            <w:rPr>
              <w:rFonts w:ascii="Times New Roman" w:hAnsi="Times New Roman" w:cs="Times New Roman"/>
              <w:b/>
              <w:sz w:val="26"/>
              <w:szCs w:val="26"/>
            </w:rPr>
          </w:pPr>
          <w:r w:rsidRPr="000050CE">
            <w:rPr>
              <w:rFonts w:ascii="Times New Roman" w:hAnsi="Times New Roman" w:cs="Times New Roman"/>
              <w:b/>
              <w:sz w:val="26"/>
              <w:szCs w:val="26"/>
            </w:rPr>
            <w:t>Mục lục</w:t>
          </w:r>
        </w:p>
        <w:p w:rsidR="006D5ED7" w:rsidRPr="00CE19CE" w:rsidRDefault="006D5ED7" w:rsidP="006D5ED7">
          <w:pPr>
            <w:pStyle w:val="TOC1"/>
            <w:tabs>
              <w:tab w:val="right" w:leader="dot" w:pos="9350"/>
            </w:tabs>
            <w:rPr>
              <w:rFonts w:ascii="Times New Roman" w:hAnsi="Times New Roman" w:cs="Times New Roman"/>
              <w:noProof/>
              <w:sz w:val="24"/>
              <w:szCs w:val="24"/>
            </w:rPr>
          </w:pPr>
          <w:r w:rsidRPr="00CE19CE">
            <w:rPr>
              <w:rFonts w:ascii="Times New Roman" w:hAnsi="Times New Roman" w:cs="Times New Roman"/>
              <w:sz w:val="24"/>
              <w:szCs w:val="24"/>
            </w:rPr>
            <w:fldChar w:fldCharType="begin"/>
          </w:r>
          <w:r w:rsidRPr="00CE19CE">
            <w:rPr>
              <w:rFonts w:ascii="Times New Roman" w:hAnsi="Times New Roman" w:cs="Times New Roman"/>
              <w:sz w:val="24"/>
              <w:szCs w:val="24"/>
            </w:rPr>
            <w:instrText xml:space="preserve"> TOC \o "1-3" \h \z \u </w:instrText>
          </w:r>
          <w:r w:rsidRPr="00CE19CE">
            <w:rPr>
              <w:rFonts w:ascii="Times New Roman" w:hAnsi="Times New Roman" w:cs="Times New Roman"/>
              <w:sz w:val="24"/>
              <w:szCs w:val="24"/>
            </w:rPr>
            <w:fldChar w:fldCharType="separate"/>
          </w:r>
          <w:hyperlink w:anchor="_Toc453597759" w:history="1">
            <w:r w:rsidRPr="00CE19CE">
              <w:rPr>
                <w:rStyle w:val="Hyperlink"/>
                <w:rFonts w:ascii="Times New Roman" w:hAnsi="Times New Roman" w:cs="Times New Roman"/>
                <w:b/>
                <w:noProof/>
                <w:sz w:val="24"/>
                <w:szCs w:val="24"/>
              </w:rPr>
              <w:t>I.Xác định User Story:</w:t>
            </w:r>
            <w:r w:rsidRPr="00CE19CE">
              <w:rPr>
                <w:rFonts w:ascii="Times New Roman" w:hAnsi="Times New Roman" w:cs="Times New Roman"/>
                <w:noProof/>
                <w:webHidden/>
                <w:sz w:val="24"/>
                <w:szCs w:val="24"/>
              </w:rPr>
              <w:tab/>
            </w:r>
            <w:r w:rsidRPr="00CE19CE">
              <w:rPr>
                <w:rFonts w:ascii="Times New Roman" w:hAnsi="Times New Roman" w:cs="Times New Roman"/>
                <w:noProof/>
                <w:webHidden/>
                <w:sz w:val="24"/>
                <w:szCs w:val="24"/>
              </w:rPr>
              <w:fldChar w:fldCharType="begin"/>
            </w:r>
            <w:r w:rsidRPr="00CE19CE">
              <w:rPr>
                <w:rFonts w:ascii="Times New Roman" w:hAnsi="Times New Roman" w:cs="Times New Roman"/>
                <w:noProof/>
                <w:webHidden/>
                <w:sz w:val="24"/>
                <w:szCs w:val="24"/>
              </w:rPr>
              <w:instrText xml:space="preserve"> PAGEREF _Toc453597759 \h </w:instrText>
            </w:r>
            <w:r w:rsidRPr="00CE19CE">
              <w:rPr>
                <w:rFonts w:ascii="Times New Roman" w:hAnsi="Times New Roman" w:cs="Times New Roman"/>
                <w:noProof/>
                <w:webHidden/>
                <w:sz w:val="24"/>
                <w:szCs w:val="24"/>
              </w:rPr>
            </w:r>
            <w:r w:rsidRPr="00CE19CE">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CE19CE">
              <w:rPr>
                <w:rFonts w:ascii="Times New Roman" w:hAnsi="Times New Roman" w:cs="Times New Roman"/>
                <w:noProof/>
                <w:webHidden/>
                <w:sz w:val="24"/>
                <w:szCs w:val="24"/>
              </w:rPr>
              <w:fldChar w:fldCharType="end"/>
            </w:r>
          </w:hyperlink>
        </w:p>
        <w:p w:rsidR="006D5ED7" w:rsidRPr="00CE19CE" w:rsidRDefault="00847638" w:rsidP="006D5ED7">
          <w:pPr>
            <w:pStyle w:val="TOC2"/>
            <w:tabs>
              <w:tab w:val="right" w:leader="dot" w:pos="9350"/>
            </w:tabs>
            <w:rPr>
              <w:rFonts w:ascii="Times New Roman" w:hAnsi="Times New Roman" w:cs="Times New Roman"/>
              <w:noProof/>
              <w:sz w:val="24"/>
              <w:szCs w:val="24"/>
            </w:rPr>
          </w:pPr>
          <w:hyperlink w:anchor="_Toc453597760" w:history="1">
            <w:r w:rsidR="006D5ED7" w:rsidRPr="00CE19CE">
              <w:rPr>
                <w:rStyle w:val="Hyperlink"/>
                <w:rFonts w:ascii="Times New Roman" w:hAnsi="Times New Roman" w:cs="Times New Roman"/>
                <w:b/>
                <w:noProof/>
                <w:sz w:val="24"/>
                <w:szCs w:val="24"/>
              </w:rPr>
              <w:t>1. User Story 1:</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_Toc453597760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3</w:t>
            </w:r>
            <w:r w:rsidR="006D5ED7" w:rsidRPr="00CE19CE">
              <w:rPr>
                <w:rFonts w:ascii="Times New Roman" w:hAnsi="Times New Roman" w:cs="Times New Roman"/>
                <w:noProof/>
                <w:webHidden/>
                <w:sz w:val="24"/>
                <w:szCs w:val="24"/>
              </w:rPr>
              <w:fldChar w:fldCharType="end"/>
            </w:r>
          </w:hyperlink>
        </w:p>
        <w:p w:rsidR="006D5ED7" w:rsidRPr="000050CE" w:rsidRDefault="00847638" w:rsidP="006D5ED7">
          <w:pPr>
            <w:pStyle w:val="TOC2"/>
            <w:tabs>
              <w:tab w:val="right" w:leader="dot" w:pos="9350"/>
            </w:tabs>
            <w:rPr>
              <w:rFonts w:ascii="Times New Roman" w:hAnsi="Times New Roman" w:cs="Times New Roman"/>
              <w:b/>
              <w:noProof/>
              <w:sz w:val="24"/>
              <w:szCs w:val="24"/>
            </w:rPr>
          </w:pPr>
          <w:hyperlink w:anchor="_Toc453597761" w:history="1">
            <w:r w:rsidR="006D5ED7" w:rsidRPr="000050CE">
              <w:rPr>
                <w:rStyle w:val="Hyperlink"/>
                <w:rFonts w:ascii="Times New Roman" w:hAnsi="Times New Roman" w:cs="Times New Roman"/>
                <w:b/>
                <w:noProof/>
                <w:sz w:val="24"/>
                <w:szCs w:val="24"/>
              </w:rPr>
              <w:t>2.User story 2:</w:t>
            </w:r>
            <w:r w:rsidR="006D5ED7" w:rsidRPr="000050CE">
              <w:rPr>
                <w:rFonts w:ascii="Times New Roman" w:hAnsi="Times New Roman" w:cs="Times New Roman"/>
                <w:b/>
                <w:noProof/>
                <w:webHidden/>
                <w:sz w:val="24"/>
                <w:szCs w:val="24"/>
              </w:rPr>
              <w:tab/>
            </w:r>
            <w:r w:rsidR="006D5ED7" w:rsidRPr="000050CE">
              <w:rPr>
                <w:rFonts w:ascii="Times New Roman" w:hAnsi="Times New Roman" w:cs="Times New Roman"/>
                <w:b/>
                <w:noProof/>
                <w:webHidden/>
                <w:sz w:val="24"/>
                <w:szCs w:val="24"/>
              </w:rPr>
              <w:fldChar w:fldCharType="begin"/>
            </w:r>
            <w:r w:rsidR="006D5ED7" w:rsidRPr="000050CE">
              <w:rPr>
                <w:rFonts w:ascii="Times New Roman" w:hAnsi="Times New Roman" w:cs="Times New Roman"/>
                <w:b/>
                <w:noProof/>
                <w:webHidden/>
                <w:sz w:val="24"/>
                <w:szCs w:val="24"/>
              </w:rPr>
              <w:instrText xml:space="preserve"> PAGEREF _Toc453597761 \h </w:instrText>
            </w:r>
            <w:r w:rsidR="006D5ED7" w:rsidRPr="000050CE">
              <w:rPr>
                <w:rFonts w:ascii="Times New Roman" w:hAnsi="Times New Roman" w:cs="Times New Roman"/>
                <w:b/>
                <w:noProof/>
                <w:webHidden/>
                <w:sz w:val="24"/>
                <w:szCs w:val="24"/>
              </w:rPr>
            </w:r>
            <w:r w:rsidR="006D5ED7" w:rsidRPr="000050CE">
              <w:rPr>
                <w:rFonts w:ascii="Times New Roman" w:hAnsi="Times New Roman" w:cs="Times New Roman"/>
                <w:b/>
                <w:noProof/>
                <w:webHidden/>
                <w:sz w:val="24"/>
                <w:szCs w:val="24"/>
              </w:rPr>
              <w:fldChar w:fldCharType="separate"/>
            </w:r>
            <w:r w:rsidR="006D5ED7" w:rsidRPr="000050CE">
              <w:rPr>
                <w:rFonts w:ascii="Times New Roman" w:hAnsi="Times New Roman" w:cs="Times New Roman"/>
                <w:b/>
                <w:noProof/>
                <w:webHidden/>
                <w:sz w:val="24"/>
                <w:szCs w:val="24"/>
              </w:rPr>
              <w:t>7</w:t>
            </w:r>
            <w:r w:rsidR="006D5ED7" w:rsidRPr="000050CE">
              <w:rPr>
                <w:rFonts w:ascii="Times New Roman" w:hAnsi="Times New Roman" w:cs="Times New Roman"/>
                <w:b/>
                <w:noProof/>
                <w:webHidden/>
                <w:sz w:val="24"/>
                <w:szCs w:val="24"/>
              </w:rPr>
              <w:fldChar w:fldCharType="end"/>
            </w:r>
          </w:hyperlink>
        </w:p>
        <w:p w:rsidR="006D5ED7" w:rsidRPr="000050CE" w:rsidRDefault="00847638" w:rsidP="006D5ED7">
          <w:pPr>
            <w:pStyle w:val="TOC2"/>
            <w:tabs>
              <w:tab w:val="right" w:leader="dot" w:pos="9350"/>
            </w:tabs>
            <w:rPr>
              <w:rFonts w:ascii="Times New Roman" w:hAnsi="Times New Roman" w:cs="Times New Roman"/>
              <w:b/>
              <w:noProof/>
              <w:sz w:val="24"/>
              <w:szCs w:val="24"/>
            </w:rPr>
          </w:pPr>
          <w:hyperlink w:anchor="_Toc453597762" w:history="1">
            <w:r w:rsidR="006D5ED7" w:rsidRPr="000050CE">
              <w:rPr>
                <w:rStyle w:val="Hyperlink"/>
                <w:rFonts w:ascii="Times New Roman" w:hAnsi="Times New Roman" w:cs="Times New Roman"/>
                <w:b/>
                <w:noProof/>
                <w:sz w:val="24"/>
                <w:szCs w:val="24"/>
              </w:rPr>
              <w:t>3.User story 3:</w:t>
            </w:r>
            <w:r w:rsidR="006D5ED7" w:rsidRPr="000050CE">
              <w:rPr>
                <w:rFonts w:ascii="Times New Roman" w:hAnsi="Times New Roman" w:cs="Times New Roman"/>
                <w:b/>
                <w:noProof/>
                <w:webHidden/>
                <w:sz w:val="24"/>
                <w:szCs w:val="24"/>
              </w:rPr>
              <w:tab/>
            </w:r>
            <w:r w:rsidR="006D5ED7" w:rsidRPr="000050CE">
              <w:rPr>
                <w:rFonts w:ascii="Times New Roman" w:hAnsi="Times New Roman" w:cs="Times New Roman"/>
                <w:b/>
                <w:noProof/>
                <w:webHidden/>
                <w:sz w:val="24"/>
                <w:szCs w:val="24"/>
              </w:rPr>
              <w:fldChar w:fldCharType="begin"/>
            </w:r>
            <w:r w:rsidR="006D5ED7" w:rsidRPr="000050CE">
              <w:rPr>
                <w:rFonts w:ascii="Times New Roman" w:hAnsi="Times New Roman" w:cs="Times New Roman"/>
                <w:b/>
                <w:noProof/>
                <w:webHidden/>
                <w:sz w:val="24"/>
                <w:szCs w:val="24"/>
              </w:rPr>
              <w:instrText xml:space="preserve"> PAGEREF _Toc453597762 \h </w:instrText>
            </w:r>
            <w:r w:rsidR="006D5ED7" w:rsidRPr="000050CE">
              <w:rPr>
                <w:rFonts w:ascii="Times New Roman" w:hAnsi="Times New Roman" w:cs="Times New Roman"/>
                <w:b/>
                <w:noProof/>
                <w:webHidden/>
                <w:sz w:val="24"/>
                <w:szCs w:val="24"/>
              </w:rPr>
            </w:r>
            <w:r w:rsidR="006D5ED7" w:rsidRPr="000050CE">
              <w:rPr>
                <w:rFonts w:ascii="Times New Roman" w:hAnsi="Times New Roman" w:cs="Times New Roman"/>
                <w:b/>
                <w:noProof/>
                <w:webHidden/>
                <w:sz w:val="24"/>
                <w:szCs w:val="24"/>
              </w:rPr>
              <w:fldChar w:fldCharType="separate"/>
            </w:r>
            <w:r w:rsidR="006D5ED7" w:rsidRPr="000050CE">
              <w:rPr>
                <w:rFonts w:ascii="Times New Roman" w:hAnsi="Times New Roman" w:cs="Times New Roman"/>
                <w:b/>
                <w:noProof/>
                <w:webHidden/>
                <w:sz w:val="24"/>
                <w:szCs w:val="24"/>
              </w:rPr>
              <w:t>12</w:t>
            </w:r>
            <w:r w:rsidR="006D5ED7" w:rsidRPr="000050CE">
              <w:rPr>
                <w:rFonts w:ascii="Times New Roman" w:hAnsi="Times New Roman" w:cs="Times New Roman"/>
                <w:b/>
                <w:noProof/>
                <w:webHidden/>
                <w:sz w:val="24"/>
                <w:szCs w:val="24"/>
              </w:rPr>
              <w:fldChar w:fldCharType="end"/>
            </w:r>
          </w:hyperlink>
        </w:p>
        <w:p w:rsidR="006D5ED7" w:rsidRPr="00CE19CE" w:rsidRDefault="00847638" w:rsidP="006D5ED7">
          <w:pPr>
            <w:pStyle w:val="TOC1"/>
            <w:tabs>
              <w:tab w:val="right" w:leader="dot" w:pos="9350"/>
            </w:tabs>
            <w:rPr>
              <w:rFonts w:ascii="Times New Roman" w:hAnsi="Times New Roman" w:cs="Times New Roman"/>
              <w:noProof/>
              <w:sz w:val="24"/>
              <w:szCs w:val="24"/>
            </w:rPr>
          </w:pPr>
          <w:hyperlink w:anchor="_Toc453597763" w:history="1">
            <w:r w:rsidR="006D5ED7" w:rsidRPr="00CE19CE">
              <w:rPr>
                <w:rStyle w:val="Hyperlink"/>
                <w:rFonts w:ascii="Times New Roman" w:hAnsi="Times New Roman" w:cs="Times New Roman"/>
                <w:b/>
                <w:noProof/>
                <w:sz w:val="24"/>
                <w:szCs w:val="24"/>
              </w:rPr>
              <w:t>II. Các giai đoạn xây dựng dự án:</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_Toc453597763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16</w:t>
            </w:r>
            <w:r w:rsidR="006D5ED7" w:rsidRPr="00CE19CE">
              <w:rPr>
                <w:rFonts w:ascii="Times New Roman" w:hAnsi="Times New Roman" w:cs="Times New Roman"/>
                <w:noProof/>
                <w:webHidden/>
                <w:sz w:val="24"/>
                <w:szCs w:val="24"/>
              </w:rPr>
              <w:fldChar w:fldCharType="end"/>
            </w:r>
          </w:hyperlink>
        </w:p>
        <w:p w:rsidR="006D5ED7" w:rsidRPr="00CE19CE" w:rsidRDefault="00847638" w:rsidP="006D5ED7">
          <w:pPr>
            <w:pStyle w:val="TOC2"/>
            <w:tabs>
              <w:tab w:val="right" w:leader="dot" w:pos="9350"/>
            </w:tabs>
            <w:rPr>
              <w:rFonts w:ascii="Times New Roman" w:hAnsi="Times New Roman" w:cs="Times New Roman"/>
              <w:noProof/>
              <w:sz w:val="24"/>
              <w:szCs w:val="24"/>
            </w:rPr>
          </w:pPr>
          <w:hyperlink w:anchor="_Toc453597764" w:history="1">
            <w:r w:rsidR="006D5ED7" w:rsidRPr="00CE19CE">
              <w:rPr>
                <w:rStyle w:val="Hyperlink"/>
                <w:rFonts w:ascii="Times New Roman" w:hAnsi="Times New Roman" w:cs="Times New Roman"/>
                <w:b/>
                <w:noProof/>
                <w:sz w:val="24"/>
                <w:szCs w:val="24"/>
              </w:rPr>
              <w:t>1.Khởi tạo dự án:</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_Toc453597764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16</w:t>
            </w:r>
            <w:r w:rsidR="006D5ED7" w:rsidRPr="00CE19CE">
              <w:rPr>
                <w:rFonts w:ascii="Times New Roman" w:hAnsi="Times New Roman" w:cs="Times New Roman"/>
                <w:noProof/>
                <w:webHidden/>
                <w:sz w:val="24"/>
                <w:szCs w:val="24"/>
              </w:rPr>
              <w:fldChar w:fldCharType="end"/>
            </w:r>
          </w:hyperlink>
        </w:p>
        <w:p w:rsidR="006D5ED7" w:rsidRPr="00CE19CE" w:rsidRDefault="00847638" w:rsidP="006D5ED7">
          <w:pPr>
            <w:pStyle w:val="TOC2"/>
            <w:tabs>
              <w:tab w:val="right" w:leader="dot" w:pos="9350"/>
            </w:tabs>
            <w:rPr>
              <w:rFonts w:ascii="Times New Roman" w:hAnsi="Times New Roman" w:cs="Times New Roman"/>
              <w:noProof/>
              <w:sz w:val="24"/>
              <w:szCs w:val="24"/>
            </w:rPr>
          </w:pPr>
          <w:hyperlink w:anchor="_Toc453597765" w:history="1">
            <w:r w:rsidR="006D5ED7" w:rsidRPr="00CE19CE">
              <w:rPr>
                <w:rStyle w:val="Hyperlink"/>
                <w:rFonts w:ascii="Times New Roman" w:hAnsi="Times New Roman" w:cs="Times New Roman"/>
                <w:b/>
                <w:noProof/>
                <w:sz w:val="24"/>
                <w:szCs w:val="24"/>
              </w:rPr>
              <w:t>2. Nghiên cứu và phân tích:</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_Toc453597765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17</w:t>
            </w:r>
            <w:r w:rsidR="006D5ED7" w:rsidRPr="00CE19CE">
              <w:rPr>
                <w:rFonts w:ascii="Times New Roman" w:hAnsi="Times New Roman" w:cs="Times New Roman"/>
                <w:noProof/>
                <w:webHidden/>
                <w:sz w:val="24"/>
                <w:szCs w:val="24"/>
              </w:rPr>
              <w:fldChar w:fldCharType="end"/>
            </w:r>
          </w:hyperlink>
        </w:p>
        <w:p w:rsidR="006D5ED7" w:rsidRPr="00CE19CE" w:rsidRDefault="00847638" w:rsidP="006D5ED7">
          <w:pPr>
            <w:pStyle w:val="TOC2"/>
            <w:tabs>
              <w:tab w:val="right" w:leader="dot" w:pos="9350"/>
            </w:tabs>
            <w:rPr>
              <w:rFonts w:ascii="Times New Roman" w:hAnsi="Times New Roman" w:cs="Times New Roman"/>
              <w:noProof/>
              <w:sz w:val="24"/>
              <w:szCs w:val="24"/>
            </w:rPr>
          </w:pPr>
          <w:hyperlink w:anchor="_Toc453597766" w:history="1">
            <w:r w:rsidR="006D5ED7" w:rsidRPr="00CE19CE">
              <w:rPr>
                <w:rStyle w:val="Hyperlink"/>
                <w:rFonts w:ascii="Times New Roman" w:hAnsi="Times New Roman" w:cs="Times New Roman"/>
                <w:b/>
                <w:noProof/>
                <w:sz w:val="24"/>
                <w:szCs w:val="24"/>
              </w:rPr>
              <w:t>3. Triển khai xây dựng dự án</w:t>
            </w:r>
            <w:r w:rsidR="006D5ED7" w:rsidRPr="00CE19CE">
              <w:rPr>
                <w:rStyle w:val="Hyperlink"/>
                <w:rFonts w:ascii="Times New Roman" w:hAnsi="Times New Roman" w:cs="Times New Roman"/>
                <w:noProof/>
                <w:sz w:val="24"/>
                <w:szCs w:val="24"/>
              </w:rPr>
              <w:t>:</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_Toc453597766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18</w:t>
            </w:r>
            <w:r w:rsidR="006D5ED7" w:rsidRPr="00CE19CE">
              <w:rPr>
                <w:rFonts w:ascii="Times New Roman" w:hAnsi="Times New Roman" w:cs="Times New Roman"/>
                <w:noProof/>
                <w:webHidden/>
                <w:sz w:val="24"/>
                <w:szCs w:val="24"/>
              </w:rPr>
              <w:fldChar w:fldCharType="end"/>
            </w:r>
          </w:hyperlink>
        </w:p>
        <w:p w:rsidR="006D5ED7" w:rsidRPr="00CE19CE" w:rsidRDefault="00847638" w:rsidP="006D5ED7">
          <w:pPr>
            <w:pStyle w:val="TOC2"/>
            <w:tabs>
              <w:tab w:val="right" w:leader="dot" w:pos="9350"/>
            </w:tabs>
            <w:rPr>
              <w:rFonts w:ascii="Times New Roman" w:hAnsi="Times New Roman" w:cs="Times New Roman"/>
              <w:noProof/>
              <w:sz w:val="24"/>
              <w:szCs w:val="24"/>
            </w:rPr>
          </w:pPr>
          <w:hyperlink w:anchor="_Toc453597767" w:history="1">
            <w:r w:rsidR="006D5ED7" w:rsidRPr="00CE19CE">
              <w:rPr>
                <w:rStyle w:val="Hyperlink"/>
                <w:rFonts w:ascii="Times New Roman" w:hAnsi="Times New Roman" w:cs="Times New Roman"/>
                <w:b/>
                <w:noProof/>
                <w:sz w:val="24"/>
                <w:szCs w:val="24"/>
              </w:rPr>
              <w:t>4.Tổng kết:</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_Toc453597767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19</w:t>
            </w:r>
            <w:r w:rsidR="006D5ED7" w:rsidRPr="00CE19CE">
              <w:rPr>
                <w:rFonts w:ascii="Times New Roman" w:hAnsi="Times New Roman" w:cs="Times New Roman"/>
                <w:noProof/>
                <w:webHidden/>
                <w:sz w:val="24"/>
                <w:szCs w:val="24"/>
              </w:rPr>
              <w:fldChar w:fldCharType="end"/>
            </w:r>
          </w:hyperlink>
        </w:p>
        <w:p w:rsidR="006D5ED7" w:rsidRPr="00CE19CE" w:rsidRDefault="00847638" w:rsidP="006D5ED7">
          <w:pPr>
            <w:pStyle w:val="TOC2"/>
            <w:tabs>
              <w:tab w:val="right" w:leader="dot" w:pos="9350"/>
            </w:tabs>
            <w:rPr>
              <w:rFonts w:ascii="Times New Roman" w:hAnsi="Times New Roman" w:cs="Times New Roman"/>
              <w:noProof/>
              <w:sz w:val="24"/>
              <w:szCs w:val="24"/>
            </w:rPr>
          </w:pPr>
          <w:hyperlink w:anchor="_Toc453597768" w:history="1">
            <w:r w:rsidR="006D5ED7" w:rsidRPr="00CE19CE">
              <w:rPr>
                <w:rStyle w:val="Hyperlink"/>
                <w:rFonts w:ascii="Times New Roman" w:hAnsi="Times New Roman" w:cs="Times New Roman"/>
                <w:b/>
                <w:noProof/>
                <w:sz w:val="24"/>
                <w:szCs w:val="24"/>
              </w:rPr>
              <w:t>5. Bảng phân chia công việc:</w:t>
            </w:r>
            <w:r w:rsidR="006D5ED7" w:rsidRPr="00CE19CE">
              <w:rPr>
                <w:rFonts w:ascii="Times New Roman" w:hAnsi="Times New Roman" w:cs="Times New Roman"/>
                <w:noProof/>
                <w:webHidden/>
                <w:sz w:val="24"/>
                <w:szCs w:val="24"/>
              </w:rPr>
              <w:tab/>
            </w:r>
            <w:r w:rsidR="006D5ED7" w:rsidRPr="00CE19CE">
              <w:rPr>
                <w:rFonts w:ascii="Times New Roman" w:hAnsi="Times New Roman" w:cs="Times New Roman"/>
                <w:noProof/>
                <w:webHidden/>
                <w:sz w:val="24"/>
                <w:szCs w:val="24"/>
              </w:rPr>
              <w:fldChar w:fldCharType="begin"/>
            </w:r>
            <w:r w:rsidR="006D5ED7" w:rsidRPr="00CE19CE">
              <w:rPr>
                <w:rFonts w:ascii="Times New Roman" w:hAnsi="Times New Roman" w:cs="Times New Roman"/>
                <w:noProof/>
                <w:webHidden/>
                <w:sz w:val="24"/>
                <w:szCs w:val="24"/>
              </w:rPr>
              <w:instrText xml:space="preserve"> PAGEREF _Toc453597768 \h </w:instrText>
            </w:r>
            <w:r w:rsidR="006D5ED7" w:rsidRPr="00CE19CE">
              <w:rPr>
                <w:rFonts w:ascii="Times New Roman" w:hAnsi="Times New Roman" w:cs="Times New Roman"/>
                <w:noProof/>
                <w:webHidden/>
                <w:sz w:val="24"/>
                <w:szCs w:val="24"/>
              </w:rPr>
            </w:r>
            <w:r w:rsidR="006D5ED7" w:rsidRPr="00CE19CE">
              <w:rPr>
                <w:rFonts w:ascii="Times New Roman" w:hAnsi="Times New Roman" w:cs="Times New Roman"/>
                <w:noProof/>
                <w:webHidden/>
                <w:sz w:val="24"/>
                <w:szCs w:val="24"/>
              </w:rPr>
              <w:fldChar w:fldCharType="separate"/>
            </w:r>
            <w:r w:rsidR="006D5ED7">
              <w:rPr>
                <w:rFonts w:ascii="Times New Roman" w:hAnsi="Times New Roman" w:cs="Times New Roman"/>
                <w:noProof/>
                <w:webHidden/>
                <w:sz w:val="24"/>
                <w:szCs w:val="24"/>
              </w:rPr>
              <w:t>20</w:t>
            </w:r>
            <w:r w:rsidR="006D5ED7" w:rsidRPr="00CE19CE">
              <w:rPr>
                <w:rFonts w:ascii="Times New Roman" w:hAnsi="Times New Roman" w:cs="Times New Roman"/>
                <w:noProof/>
                <w:webHidden/>
                <w:sz w:val="24"/>
                <w:szCs w:val="24"/>
              </w:rPr>
              <w:fldChar w:fldCharType="end"/>
            </w:r>
          </w:hyperlink>
        </w:p>
        <w:p w:rsidR="006D5ED7" w:rsidRPr="00D01A4D" w:rsidRDefault="006D5ED7" w:rsidP="006D5ED7">
          <w:pPr>
            <w:rPr>
              <w:rFonts w:ascii="Times New Roman" w:hAnsi="Times New Roman" w:cs="Times New Roman"/>
            </w:rPr>
          </w:pPr>
          <w:r w:rsidRPr="00CE19CE">
            <w:rPr>
              <w:rFonts w:ascii="Times New Roman" w:hAnsi="Times New Roman" w:cs="Times New Roman"/>
              <w:b/>
              <w:bCs/>
              <w:noProof/>
              <w:sz w:val="24"/>
              <w:szCs w:val="24"/>
            </w:rPr>
            <w:fldChar w:fldCharType="end"/>
          </w:r>
        </w:p>
      </w:sdtContent>
    </w:sdt>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rPr>
          <w:rFonts w:ascii="Times New Roman" w:hAnsi="Times New Roman" w:cs="Times New Roman"/>
        </w:rPr>
      </w:pPr>
    </w:p>
    <w:p w:rsidR="006D5ED7" w:rsidRPr="00D01A4D" w:rsidRDefault="006D5ED7" w:rsidP="006D5ED7">
      <w:pPr>
        <w:pStyle w:val="Heading1"/>
        <w:rPr>
          <w:b w:val="0"/>
          <w:color w:val="000000" w:themeColor="text1"/>
          <w:sz w:val="24"/>
        </w:rPr>
      </w:pPr>
      <w:bookmarkStart w:id="142" w:name="_Toc453597759"/>
      <w:r w:rsidRPr="00D01A4D">
        <w:rPr>
          <w:color w:val="000000" w:themeColor="text1"/>
          <w:sz w:val="24"/>
        </w:rPr>
        <w:lastRenderedPageBreak/>
        <w:t>I.Xác định User Story:</w:t>
      </w:r>
      <w:bookmarkEnd w:id="142"/>
    </w:p>
    <w:p w:rsidR="006D5ED7" w:rsidRPr="00D01A4D" w:rsidRDefault="006D5ED7" w:rsidP="006D5ED7">
      <w:pPr>
        <w:pStyle w:val="Heading2"/>
        <w:rPr>
          <w:rFonts w:ascii="Times New Roman" w:hAnsi="Times New Roman" w:cs="Times New Roman"/>
          <w:b w:val="0"/>
          <w:color w:val="000000" w:themeColor="text1"/>
          <w:sz w:val="24"/>
          <w:szCs w:val="24"/>
        </w:rPr>
      </w:pPr>
      <w:bookmarkStart w:id="143" w:name="_Toc453597760"/>
      <w:r w:rsidRPr="00D01A4D">
        <w:rPr>
          <w:rFonts w:ascii="Times New Roman" w:hAnsi="Times New Roman" w:cs="Times New Roman"/>
          <w:color w:val="000000" w:themeColor="text1"/>
          <w:sz w:val="24"/>
          <w:szCs w:val="24"/>
        </w:rPr>
        <w:t>1. User Story 1:</w:t>
      </w:r>
      <w:bookmarkEnd w:id="143"/>
    </w:p>
    <w:tbl>
      <w:tblPr>
        <w:tblStyle w:val="TableGrid"/>
        <w:tblW w:w="0" w:type="auto"/>
        <w:tblLook w:val="04A0" w:firstRow="1" w:lastRow="0" w:firstColumn="1" w:lastColumn="0" w:noHBand="0" w:noVBand="1"/>
      </w:tblPr>
      <w:tblGrid>
        <w:gridCol w:w="1230"/>
        <w:gridCol w:w="1741"/>
        <w:gridCol w:w="3789"/>
        <w:gridCol w:w="2243"/>
      </w:tblGrid>
      <w:tr w:rsidR="006D5ED7" w:rsidRPr="00D01A4D" w:rsidTr="00346612">
        <w:tc>
          <w:tcPr>
            <w:tcW w:w="1255"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Phiên bản</w:t>
            </w:r>
          </w:p>
        </w:tc>
        <w:tc>
          <w:tcPr>
            <w:tcW w:w="1800"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Ngày lập</w:t>
            </w:r>
          </w:p>
        </w:tc>
        <w:tc>
          <w:tcPr>
            <w:tcW w:w="3957"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Tác giả</w:t>
            </w:r>
          </w:p>
        </w:tc>
        <w:tc>
          <w:tcPr>
            <w:tcW w:w="2338"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w:t>
            </w:r>
          </w:p>
        </w:tc>
      </w:tr>
      <w:tr w:rsidR="006D5ED7" w:rsidRPr="00D01A4D" w:rsidTr="00346612">
        <w:tc>
          <w:tcPr>
            <w:tcW w:w="125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0.1</w:t>
            </w:r>
          </w:p>
        </w:tc>
        <w:tc>
          <w:tcPr>
            <w:tcW w:w="1800"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05-04-2016</w:t>
            </w:r>
          </w:p>
        </w:tc>
        <w:tc>
          <w:tcPr>
            <w:tcW w:w="395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Văn Trương Quốc Thắng</w:t>
            </w:r>
          </w:p>
        </w:tc>
        <w:tc>
          <w:tcPr>
            <w:tcW w:w="2338"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Xác định yêu cầu</w:t>
            </w:r>
          </w:p>
        </w:tc>
      </w:tr>
    </w:tbl>
    <w:p w:rsidR="006D5ED7" w:rsidRPr="00D01A4D" w:rsidRDefault="006D5ED7" w:rsidP="006D5ED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91"/>
        <w:gridCol w:w="6312"/>
      </w:tblGrid>
      <w:tr w:rsidR="006D5ED7" w:rsidRPr="00D01A4D" w:rsidTr="00346612">
        <w:tc>
          <w:tcPr>
            <w:tcW w:w="2785" w:type="dxa"/>
            <w:shd w:val="clear" w:color="auto" w:fill="D9D9D9" w:themeFill="background1" w:themeFillShade="D9"/>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ID</w:t>
            </w:r>
          </w:p>
        </w:tc>
        <w:tc>
          <w:tcPr>
            <w:tcW w:w="6565" w:type="dxa"/>
            <w:shd w:val="clear" w:color="auto" w:fill="D9D9D9" w:themeFill="background1" w:themeFillShade="D9"/>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Không có</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Link của user story</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Không có</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Mức độ ưu tiên</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Trung bình</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Độ phức tạp</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Trung bình</w:t>
            </w:r>
          </w:p>
        </w:tc>
      </w:tr>
    </w:tbl>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User story:</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-Là người dùng – Tôi muốn được xem Báo cáo hoạt động kinh doanh theo các tiêu chí: xem theo năm, tháng, quý, từ ngày- đến ngày.</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Mô tả yêu cầu:</w:t>
      </w:r>
    </w:p>
    <w:tbl>
      <w:tblPr>
        <w:tblStyle w:val="TableGrid"/>
        <w:tblW w:w="9355" w:type="dxa"/>
        <w:tblLook w:val="04A0" w:firstRow="1" w:lastRow="0" w:firstColumn="1" w:lastColumn="0" w:noHBand="0" w:noVBand="1"/>
      </w:tblPr>
      <w:tblGrid>
        <w:gridCol w:w="3145"/>
        <w:gridCol w:w="6210"/>
      </w:tblGrid>
      <w:tr w:rsidR="006D5ED7" w:rsidRPr="00D01A4D" w:rsidTr="00346612">
        <w:tc>
          <w:tcPr>
            <w:tcW w:w="3145"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Chủ đề</w:t>
            </w:r>
          </w:p>
        </w:tc>
        <w:tc>
          <w:tcPr>
            <w:tcW w:w="6210"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w:t>
            </w:r>
          </w:p>
        </w:tc>
      </w:tr>
      <w:tr w:rsidR="006D5ED7" w:rsidRPr="00D01A4D" w:rsidTr="00346612">
        <w:tc>
          <w:tcPr>
            <w:tcW w:w="314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Xem Báo cáo hoạt động kinh doanh theo các tiêu chí: xem theo năm, tháng, quý, từ ngày- đến ngày</w:t>
            </w:r>
          </w:p>
        </w:tc>
        <w:tc>
          <w:tcPr>
            <w:tcW w:w="6210"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Người dùng có thể chọn kết xuất báo cáo theo các các tiêu chí: xem theo tháng, xem theo năm, xem theo quý, xem từ ngày- đến ngày báo cáo kết xuất đầy đủ các thông tin từ tất cả các chi nhánh</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Chương trình sẽ dựa theo tiêu chí lựa chọn và lấy dữ liệu đầu vào từ các control phù hợp với tiêu chí xem đó, các giá trị khác với tiêu chí xem sẽ không có hiệu lực.</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Chương trình sẽ kiểm tra thông tin người dùng nhập ứng với tiêu chí xem có hợp lệ không và xuất ra thông báo nếu có dữ liệu chưa được nhập hoặc không hợp lệ</w:t>
            </w:r>
          </w:p>
        </w:tc>
      </w:tr>
    </w:tbl>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Các màn hình: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4272DB9D" wp14:editId="4B5FFEB6">
            <wp:extent cx="5943600" cy="3341370"/>
            <wp:effectExtent l="0" t="0" r="0" b="0"/>
            <wp:docPr id="320665026" name="Picture 32066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(Màn hình xem báo cáo hoạt động kinh doanh)</w:t>
      </w: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3CBB5C71" wp14:editId="7AD62A19">
            <wp:extent cx="5943600" cy="3341370"/>
            <wp:effectExtent l="0" t="0" r="0" b="0"/>
            <wp:docPr id="320665027" name="Picture 32066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cho chọn xem theo các tiêu chí)</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0519F320" wp14:editId="4F90D7C8">
            <wp:extent cx="5943600" cy="3341370"/>
            <wp:effectExtent l="0" t="0" r="0" b="0"/>
            <wp:docPr id="320665029" name="Picture 32066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cho phép chọn quý cần xem)</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02B3069A" wp14:editId="2910E77C">
            <wp:extent cx="5943600" cy="3341370"/>
            <wp:effectExtent l="0" t="0" r="0" b="0"/>
            <wp:docPr id="320665030" name="Picture 32066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cho phép chọn tháng xem)</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088D59F8" wp14:editId="31C12203">
            <wp:extent cx="5943600" cy="3341370"/>
            <wp:effectExtent l="0" t="0" r="0" b="0"/>
            <wp:docPr id="320665031" name="Picture 32066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(Textbox để nhập năm cần xem ứng với các sự lựa chọn và 2 datetimepicker chọn cho phép xem từ ngày đến ngày)</w:t>
      </w: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5942994A" wp14:editId="6AFFA1AB">
            <wp:extent cx="5943600" cy="3341370"/>
            <wp:effectExtent l="0" t="0" r="0" b="0"/>
            <wp:docPr id="320665032" name="Picture 32066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6BEA0BA3" wp14:editId="0CCD696C">
            <wp:extent cx="5943600" cy="3341370"/>
            <wp:effectExtent l="0" t="0" r="0" b="0"/>
            <wp:docPr id="320665033" name="Picture 32066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3F521BCB" wp14:editId="4C010021">
            <wp:extent cx="5943600" cy="3341370"/>
            <wp:effectExtent l="0" t="0" r="0" b="0"/>
            <wp:docPr id="320665034" name="Picture 32066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6D5ED7" w:rsidRPr="00D01A4D" w:rsidRDefault="006D5ED7" w:rsidP="006D5ED7">
      <w:pPr>
        <w:pStyle w:val="Heading2"/>
        <w:rPr>
          <w:rFonts w:ascii="Times New Roman" w:hAnsi="Times New Roman" w:cs="Times New Roman"/>
          <w:b w:val="0"/>
          <w:color w:val="000000" w:themeColor="text1"/>
          <w:sz w:val="24"/>
          <w:szCs w:val="24"/>
        </w:rPr>
      </w:pPr>
      <w:bookmarkStart w:id="144" w:name="_Toc453597761"/>
      <w:r w:rsidRPr="00D01A4D">
        <w:rPr>
          <w:rFonts w:ascii="Times New Roman" w:hAnsi="Times New Roman" w:cs="Times New Roman"/>
          <w:color w:val="000000" w:themeColor="text1"/>
          <w:sz w:val="24"/>
          <w:szCs w:val="24"/>
        </w:rPr>
        <w:t>2.User story 2:</w:t>
      </w:r>
      <w:bookmarkEnd w:id="144"/>
    </w:p>
    <w:p w:rsidR="006D5ED7" w:rsidRPr="00D01A4D" w:rsidRDefault="006D5ED7" w:rsidP="006D5ED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30"/>
        <w:gridCol w:w="1741"/>
        <w:gridCol w:w="3789"/>
        <w:gridCol w:w="2243"/>
      </w:tblGrid>
      <w:tr w:rsidR="006D5ED7" w:rsidRPr="00D01A4D" w:rsidTr="00346612">
        <w:tc>
          <w:tcPr>
            <w:tcW w:w="1255"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Phiên bản</w:t>
            </w:r>
          </w:p>
        </w:tc>
        <w:tc>
          <w:tcPr>
            <w:tcW w:w="1800"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Ngày lập</w:t>
            </w:r>
          </w:p>
        </w:tc>
        <w:tc>
          <w:tcPr>
            <w:tcW w:w="3957"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Tác giả</w:t>
            </w:r>
          </w:p>
        </w:tc>
        <w:tc>
          <w:tcPr>
            <w:tcW w:w="2338"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w:t>
            </w:r>
          </w:p>
        </w:tc>
      </w:tr>
      <w:tr w:rsidR="006D5ED7" w:rsidRPr="00D01A4D" w:rsidTr="00346612">
        <w:tc>
          <w:tcPr>
            <w:tcW w:w="125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0.1</w:t>
            </w:r>
          </w:p>
        </w:tc>
        <w:tc>
          <w:tcPr>
            <w:tcW w:w="1800"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05-04-2016</w:t>
            </w:r>
          </w:p>
        </w:tc>
        <w:tc>
          <w:tcPr>
            <w:tcW w:w="395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Văn Trương Quốc Thắng</w:t>
            </w:r>
          </w:p>
        </w:tc>
        <w:tc>
          <w:tcPr>
            <w:tcW w:w="2338"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Xác định yêu cầu</w:t>
            </w:r>
          </w:p>
        </w:tc>
      </w:tr>
    </w:tbl>
    <w:p w:rsidR="006D5ED7" w:rsidRPr="00D01A4D" w:rsidRDefault="006D5ED7" w:rsidP="006D5ED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91"/>
        <w:gridCol w:w="6312"/>
      </w:tblGrid>
      <w:tr w:rsidR="006D5ED7" w:rsidRPr="00D01A4D" w:rsidTr="00346612">
        <w:tc>
          <w:tcPr>
            <w:tcW w:w="2785" w:type="dxa"/>
            <w:shd w:val="clear" w:color="auto" w:fill="D9D9D9" w:themeFill="background1" w:themeFillShade="D9"/>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ID</w:t>
            </w:r>
          </w:p>
        </w:tc>
        <w:tc>
          <w:tcPr>
            <w:tcW w:w="6565" w:type="dxa"/>
            <w:shd w:val="clear" w:color="auto" w:fill="D9D9D9" w:themeFill="background1" w:themeFillShade="D9"/>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Không có</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Link của user story</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Không có</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Mức độ ưu tiên</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Trung bình</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Độ phức tạp</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Trung bình</w:t>
            </w:r>
          </w:p>
        </w:tc>
      </w:tr>
    </w:tbl>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User story:</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-Là người dùng – Tôi muốn được xem Báo cáo sử dụng nguồn vốn các tiêu chí: xem theo năm, tháng, quý, từ ngày- đến ngày và có thể kết xuất và xem báo cáo theo từ</w:t>
      </w:r>
      <w:r w:rsidR="002D6F8C">
        <w:rPr>
          <w:rFonts w:ascii="Times New Roman" w:hAnsi="Times New Roman" w:cs="Times New Roman"/>
          <w:sz w:val="24"/>
          <w:szCs w:val="24"/>
        </w:rPr>
        <w:t>ng chi nhán</w:t>
      </w: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Mô tả yêu cầu:</w:t>
      </w:r>
    </w:p>
    <w:tbl>
      <w:tblPr>
        <w:tblStyle w:val="TableGrid"/>
        <w:tblW w:w="9355" w:type="dxa"/>
        <w:tblLook w:val="04A0" w:firstRow="1" w:lastRow="0" w:firstColumn="1" w:lastColumn="0" w:noHBand="0" w:noVBand="1"/>
      </w:tblPr>
      <w:tblGrid>
        <w:gridCol w:w="3145"/>
        <w:gridCol w:w="6210"/>
      </w:tblGrid>
      <w:tr w:rsidR="006D5ED7" w:rsidRPr="00D01A4D" w:rsidTr="00346612">
        <w:tc>
          <w:tcPr>
            <w:tcW w:w="3145"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Chủ đề</w:t>
            </w:r>
          </w:p>
        </w:tc>
        <w:tc>
          <w:tcPr>
            <w:tcW w:w="6210"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w:t>
            </w:r>
          </w:p>
        </w:tc>
      </w:tr>
      <w:tr w:rsidR="006D5ED7" w:rsidRPr="00D01A4D" w:rsidTr="00346612">
        <w:tc>
          <w:tcPr>
            <w:tcW w:w="314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Xem Báo cáo sử dụng nguồn vốn các tiêu chí: xem theo năm, tháng, quý, từ ngày- đến ngày và có thể kết xuất và xem báo cáo theo từng chi nhánh</w:t>
            </w:r>
          </w:p>
        </w:tc>
        <w:tc>
          <w:tcPr>
            <w:tcW w:w="6210"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Người dùng có thể chọn kết xuất báo cáo theo các các tiêu chí: xem theo tháng, xem theo năm, xem theo quý, xem từ ngày- đến ngày báo cáo kết xuất đầy đủ các thông tin từ tất cả các đơn vị hoặc dựa theo chi nhánh Công ty mà người dùng chọn kết xuất tương ứng</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Chương trình sẽ dựa theo tiêu chí lựa chọn và lấy dữ liệu đầu vào từ các control phù hợp với tiêu chí xem đó, các giá trị khác với tiêu chí xem sẽ không có hiệu lực</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Chương trình sẽ kiểm tra thông tin người dùng nhập ứng với tiêu chí xem có hợp lệ không và xuất ra thông báo nếu có dữ liệu chưa được nhập hoặc không hợp lệ</w:t>
            </w:r>
          </w:p>
        </w:tc>
      </w:tr>
    </w:tbl>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Các màn hình: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5D6ED378" wp14:editId="7FB3887E">
            <wp:extent cx="5943600" cy="3341370"/>
            <wp:effectExtent l="0" t="0" r="0" b="0"/>
            <wp:docPr id="320665035" name="Picture 32066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lastRenderedPageBreak/>
        <w:t>(Màn hình chọn xem Báo cáo sử dụng nguồn vốn)</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25884B2D" wp14:editId="78B8CB7F">
            <wp:extent cx="5943600" cy="3341370"/>
            <wp:effectExtent l="0" t="0" r="0" b="0"/>
            <wp:docPr id="320665036" name="Picture 32066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cho phép chọn đơn vị cần xem)</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6463B248" wp14:editId="5FBB6AC4">
            <wp:extent cx="5943600" cy="3341370"/>
            <wp:effectExtent l="0" t="0" r="0" b="0"/>
            <wp:docPr id="320665037" name="Picture 32066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chọn tiêu chí kết xuất báo cáo)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33FBCFA6" wp14:editId="5E59E31A">
            <wp:extent cx="5943600" cy="3341370"/>
            <wp:effectExtent l="0" t="0" r="0" b="0"/>
            <wp:docPr id="320665038" name="Picture 32066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chọn quý kết xuất báo cáo)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396A4772" wp14:editId="3D43A294">
            <wp:extent cx="5943600" cy="3341370"/>
            <wp:effectExtent l="0" t="0" r="0" b="0"/>
            <wp:docPr id="320665039" name="Picture 32066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chọn tháng kết xuất báo cáo)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66C0CA26" wp14:editId="0D181176">
            <wp:extent cx="5943600" cy="3341370"/>
            <wp:effectExtent l="0" t="0" r="0" b="0"/>
            <wp:docPr id="320665040" name="Picture 32066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(Textbox nhập năm cần xem và datetimepicker để chọn khoảng thời gian xem cho tiêu chí xem từ ngày- đến ngày)</w:t>
      </w: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Báo cáo đã kết xuất có dạng:</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6F62A6CB" wp14:editId="36A5AC2A">
            <wp:extent cx="5943600" cy="3341370"/>
            <wp:effectExtent l="0" t="0" r="0" b="0"/>
            <wp:docPr id="320665041" name="Picture 32066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0CCA88D3" wp14:editId="50EFB7A8">
            <wp:extent cx="5943600" cy="3341370"/>
            <wp:effectExtent l="0" t="0" r="0" b="0"/>
            <wp:docPr id="320665042" name="Picture 32066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6D5ED7" w:rsidRPr="00D01A4D" w:rsidRDefault="006D5ED7" w:rsidP="006D5ED7">
      <w:pPr>
        <w:pStyle w:val="Heading2"/>
        <w:rPr>
          <w:rFonts w:ascii="Times New Roman" w:hAnsi="Times New Roman" w:cs="Times New Roman"/>
          <w:b w:val="0"/>
          <w:color w:val="000000" w:themeColor="text1"/>
          <w:sz w:val="24"/>
          <w:szCs w:val="24"/>
        </w:rPr>
      </w:pPr>
      <w:bookmarkStart w:id="145" w:name="_Toc453597762"/>
      <w:r w:rsidRPr="00D01A4D">
        <w:rPr>
          <w:rFonts w:ascii="Times New Roman" w:hAnsi="Times New Roman" w:cs="Times New Roman"/>
          <w:color w:val="000000" w:themeColor="text1"/>
          <w:sz w:val="24"/>
          <w:szCs w:val="24"/>
        </w:rPr>
        <w:t>3.User story 3:</w:t>
      </w:r>
      <w:bookmarkEnd w:id="145"/>
    </w:p>
    <w:p w:rsidR="006D5ED7" w:rsidRPr="00D01A4D" w:rsidRDefault="006D5ED7" w:rsidP="006D5ED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30"/>
        <w:gridCol w:w="1741"/>
        <w:gridCol w:w="3789"/>
        <w:gridCol w:w="2243"/>
      </w:tblGrid>
      <w:tr w:rsidR="006D5ED7" w:rsidRPr="00D01A4D" w:rsidTr="00346612">
        <w:tc>
          <w:tcPr>
            <w:tcW w:w="1255"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Phiên bản</w:t>
            </w:r>
          </w:p>
        </w:tc>
        <w:tc>
          <w:tcPr>
            <w:tcW w:w="1800"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Ngày lập</w:t>
            </w:r>
          </w:p>
        </w:tc>
        <w:tc>
          <w:tcPr>
            <w:tcW w:w="3957"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Tác giả</w:t>
            </w:r>
          </w:p>
        </w:tc>
        <w:tc>
          <w:tcPr>
            <w:tcW w:w="2338"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w:t>
            </w:r>
          </w:p>
        </w:tc>
      </w:tr>
      <w:tr w:rsidR="006D5ED7" w:rsidRPr="00D01A4D" w:rsidTr="00346612">
        <w:tc>
          <w:tcPr>
            <w:tcW w:w="125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0.1</w:t>
            </w:r>
          </w:p>
        </w:tc>
        <w:tc>
          <w:tcPr>
            <w:tcW w:w="1800"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05-04-2016</w:t>
            </w:r>
          </w:p>
        </w:tc>
        <w:tc>
          <w:tcPr>
            <w:tcW w:w="395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Văn Trương Quốc Thắng</w:t>
            </w:r>
          </w:p>
        </w:tc>
        <w:tc>
          <w:tcPr>
            <w:tcW w:w="2338"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Xác định yêu cầu</w:t>
            </w:r>
          </w:p>
        </w:tc>
      </w:tr>
    </w:tbl>
    <w:p w:rsidR="006D5ED7" w:rsidRPr="00D01A4D" w:rsidRDefault="006D5ED7" w:rsidP="006D5ED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91"/>
        <w:gridCol w:w="6312"/>
      </w:tblGrid>
      <w:tr w:rsidR="006D5ED7" w:rsidRPr="00D01A4D" w:rsidTr="00346612">
        <w:tc>
          <w:tcPr>
            <w:tcW w:w="2785" w:type="dxa"/>
            <w:shd w:val="clear" w:color="auto" w:fill="D9D9D9" w:themeFill="background1" w:themeFillShade="D9"/>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ID</w:t>
            </w:r>
          </w:p>
        </w:tc>
        <w:tc>
          <w:tcPr>
            <w:tcW w:w="6565" w:type="dxa"/>
            <w:shd w:val="clear" w:color="auto" w:fill="D9D9D9" w:themeFill="background1" w:themeFillShade="D9"/>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Không có</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Link của user story</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Không có</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Mức độ ưu tiên</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Trung bình</w:t>
            </w:r>
          </w:p>
        </w:tc>
      </w:tr>
      <w:tr w:rsidR="006D5ED7" w:rsidRPr="00D01A4D" w:rsidTr="00346612">
        <w:tc>
          <w:tcPr>
            <w:tcW w:w="278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Độ phức tạp</w:t>
            </w:r>
          </w:p>
        </w:tc>
        <w:tc>
          <w:tcPr>
            <w:tcW w:w="656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Trung bình</w:t>
            </w:r>
          </w:p>
        </w:tc>
      </w:tr>
    </w:tbl>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User story:</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-Là người dùng – Tôi muốn được xem Báo cáo tình hình thực hiện kế hoạch các tiêu chí: xem theo năm, tháng, quý. Báo cáo được kết xuất theo khổ giấ</w:t>
      </w:r>
      <w:r w:rsidR="002D6F8C">
        <w:rPr>
          <w:rFonts w:ascii="Times New Roman" w:hAnsi="Times New Roman" w:cs="Times New Roman"/>
          <w:sz w:val="24"/>
          <w:szCs w:val="24"/>
        </w:rPr>
        <w:t>y</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lastRenderedPageBreak/>
        <w:t>- Mô tả yêu cầu:</w:t>
      </w:r>
    </w:p>
    <w:tbl>
      <w:tblPr>
        <w:tblStyle w:val="TableGrid"/>
        <w:tblW w:w="9355" w:type="dxa"/>
        <w:tblLook w:val="04A0" w:firstRow="1" w:lastRow="0" w:firstColumn="1" w:lastColumn="0" w:noHBand="0" w:noVBand="1"/>
      </w:tblPr>
      <w:tblGrid>
        <w:gridCol w:w="3145"/>
        <w:gridCol w:w="6210"/>
      </w:tblGrid>
      <w:tr w:rsidR="006D5ED7" w:rsidRPr="00D01A4D" w:rsidTr="00346612">
        <w:tc>
          <w:tcPr>
            <w:tcW w:w="3145"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Chủ đề</w:t>
            </w:r>
          </w:p>
        </w:tc>
        <w:tc>
          <w:tcPr>
            <w:tcW w:w="6210"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w:t>
            </w:r>
          </w:p>
        </w:tc>
      </w:tr>
      <w:tr w:rsidR="006D5ED7" w:rsidRPr="00D01A4D" w:rsidTr="00346612">
        <w:tc>
          <w:tcPr>
            <w:tcW w:w="3145"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Xem Báo cáo tình hình thực hiện kế hoạch các tiêu chí: xem theo năm, tháng, quý. Báo cáo được kết xuất theo khổ giấy A3</w:t>
            </w:r>
          </w:p>
          <w:p w:rsidR="006D5ED7" w:rsidRPr="00D01A4D" w:rsidRDefault="006D5ED7" w:rsidP="00346612">
            <w:pPr>
              <w:rPr>
                <w:rFonts w:ascii="Times New Roman" w:hAnsi="Times New Roman"/>
                <w:sz w:val="24"/>
                <w:szCs w:val="24"/>
              </w:rPr>
            </w:pPr>
          </w:p>
        </w:tc>
        <w:tc>
          <w:tcPr>
            <w:tcW w:w="6210"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 xml:space="preserve">Người dùng có thể chọn kết xuất báo cáo theo các các tiêu chí: xem theo tháng, xem theo năm, xem theo quý, xem từ ngày- đến ngày báo cáo kết xuất đầy đủ các thông tin từ tất cả các đơn vị </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Chương trình sẽ dựa theo tiêu chí lựa chọn và lấy dữ liệu đầu vào từ các control phù hợp với tiêu chí xem đó, các giá trị khác với tiêu chí xem sẽ không có hiệu lực</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Chương trình sẽ kiểm tra thông tin người dùng nhập ứng với tiêu chí xem có hợp lệ không và xuất ra thông báo nếu có dữ liệu chưa được nhập hoặc không hợp lệ</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Báo cáo sẽ thiết kế theo khổ giấy A3</w:t>
            </w:r>
          </w:p>
        </w:tc>
      </w:tr>
    </w:tbl>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Các màn hình: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176579EE" wp14:editId="2B036765">
            <wp:extent cx="5943600" cy="3341370"/>
            <wp:effectExtent l="0" t="0" r="0" b="0"/>
            <wp:docPr id="320665043" name="Picture 32066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(Màn hình thao tác chọn kết xuất Báo cáo tình hình thực hiện kế hoạch)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3CA24F8E" wp14:editId="39D2C777">
            <wp:extent cx="5943600" cy="3341370"/>
            <wp:effectExtent l="0" t="0" r="0" b="0"/>
            <wp:docPr id="320665044" name="Picture 32066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chọn chế độ kết xuất báo cáo theo các tiêu chí)</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663AE1A4" wp14:editId="7BEF405E">
            <wp:extent cx="5943600" cy="3341370"/>
            <wp:effectExtent l="0" t="0" r="0" b="0"/>
            <wp:docPr id="320665045" name="Picture 32066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chọn xem báo cáo theo quý)</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248556A7" wp14:editId="2A5A0BED">
            <wp:extent cx="5943600" cy="3341370"/>
            <wp:effectExtent l="0" t="0" r="0" b="0"/>
            <wp:docPr id="320665046" name="Picture 32066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6D5ED7" w:rsidRPr="00D01A4D" w:rsidRDefault="006D5ED7" w:rsidP="006D5ED7">
      <w:pPr>
        <w:jc w:val="center"/>
        <w:rPr>
          <w:rFonts w:ascii="Times New Roman" w:hAnsi="Times New Roman" w:cs="Times New Roman"/>
          <w:i/>
          <w:sz w:val="24"/>
          <w:szCs w:val="24"/>
        </w:rPr>
      </w:pPr>
      <w:r w:rsidRPr="00D01A4D">
        <w:rPr>
          <w:rFonts w:ascii="Times New Roman" w:hAnsi="Times New Roman" w:cs="Times New Roman"/>
          <w:i/>
          <w:sz w:val="24"/>
          <w:szCs w:val="24"/>
        </w:rPr>
        <w:t>(Combobox chọn xem báo cáo theo tháng)</w:t>
      </w: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-Bảng báo cáo có dạng:</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drawing>
          <wp:inline distT="0" distB="0" distL="0" distR="0" wp14:anchorId="5B8852F8" wp14:editId="17E3E610">
            <wp:extent cx="5943600" cy="3341370"/>
            <wp:effectExtent l="0" t="0" r="0" b="0"/>
            <wp:docPr id="320665047" name="Picture 3206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noProof/>
          <w:lang w:val="en-US"/>
        </w:rPr>
        <w:lastRenderedPageBreak/>
        <w:drawing>
          <wp:inline distT="0" distB="0" distL="0" distR="0" wp14:anchorId="1CFDB1DB" wp14:editId="4B9CE152">
            <wp:extent cx="5943600" cy="3341370"/>
            <wp:effectExtent l="0" t="0" r="0" b="0"/>
            <wp:docPr id="320665048" name="Picture 32066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p w:rsidR="006D5ED7" w:rsidRPr="00D01A4D" w:rsidRDefault="006D5ED7" w:rsidP="006D5ED7">
      <w:pPr>
        <w:pStyle w:val="Heading1"/>
        <w:rPr>
          <w:b w:val="0"/>
          <w:color w:val="000000" w:themeColor="text1"/>
          <w:sz w:val="24"/>
        </w:rPr>
      </w:pPr>
      <w:bookmarkStart w:id="146" w:name="_Toc453597763"/>
      <w:r w:rsidRPr="00D01A4D">
        <w:rPr>
          <w:color w:val="000000" w:themeColor="text1"/>
          <w:sz w:val="24"/>
        </w:rPr>
        <w:t>II. Các giai đoạn xây dựng dự án:</w:t>
      </w:r>
      <w:bookmarkEnd w:id="146"/>
    </w:p>
    <w:p w:rsidR="006D5ED7" w:rsidRPr="00D01A4D" w:rsidRDefault="006D5ED7" w:rsidP="006D5ED7">
      <w:pPr>
        <w:pStyle w:val="Heading2"/>
        <w:rPr>
          <w:rFonts w:ascii="Times New Roman" w:hAnsi="Times New Roman" w:cs="Times New Roman"/>
          <w:color w:val="000000" w:themeColor="text1"/>
          <w:sz w:val="24"/>
          <w:szCs w:val="24"/>
        </w:rPr>
      </w:pPr>
      <w:bookmarkStart w:id="147" w:name="_Toc453597764"/>
      <w:r w:rsidRPr="00D01A4D">
        <w:rPr>
          <w:rFonts w:ascii="Times New Roman" w:hAnsi="Times New Roman" w:cs="Times New Roman"/>
          <w:color w:val="000000" w:themeColor="text1"/>
          <w:sz w:val="24"/>
          <w:szCs w:val="24"/>
        </w:rPr>
        <w:t>1.Khởi tạo dự án:</w:t>
      </w:r>
      <w:bookmarkEnd w:id="147"/>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Dựa trên các user story và tài liệu mô tả toàn bộ dự án bắt đầu tiến hành khởi tạo các công việc cần thực hiện.</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Tìm hiểu các phần mềm kế toán đã được các doanh nghiệp xây dựng và đang bán trên thị trường để định hướng và tìm ra cách thiết kế phù hợp</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Nhận source code framework, và file mô tả các bảng dữ liệu trong Cơ sở dữ liệu</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Tìm kiếm các tài liệu liên quan đến nghiệp vụ kế toán quản trị ( Cách lập các báo cáo, các khái niệm, định nghĩa trong kế toán, các công thức tính v.v…)</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Cài đặt các file môi trường cần thiết cho việc triển khai xây dựng dự án</w:t>
      </w:r>
    </w:p>
    <w:p w:rsidR="006D5ED7" w:rsidRPr="00D01A4D" w:rsidRDefault="006D5ED7" w:rsidP="006D5ED7">
      <w:pPr>
        <w:pStyle w:val="Heading2"/>
        <w:rPr>
          <w:rFonts w:ascii="Times New Roman" w:hAnsi="Times New Roman" w:cs="Times New Roman"/>
          <w:b w:val="0"/>
          <w:sz w:val="24"/>
          <w:szCs w:val="24"/>
        </w:rPr>
      </w:pPr>
      <w:bookmarkStart w:id="148" w:name="_Toc453597765"/>
      <w:r w:rsidRPr="00D01A4D">
        <w:rPr>
          <w:rFonts w:ascii="Times New Roman" w:hAnsi="Times New Roman" w:cs="Times New Roman"/>
          <w:color w:val="000000" w:themeColor="text1"/>
          <w:sz w:val="24"/>
          <w:szCs w:val="24"/>
        </w:rPr>
        <w:t>2. Nghiên cứu và phân tích:</w:t>
      </w:r>
      <w:bookmarkEnd w:id="148"/>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Dựa theo công nghệ mà dự án yêu cầu bắt đầu nghiên cứu phần kỹ thuật và cách xây dựng các chức năng:</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Nghiên cứu công nghệ Silverlight</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lastRenderedPageBreak/>
        <w:tab/>
        <w:t>+ Nghiên cứu mô hình MVVM trong Silverlight ( nhóm tìm tài liệu học, nghiên cứu thông qua các ví dụ, tự làm các demo mẫu để học)</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Nghiên cứu WCF Service (tìm tài liệu, học cách tạo cách config và cách dùng)</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Nghiên cứu cách thiết kế và xây dựng Crystal report</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Nghiên cứu cách thao tác truy xuất Cơ sở dữ liệu thông qua LinQ to SQL</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Nghiên cứu cách viết Stored procedure để tính toán các khoản mục trong các báo cáo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Nghiên cứu cách đổ dữ liệu từ Stored vào dataset để binding lên Crystal report không cần thông quan kết nối Database.</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-Phân tích hướng triển khai và xây dựng:</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+Do đặc thù module Kế toán quản trị phải sử dụng các bảng dữ liệu của các module và phân hệ khác để kết xuất ra báo cáo nên sẽ triển khai xây dựng từ trên xuống (Từ phần view -&gt; Cơ sở dữ liệu) trong thời gian chờ các nhóm còn lại triển khai xong phần Cơ sở dữ liệu.</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Tiến hành xây dựng phần tương tác với người dùng (Client) trước: Xây dựng phần Views và ViewModel theo mô hình MVVM, tạo các dòng Resource để binding.</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Thiết kế Crystal report theo mẫu đã được cung cấp trong file tài liệu mô tả dự án</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Xây dựng dataset theo các hạng mục trong các báo cáo với các cột tương ứng</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Binding các bảng trong Dataset lên Crystal report</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Sau khi các team khác đã hoàn thành các bảng trong Cơ sở dữ liệu tiến hành viết Stored procedure để kết xuất báo cáo</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Viết hàm Javascript để nhận Request từ Client xử lý kết xuất ra report tương ứng mà người dùng chọn</w:t>
      </w:r>
    </w:p>
    <w:p w:rsidR="006D5ED7" w:rsidRPr="00D01A4D"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Tạo các file LinQ to SQL riêng biệt cho 3 report để gọi các store từ CSDL</w:t>
      </w:r>
    </w:p>
    <w:p w:rsidR="006D5ED7" w:rsidRPr="00F03689" w:rsidRDefault="006D5ED7" w:rsidP="006D5ED7">
      <w:pPr>
        <w:ind w:firstLine="720"/>
        <w:rPr>
          <w:rFonts w:ascii="Times New Roman" w:hAnsi="Times New Roman" w:cs="Times New Roman"/>
          <w:sz w:val="24"/>
          <w:szCs w:val="24"/>
        </w:rPr>
      </w:pPr>
      <w:r w:rsidRPr="00D01A4D">
        <w:rPr>
          <w:rFonts w:ascii="Times New Roman" w:hAnsi="Times New Roman" w:cs="Times New Roman"/>
          <w:sz w:val="24"/>
          <w:szCs w:val="24"/>
        </w:rPr>
        <w:t>+ Tạo trang aspx để xử lý phân tích các đối số từ Client gửi xuống và tiến hành viết code đổ dữ liệu vào các Report thông qua Dataset</w:t>
      </w:r>
    </w:p>
    <w:p w:rsidR="006D5ED7" w:rsidRPr="00D01A4D" w:rsidRDefault="006D5ED7" w:rsidP="006D5ED7">
      <w:pPr>
        <w:pStyle w:val="Heading2"/>
        <w:rPr>
          <w:rFonts w:ascii="Times New Roman" w:hAnsi="Times New Roman" w:cs="Times New Roman"/>
          <w:color w:val="000000" w:themeColor="text1"/>
          <w:sz w:val="24"/>
          <w:szCs w:val="24"/>
        </w:rPr>
      </w:pPr>
      <w:bookmarkStart w:id="149" w:name="_Toc453597766"/>
      <w:r w:rsidRPr="00D01A4D">
        <w:rPr>
          <w:rFonts w:ascii="Times New Roman" w:hAnsi="Times New Roman" w:cs="Times New Roman"/>
          <w:color w:val="000000" w:themeColor="text1"/>
          <w:sz w:val="24"/>
          <w:szCs w:val="24"/>
        </w:rPr>
        <w:lastRenderedPageBreak/>
        <w:t>3. Triển khai xây dựng dự án:</w:t>
      </w:r>
      <w:bookmarkEnd w:id="149"/>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xml:space="preserve"> - Bắt đầu dựng source code từ framework đã có sẵn, cấu hình kết nối Cơ sở dữ liệu.</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Trainning cách sử dụng các bước để triển khai code theo công việc được giao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 Thiết lập các  Sprint với thời lượng mỗi Sprint là 3 tuần:</w:t>
      </w:r>
    </w:p>
    <w:tbl>
      <w:tblPr>
        <w:tblStyle w:val="TableGrid"/>
        <w:tblW w:w="0" w:type="auto"/>
        <w:tblLook w:val="04A0" w:firstRow="1" w:lastRow="0" w:firstColumn="1" w:lastColumn="0" w:noHBand="0" w:noVBand="1"/>
      </w:tblPr>
      <w:tblGrid>
        <w:gridCol w:w="2983"/>
        <w:gridCol w:w="3006"/>
        <w:gridCol w:w="3014"/>
      </w:tblGrid>
      <w:tr w:rsidR="006D5ED7" w:rsidRPr="00D01A4D" w:rsidTr="00346612">
        <w:tc>
          <w:tcPr>
            <w:tcW w:w="3116"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Sprint</w:t>
            </w:r>
          </w:p>
        </w:tc>
        <w:tc>
          <w:tcPr>
            <w:tcW w:w="3117"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Thời gian thực hiện</w:t>
            </w:r>
          </w:p>
        </w:tc>
        <w:tc>
          <w:tcPr>
            <w:tcW w:w="3117" w:type="dxa"/>
            <w:shd w:val="clear" w:color="auto" w:fill="BFBFBF" w:themeFill="background1" w:themeFillShade="BF"/>
          </w:tcPr>
          <w:p w:rsidR="006D5ED7" w:rsidRPr="00D01A4D" w:rsidRDefault="006D5ED7" w:rsidP="00346612">
            <w:pPr>
              <w:jc w:val="center"/>
              <w:rPr>
                <w:rFonts w:ascii="Times New Roman" w:hAnsi="Times New Roman"/>
                <w:b/>
                <w:sz w:val="24"/>
                <w:szCs w:val="24"/>
              </w:rPr>
            </w:pPr>
            <w:r w:rsidRPr="00D01A4D">
              <w:rPr>
                <w:rFonts w:ascii="Times New Roman" w:hAnsi="Times New Roman"/>
                <w:b/>
                <w:sz w:val="24"/>
                <w:szCs w:val="24"/>
              </w:rPr>
              <w:t>Mô tả các công việc</w:t>
            </w:r>
          </w:p>
        </w:tc>
      </w:tr>
      <w:tr w:rsidR="006D5ED7" w:rsidRPr="00D01A4D" w:rsidTr="00346612">
        <w:tc>
          <w:tcPr>
            <w:tcW w:w="3116"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Chuẩn bị</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22/03/2016 – 05/04/2016</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Dựng source code từ framework</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Cài đặt môi trường</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Trainning cho các thành viên trong nhóm</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Phân chia công việc</w:t>
            </w:r>
          </w:p>
        </w:tc>
      </w:tr>
      <w:tr w:rsidR="006D5ED7" w:rsidRPr="00D01A4D" w:rsidTr="00346612">
        <w:tc>
          <w:tcPr>
            <w:tcW w:w="3116"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Sprint 1</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06/04/2016 – 26/04/2016</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Tham gia training tạ</w:t>
            </w:r>
            <w:r>
              <w:rPr>
                <w:rFonts w:ascii="Times New Roman" w:hAnsi="Times New Roman"/>
                <w:sz w:val="24"/>
                <w:szCs w:val="24"/>
              </w:rPr>
              <w:t>i Công ty</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Người đi dự trainning cho các thành viên trong nhóm</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Tiến hành code phần client chức năng xem Báo cáo hoạt động kinh doanh (View và ViewModel)</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Tiến hành thiết kế Crystal Report theo mẫu báo cáo đã có</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Thiết kế Dataset để đổ dữ liệu</w:t>
            </w:r>
          </w:p>
        </w:tc>
      </w:tr>
      <w:tr w:rsidR="006D5ED7" w:rsidRPr="00D01A4D" w:rsidTr="00346612">
        <w:tc>
          <w:tcPr>
            <w:tcW w:w="3116"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Sprint 2</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27/04/2016 -  18/05/2016</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 xml:space="preserve">Tiến hành code phần client chức năng xem Báo cáo sử dụng nguồn vốn và Báo cáo </w:t>
            </w:r>
            <w:r w:rsidRPr="00D01A4D">
              <w:rPr>
                <w:rFonts w:ascii="Times New Roman" w:hAnsi="Times New Roman"/>
                <w:sz w:val="24"/>
                <w:szCs w:val="24"/>
              </w:rPr>
              <w:lastRenderedPageBreak/>
              <w:t>tình hình thực hiện kế hoạch(View và ViewModel)</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Thiết kế Crystal Report cho 2 báo cáo</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Thiết kế Dataset cho 2 báo cáo còn lại</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Viết trang aspx để xử lý báo cáo mà người dùng chọn và các tham số request</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Viết hàm javascript để forward sang trang report</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Liên lạc với các team làm các module khác yêu cầu cung cấp các bảng trong Cơ sở dữ liệu, bổ sung thêm các trường trong các bảng, mục đích chức năng của các bảng</w:t>
            </w:r>
          </w:p>
        </w:tc>
      </w:tr>
      <w:tr w:rsidR="006D5ED7" w:rsidRPr="00D01A4D" w:rsidTr="00346612">
        <w:tc>
          <w:tcPr>
            <w:tcW w:w="3116"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lastRenderedPageBreak/>
              <w:t>Sprint 3</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19/05/2016 – 09/06/2016</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Viết stored procedure kết xuất các mục trong báo cáo</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Viết code fill dữ liệu vào các Datatable trong Dataset trong trang aspx</w:t>
            </w:r>
          </w:p>
          <w:p w:rsidR="006D5ED7" w:rsidRPr="00D01A4D" w:rsidRDefault="006D5ED7" w:rsidP="00346612">
            <w:pPr>
              <w:rPr>
                <w:rFonts w:ascii="Times New Roman" w:hAnsi="Times New Roman"/>
                <w:sz w:val="24"/>
                <w:szCs w:val="24"/>
              </w:rPr>
            </w:pPr>
          </w:p>
        </w:tc>
      </w:tr>
      <w:tr w:rsidR="006D5ED7" w:rsidRPr="00D01A4D" w:rsidTr="00346612">
        <w:tc>
          <w:tcPr>
            <w:tcW w:w="3116"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Review và Testing</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09/06/2016 – 12/06/2016</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Tiền hành chạy thử rà soát các lỗi</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Fix các bug</w:t>
            </w:r>
          </w:p>
        </w:tc>
      </w:tr>
      <w:tr w:rsidR="006D5ED7" w:rsidRPr="00D01A4D" w:rsidTr="00346612">
        <w:tc>
          <w:tcPr>
            <w:tcW w:w="3116"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Tổng kết</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12/06/2016 – 14/06/2016</w:t>
            </w:r>
          </w:p>
        </w:tc>
        <w:tc>
          <w:tcPr>
            <w:tcW w:w="3117" w:type="dxa"/>
          </w:tcPr>
          <w:p w:rsidR="006D5ED7" w:rsidRPr="00D01A4D" w:rsidRDefault="006D5ED7" w:rsidP="00346612">
            <w:pPr>
              <w:rPr>
                <w:rFonts w:ascii="Times New Roman" w:hAnsi="Times New Roman"/>
                <w:sz w:val="24"/>
                <w:szCs w:val="24"/>
              </w:rPr>
            </w:pPr>
            <w:r w:rsidRPr="00D01A4D">
              <w:rPr>
                <w:rFonts w:ascii="Times New Roman" w:hAnsi="Times New Roman"/>
                <w:sz w:val="24"/>
                <w:szCs w:val="24"/>
              </w:rPr>
              <w:t>Tổng hợp các file đã xây dựng từ các thành viên</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lastRenderedPageBreak/>
              <w:t>Liên hệ với người quản lý cấu hình của dự án tiến hành Merge code</w:t>
            </w:r>
          </w:p>
          <w:p w:rsidR="006D5ED7" w:rsidRPr="00D01A4D" w:rsidRDefault="006D5ED7" w:rsidP="00346612">
            <w:pPr>
              <w:rPr>
                <w:rFonts w:ascii="Times New Roman" w:hAnsi="Times New Roman"/>
                <w:sz w:val="24"/>
                <w:szCs w:val="24"/>
              </w:rPr>
            </w:pPr>
            <w:r w:rsidRPr="00D01A4D">
              <w:rPr>
                <w:rFonts w:ascii="Times New Roman" w:hAnsi="Times New Roman"/>
                <w:sz w:val="24"/>
                <w:szCs w:val="24"/>
              </w:rPr>
              <w:t>Chạy demo</w:t>
            </w:r>
          </w:p>
        </w:tc>
      </w:tr>
    </w:tbl>
    <w:p w:rsidR="006D5ED7" w:rsidRPr="00D01A4D" w:rsidRDefault="006D5ED7" w:rsidP="006D5ED7">
      <w:pPr>
        <w:pStyle w:val="Heading2"/>
        <w:rPr>
          <w:rFonts w:ascii="Times New Roman" w:hAnsi="Times New Roman" w:cs="Times New Roman"/>
          <w:b w:val="0"/>
          <w:color w:val="000000" w:themeColor="text1"/>
          <w:sz w:val="24"/>
          <w:szCs w:val="24"/>
        </w:rPr>
      </w:pPr>
      <w:bookmarkStart w:id="150" w:name="_Toc453597767"/>
      <w:r w:rsidRPr="00D01A4D">
        <w:rPr>
          <w:rFonts w:ascii="Times New Roman" w:hAnsi="Times New Roman" w:cs="Times New Roman"/>
          <w:color w:val="000000" w:themeColor="text1"/>
          <w:sz w:val="24"/>
          <w:szCs w:val="24"/>
        </w:rPr>
        <w:lastRenderedPageBreak/>
        <w:t>4.Tổng kết:</w:t>
      </w:r>
      <w:bookmarkEnd w:id="150"/>
    </w:p>
    <w:p w:rsidR="006D5ED7" w:rsidRPr="00D01A4D" w:rsidRDefault="006D5ED7" w:rsidP="006D5ED7">
      <w:pPr>
        <w:rPr>
          <w:rFonts w:ascii="Times New Roman" w:hAnsi="Times New Roman" w:cs="Times New Roman"/>
          <w:b/>
          <w:sz w:val="24"/>
          <w:szCs w:val="24"/>
        </w:rPr>
      </w:pPr>
      <w:r w:rsidRPr="00D01A4D">
        <w:rPr>
          <w:rFonts w:ascii="Times New Roman" w:hAnsi="Times New Roman" w:cs="Times New Roman"/>
          <w:b/>
          <w:sz w:val="24"/>
          <w:szCs w:val="24"/>
        </w:rPr>
        <w:t>- Những thành phần đã hoàn thành: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Hoàn thành giao diện cho người dùng tương tác chọn kết xuất các báo cáo (View và ViewModel ở Silverlight)</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Hoàn thành thiết kế Crystal report, hoàn thành Dataset để binding các hạng mục vào 3 báo cáo: Báo cáo hoạt động kinh doanh, Báo cáo sử dụng nguồn vốn, Báo cáo tình hình thực hiện kế hoạch.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Hoàn thành 3 file linQ to SQL riêng cho 3 bảng báo cáo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Hoàn thành viết các stored để kết xuất dữ liệu cho các báo cáo</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 Hoàn thành trang aspx riêng của module Kế toán quản trị để nhận Request từ người dùng và xử lý kết xuất ra báo cáo mà người dùng cần xem theo các tiêu chí mà người dùng đã lựa chọn. Xử lý fill dữ liệu từ các Stored procedure vào các Datatable trong Dataset để hiển thị dữ liệu lên report.</w:t>
      </w:r>
    </w:p>
    <w:p w:rsidR="006D5ED7" w:rsidRPr="00D01A4D" w:rsidRDefault="006D5ED7" w:rsidP="006D5ED7">
      <w:pPr>
        <w:rPr>
          <w:rFonts w:ascii="Times New Roman" w:hAnsi="Times New Roman" w:cs="Times New Roman"/>
          <w:b/>
          <w:sz w:val="24"/>
          <w:szCs w:val="24"/>
        </w:rPr>
      </w:pPr>
      <w:r w:rsidRPr="00D01A4D">
        <w:rPr>
          <w:rFonts w:ascii="Times New Roman" w:hAnsi="Times New Roman" w:cs="Times New Roman"/>
          <w:b/>
          <w:sz w:val="24"/>
          <w:szCs w:val="24"/>
        </w:rPr>
        <w:t>-Những chức năng chưa hoàn thành:</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ab/>
        <w:t>+Chưa hỗ trợ người dùng xem Báo cáo tình hình thực hiện kế hoạch theo các tiêu chí theo tháng, theo quý.</w:t>
      </w:r>
    </w:p>
    <w:p w:rsidR="006D5ED7" w:rsidRPr="00D01A4D" w:rsidRDefault="006D5ED7" w:rsidP="006D5ED7">
      <w:pPr>
        <w:rPr>
          <w:rFonts w:ascii="Times New Roman" w:hAnsi="Times New Roman" w:cs="Times New Roman"/>
          <w:sz w:val="24"/>
          <w:szCs w:val="24"/>
        </w:rPr>
      </w:pPr>
      <w:r w:rsidRPr="00D01A4D">
        <w:rPr>
          <w:rFonts w:ascii="Times New Roman" w:hAnsi="Times New Roman" w:cs="Times New Roman"/>
          <w:sz w:val="24"/>
          <w:szCs w:val="24"/>
        </w:rPr>
        <w:t>-Những khó khăn hạn chế trong quá trình triển khai và xây dựng:</w:t>
      </w:r>
    </w:p>
    <w:p w:rsidR="006D5ED7" w:rsidRPr="00D01A4D" w:rsidRDefault="006D5ED7" w:rsidP="006D5ED7">
      <w:pPr>
        <w:rPr>
          <w:rFonts w:ascii="Times New Roman" w:hAnsi="Times New Roman" w:cs="Times New Roman"/>
          <w:b/>
          <w:sz w:val="24"/>
          <w:szCs w:val="24"/>
        </w:rPr>
      </w:pPr>
      <w:r w:rsidRPr="00D01A4D">
        <w:rPr>
          <w:rFonts w:ascii="Times New Roman" w:hAnsi="Times New Roman" w:cs="Times New Roman"/>
          <w:sz w:val="24"/>
          <w:szCs w:val="24"/>
        </w:rPr>
        <w:tab/>
      </w:r>
      <w:r w:rsidRPr="00D01A4D">
        <w:rPr>
          <w:rFonts w:ascii="Times New Roman" w:hAnsi="Times New Roman" w:cs="Times New Roman"/>
          <w:b/>
          <w:sz w:val="24"/>
          <w:szCs w:val="24"/>
        </w:rPr>
        <w:t>+ Khó khăn:</w:t>
      </w:r>
    </w:p>
    <w:p w:rsidR="006D5ED7" w:rsidRPr="00D01A4D" w:rsidRDefault="006D5ED7" w:rsidP="006D5ED7">
      <w:pPr>
        <w:pStyle w:val="ListParagraph"/>
        <w:numPr>
          <w:ilvl w:val="0"/>
          <w:numId w:val="124"/>
        </w:numPr>
        <w:spacing w:after="160" w:line="259" w:lineRule="auto"/>
        <w:jc w:val="left"/>
        <w:rPr>
          <w:sz w:val="24"/>
          <w:szCs w:val="24"/>
        </w:rPr>
      </w:pPr>
      <w:r w:rsidRPr="00D01A4D">
        <w:rPr>
          <w:sz w:val="24"/>
          <w:szCs w:val="24"/>
        </w:rPr>
        <w:t>Chưa hoàn thành tính năng xem Báo cáo tình hình thực hiện kế hoạch theo tiêu chí xem theo tháng và xem theo quý do chưa có mẫu báo cáo theo 2 tiêu chí này</w:t>
      </w:r>
    </w:p>
    <w:p w:rsidR="006D5ED7" w:rsidRPr="00D01A4D" w:rsidRDefault="006D5ED7" w:rsidP="006D5ED7">
      <w:pPr>
        <w:pStyle w:val="ListParagraph"/>
        <w:numPr>
          <w:ilvl w:val="0"/>
          <w:numId w:val="124"/>
        </w:numPr>
        <w:spacing w:after="160" w:line="259" w:lineRule="auto"/>
        <w:jc w:val="left"/>
        <w:rPr>
          <w:sz w:val="24"/>
          <w:szCs w:val="24"/>
        </w:rPr>
      </w:pPr>
      <w:r w:rsidRPr="00D01A4D">
        <w:rPr>
          <w:sz w:val="24"/>
          <w:szCs w:val="24"/>
        </w:rPr>
        <w:t>Chưa nắm rõ nghiệp vụ Kế toán quản trị, các công thức tính toán các khoản mục khi kết xuất báo cáo</w:t>
      </w:r>
    </w:p>
    <w:p w:rsidR="006D5ED7" w:rsidRPr="00D01A4D" w:rsidRDefault="006D5ED7" w:rsidP="006D5ED7">
      <w:pPr>
        <w:pStyle w:val="ListParagraph"/>
        <w:numPr>
          <w:ilvl w:val="0"/>
          <w:numId w:val="124"/>
        </w:numPr>
        <w:spacing w:after="160" w:line="259" w:lineRule="auto"/>
        <w:jc w:val="left"/>
        <w:rPr>
          <w:sz w:val="24"/>
          <w:szCs w:val="24"/>
        </w:rPr>
      </w:pPr>
      <w:r w:rsidRPr="00D01A4D">
        <w:rPr>
          <w:sz w:val="24"/>
          <w:szCs w:val="24"/>
        </w:rPr>
        <w:t xml:space="preserve">Do đặc thù nhóm phải sử dụng các bảng trong CSDL từ các nhóm làm các module và phân hệ khác nên tốc độ thực hiện Sprint 2 và Sprint 3 bị </w:t>
      </w:r>
      <w:r w:rsidRPr="00D01A4D">
        <w:rPr>
          <w:sz w:val="24"/>
          <w:szCs w:val="24"/>
        </w:rPr>
        <w:lastRenderedPageBreak/>
        <w:t>chậm. Các bảng của các module và phân hệ khác hiện thực chưa đầy đủ nên viết Stored procedure kết xuất báo cáo còn chưa chính xác.</w:t>
      </w:r>
    </w:p>
    <w:p w:rsidR="006D5ED7" w:rsidRPr="00D01A4D" w:rsidRDefault="006D5ED7" w:rsidP="006D5ED7">
      <w:pPr>
        <w:pStyle w:val="ListParagraph"/>
        <w:numPr>
          <w:ilvl w:val="0"/>
          <w:numId w:val="124"/>
        </w:numPr>
        <w:spacing w:after="160" w:line="259" w:lineRule="auto"/>
        <w:jc w:val="left"/>
        <w:rPr>
          <w:sz w:val="24"/>
          <w:szCs w:val="24"/>
        </w:rPr>
      </w:pPr>
      <w:r w:rsidRPr="00D01A4D">
        <w:rPr>
          <w:sz w:val="24"/>
          <w:szCs w:val="24"/>
        </w:rPr>
        <w:t>Công nghệ Crystal Report còn mới chưa đủ thời gian làm quen nên lúc thiết kế report phát sinh lỗi nhiều và Crystal Report khá nặng.</w:t>
      </w:r>
    </w:p>
    <w:p w:rsidR="006D5ED7" w:rsidRPr="00D01A4D" w:rsidRDefault="006D5ED7" w:rsidP="006D5ED7">
      <w:pPr>
        <w:ind w:left="720"/>
        <w:rPr>
          <w:rFonts w:ascii="Times New Roman" w:hAnsi="Times New Roman" w:cs="Times New Roman"/>
          <w:b/>
          <w:sz w:val="24"/>
          <w:szCs w:val="24"/>
        </w:rPr>
      </w:pPr>
      <w:r w:rsidRPr="00D01A4D">
        <w:rPr>
          <w:rFonts w:ascii="Times New Roman" w:hAnsi="Times New Roman" w:cs="Times New Roman"/>
          <w:b/>
          <w:sz w:val="24"/>
          <w:szCs w:val="24"/>
        </w:rPr>
        <w:t>+ Hạn chế:</w:t>
      </w:r>
    </w:p>
    <w:p w:rsidR="006D5ED7" w:rsidRPr="00D01A4D" w:rsidRDefault="006D5ED7" w:rsidP="006D5ED7">
      <w:pPr>
        <w:pStyle w:val="ListParagraph"/>
        <w:numPr>
          <w:ilvl w:val="0"/>
          <w:numId w:val="124"/>
        </w:numPr>
        <w:spacing w:after="160" w:line="259" w:lineRule="auto"/>
        <w:jc w:val="left"/>
        <w:rPr>
          <w:sz w:val="24"/>
          <w:szCs w:val="24"/>
        </w:rPr>
      </w:pPr>
      <w:r w:rsidRPr="00D01A4D">
        <w:rPr>
          <w:sz w:val="24"/>
          <w:szCs w:val="24"/>
        </w:rPr>
        <w:t>Chưa tìm hiểu kỹ Dataset nên thay vì kéo thả Stored Procedure sang lại tự thiết kế bằng tay dẫn đến code để xử lý đổ dữ liệu vào các Report trong file aspx quá dài.</w:t>
      </w:r>
    </w:p>
    <w:p w:rsidR="006D5ED7" w:rsidRDefault="006D5ED7" w:rsidP="006D5ED7">
      <w:pPr>
        <w:pStyle w:val="Heading2"/>
        <w:rPr>
          <w:rFonts w:ascii="Times New Roman" w:hAnsi="Times New Roman" w:cs="Times New Roman"/>
          <w:b w:val="0"/>
          <w:color w:val="000000" w:themeColor="text1"/>
          <w:sz w:val="24"/>
          <w:szCs w:val="24"/>
        </w:rPr>
      </w:pPr>
      <w:bookmarkStart w:id="151" w:name="_Toc453597768"/>
      <w:r w:rsidRPr="00D01A4D">
        <w:rPr>
          <w:rFonts w:ascii="Times New Roman" w:hAnsi="Times New Roman" w:cs="Times New Roman"/>
          <w:color w:val="000000" w:themeColor="text1"/>
          <w:sz w:val="24"/>
          <w:szCs w:val="24"/>
        </w:rPr>
        <w:t>5. Bảng phân chia công việc</w:t>
      </w:r>
      <w:bookmarkEnd w:id="151"/>
      <w:r>
        <w:rPr>
          <w:rFonts w:ascii="Times New Roman" w:hAnsi="Times New Roman" w:cs="Times New Roman"/>
          <w:color w:val="000000" w:themeColor="text1"/>
          <w:sz w:val="24"/>
          <w:szCs w:val="24"/>
        </w:rPr>
        <w:t xml:space="preserve"> </w:t>
      </w:r>
    </w:p>
    <w:p w:rsidR="006D5ED7" w:rsidRDefault="006D5ED7" w:rsidP="006D5ED7">
      <w:pPr>
        <w:rPr>
          <w:rFonts w:ascii="Times New Roman" w:hAnsi="Times New Roman" w:cs="Times New Roman"/>
          <w:sz w:val="24"/>
          <w:szCs w:val="24"/>
        </w:rPr>
      </w:pPr>
      <w:r>
        <w:rPr>
          <w:rFonts w:ascii="Times New Roman" w:hAnsi="Times New Roman" w:cs="Times New Roman"/>
          <w:sz w:val="24"/>
          <w:szCs w:val="24"/>
        </w:rPr>
        <w:t xml:space="preserve">Bảng phân công công việc: </w:t>
      </w:r>
      <w:r w:rsidRPr="00F03689">
        <w:rPr>
          <w:rFonts w:ascii="Times New Roman" w:hAnsi="Times New Roman" w:cs="Times New Roman"/>
          <w:sz w:val="24"/>
          <w:szCs w:val="24"/>
        </w:rPr>
        <w:t>File BaoCaoPhanCongCongViec.docx kèm theo trong cùng thư mục</w:t>
      </w:r>
    </w:p>
    <w:p w:rsidR="006D5ED7" w:rsidRDefault="006D5ED7" w:rsidP="006D5ED7">
      <w:pPr>
        <w:rPr>
          <w:rFonts w:ascii="Times New Roman" w:hAnsi="Times New Roman" w:cs="Times New Roman"/>
          <w:sz w:val="24"/>
          <w:szCs w:val="24"/>
        </w:rPr>
      </w:pPr>
      <w:r>
        <w:rPr>
          <w:rFonts w:ascii="Times New Roman" w:hAnsi="Times New Roman" w:cs="Times New Roman"/>
          <w:sz w:val="24"/>
          <w:szCs w:val="24"/>
        </w:rPr>
        <w:t>Bảng phân chia viết store + tên store và dataset tương ứng: File PhanChiaStore.xlsx</w:t>
      </w:r>
      <w:r w:rsidRPr="00F03689">
        <w:rPr>
          <w:rFonts w:ascii="Times New Roman" w:hAnsi="Times New Roman" w:cs="Times New Roman"/>
          <w:sz w:val="24"/>
          <w:szCs w:val="24"/>
        </w:rPr>
        <w:t xml:space="preserve"> kèm theo trong cùng thư mục</w:t>
      </w:r>
    </w:p>
    <w:p w:rsidR="006D5ED7" w:rsidRPr="00F03689" w:rsidRDefault="006D5ED7" w:rsidP="006D5ED7">
      <w:pPr>
        <w:rPr>
          <w:rFonts w:ascii="Times New Roman" w:hAnsi="Times New Roman" w:cs="Times New Roman"/>
          <w:sz w:val="24"/>
          <w:szCs w:val="24"/>
        </w:rPr>
      </w:pPr>
      <w:r>
        <w:rPr>
          <w:rFonts w:ascii="Times New Roman" w:hAnsi="Times New Roman" w:cs="Times New Roman"/>
          <w:b/>
          <w:sz w:val="24"/>
          <w:szCs w:val="24"/>
        </w:rPr>
        <w:t>6. Một số hình ảnh sau khi hệ thống vận hành trên Server:</w:t>
      </w:r>
    </w:p>
    <w:p w:rsidR="006D5ED7" w:rsidRDefault="006D5ED7" w:rsidP="006D5ED7">
      <w:pPr>
        <w:rPr>
          <w:rFonts w:ascii="Times New Roman" w:hAnsi="Times New Roman" w:cs="Times New Roman"/>
          <w:b/>
          <w:sz w:val="24"/>
          <w:szCs w:val="24"/>
        </w:rPr>
      </w:pPr>
      <w:r w:rsidRPr="001230D9">
        <w:rPr>
          <w:rFonts w:ascii="Times New Roman" w:hAnsi="Times New Roman" w:cs="Times New Roman"/>
          <w:b/>
          <w:noProof/>
          <w:sz w:val="24"/>
          <w:szCs w:val="24"/>
          <w:lang w:val="en-US"/>
        </w:rPr>
        <w:drawing>
          <wp:inline distT="0" distB="0" distL="0" distR="0" wp14:anchorId="2EEAB842" wp14:editId="7DAB7E23">
            <wp:extent cx="5943600" cy="3341643"/>
            <wp:effectExtent l="0" t="0" r="0" b="0"/>
            <wp:docPr id="320665049" name="Picture 320665049" descr="E:\Lib\Nam 3\Ky 2\CNPM chuyen sau (doing task)\Trang đã chạy thử thành công\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ib\Nam 3\Ky 2\CNPM chuyen sau (doing task)\Trang đã chạy thử thành công\Untitle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D5ED7" w:rsidRDefault="006D5ED7" w:rsidP="006D5ED7">
      <w:pPr>
        <w:rPr>
          <w:rFonts w:ascii="Times New Roman" w:hAnsi="Times New Roman" w:cs="Times New Roman"/>
          <w:b/>
          <w:sz w:val="24"/>
          <w:szCs w:val="24"/>
        </w:rPr>
      </w:pPr>
      <w:r w:rsidRPr="001230D9">
        <w:rPr>
          <w:rFonts w:ascii="Times New Roman" w:hAnsi="Times New Roman" w:cs="Times New Roman"/>
          <w:b/>
          <w:noProof/>
          <w:sz w:val="24"/>
          <w:szCs w:val="24"/>
          <w:lang w:val="en-US"/>
        </w:rPr>
        <w:lastRenderedPageBreak/>
        <w:drawing>
          <wp:inline distT="0" distB="0" distL="0" distR="0" wp14:anchorId="3712ED77" wp14:editId="6C2CC5AB">
            <wp:extent cx="5943600" cy="3341643"/>
            <wp:effectExtent l="0" t="0" r="0" b="0"/>
            <wp:docPr id="320665050" name="Picture 320665050" descr="E:\Lib\Nam 3\Ky 2\CNPM chuyen sau (doing task)\Trang đã chạy thử thành công\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ib\Nam 3\Ky 2\CNPM chuyen sau (doing task)\Trang đã chạy thử thành công\Untitled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D5ED7" w:rsidRDefault="006D5ED7" w:rsidP="006D5ED7">
      <w:pPr>
        <w:rPr>
          <w:rFonts w:ascii="Times New Roman" w:hAnsi="Times New Roman" w:cs="Times New Roman"/>
          <w:b/>
          <w:sz w:val="24"/>
          <w:szCs w:val="24"/>
        </w:rPr>
      </w:pPr>
      <w:r w:rsidRPr="001230D9">
        <w:rPr>
          <w:rFonts w:ascii="Times New Roman" w:hAnsi="Times New Roman" w:cs="Times New Roman"/>
          <w:b/>
          <w:noProof/>
          <w:sz w:val="24"/>
          <w:szCs w:val="24"/>
          <w:lang w:val="en-US"/>
        </w:rPr>
        <w:drawing>
          <wp:inline distT="0" distB="0" distL="0" distR="0" wp14:anchorId="0CA8305A" wp14:editId="2B53B0A8">
            <wp:extent cx="5943600" cy="3341643"/>
            <wp:effectExtent l="0" t="0" r="0" b="0"/>
            <wp:docPr id="320665051" name="Picture 320665051" descr="E:\Lib\Nam 3\Ky 2\CNPM chuyen sau (doing task)\Trang đã chạy thử thành công\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ib\Nam 3\Ky 2\CNPM chuyen sau (doing task)\Trang đã chạy thử thành công\Untitled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D5ED7" w:rsidRDefault="006D5ED7" w:rsidP="006D5ED7">
      <w:pPr>
        <w:rPr>
          <w:rFonts w:ascii="Times New Roman" w:hAnsi="Times New Roman" w:cs="Times New Roman"/>
          <w:b/>
          <w:sz w:val="24"/>
          <w:szCs w:val="24"/>
        </w:rPr>
      </w:pPr>
      <w:r w:rsidRPr="001230D9">
        <w:rPr>
          <w:rFonts w:ascii="Times New Roman" w:hAnsi="Times New Roman" w:cs="Times New Roman"/>
          <w:b/>
          <w:noProof/>
          <w:sz w:val="24"/>
          <w:szCs w:val="24"/>
          <w:lang w:val="en-US"/>
        </w:rPr>
        <w:lastRenderedPageBreak/>
        <w:drawing>
          <wp:inline distT="0" distB="0" distL="0" distR="0" wp14:anchorId="44ACED34" wp14:editId="3914CB5E">
            <wp:extent cx="5943600" cy="3341643"/>
            <wp:effectExtent l="0" t="0" r="0" b="0"/>
            <wp:docPr id="320665052" name="Picture 320665052" descr="E:\Lib\Nam 3\Ky 2\CNPM chuyen sau (doing task)\Trang đã chạy thử thành công\IMG_13062016_19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ib\Nam 3\Ky 2\CNPM chuyen sau (doing task)\Trang đã chạy thử thành công\IMG_13062016_19043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D5ED7" w:rsidRDefault="006D5ED7" w:rsidP="006D5ED7">
      <w:pPr>
        <w:rPr>
          <w:rFonts w:ascii="Times New Roman" w:hAnsi="Times New Roman" w:cs="Times New Roman"/>
          <w:b/>
          <w:sz w:val="24"/>
          <w:szCs w:val="24"/>
        </w:rPr>
      </w:pPr>
      <w:r w:rsidRPr="001230D9">
        <w:rPr>
          <w:rFonts w:ascii="Times New Roman" w:hAnsi="Times New Roman" w:cs="Times New Roman"/>
          <w:b/>
          <w:noProof/>
          <w:sz w:val="24"/>
          <w:szCs w:val="24"/>
          <w:lang w:val="en-US"/>
        </w:rPr>
        <w:drawing>
          <wp:inline distT="0" distB="0" distL="0" distR="0" wp14:anchorId="6DCAA911" wp14:editId="12C4DBCD">
            <wp:extent cx="5943600" cy="3341643"/>
            <wp:effectExtent l="0" t="0" r="0" b="0"/>
            <wp:docPr id="320665053" name="Picture 320665053" descr="E:\Lib\Nam 3\Ky 2\CNPM chuyen sau (doing task)\Trang đã chạy thử thành công\IMG_13062016_19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ib\Nam 3\Ky 2\CNPM chuyen sau (doing task)\Trang đã chạy thử thành công\IMG_13062016_19092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D5ED7" w:rsidRDefault="006D5ED7">
      <w:pPr>
        <w:spacing w:after="200" w:line="276" w:lineRule="auto"/>
        <w:rPr>
          <w:rFonts w:ascii="Arial" w:hAnsi="Arial" w:cs="Arial"/>
          <w:b/>
          <w:sz w:val="32"/>
          <w:szCs w:val="26"/>
        </w:rPr>
      </w:pPr>
      <w:r>
        <w:rPr>
          <w:rFonts w:ascii="Arial" w:hAnsi="Arial" w:cs="Arial"/>
          <w:b/>
          <w:sz w:val="32"/>
          <w:szCs w:val="26"/>
        </w:rPr>
        <w:br w:type="page"/>
      </w:r>
    </w:p>
    <w:p w:rsidR="006D5ED7" w:rsidRDefault="002D6F8C" w:rsidP="002D6F8C">
      <w:pPr>
        <w:pStyle w:val="Heading1"/>
        <w:numPr>
          <w:ilvl w:val="0"/>
          <w:numId w:val="0"/>
        </w:numPr>
        <w:ind w:left="1800" w:firstLine="360"/>
        <w:rPr>
          <w:sz w:val="40"/>
          <w:szCs w:val="40"/>
        </w:rPr>
      </w:pPr>
      <w:r>
        <w:rPr>
          <w:sz w:val="40"/>
          <w:szCs w:val="40"/>
        </w:rPr>
        <w:lastRenderedPageBreak/>
        <w:t>Bảng</w:t>
      </w:r>
      <w:r w:rsidRPr="005F6948">
        <w:rPr>
          <w:sz w:val="40"/>
          <w:szCs w:val="40"/>
        </w:rPr>
        <w:t xml:space="preserve"> phân công công việc</w:t>
      </w:r>
      <w:r>
        <w:rPr>
          <w:rFonts w:ascii="Arial" w:hAnsi="Arial" w:cs="Arial"/>
          <w:b w:val="0"/>
          <w:sz w:val="32"/>
          <w:szCs w:val="26"/>
        </w:rPr>
        <w:t xml:space="preserve"> </w:t>
      </w:r>
      <w:r w:rsidR="006D5ED7">
        <w:rPr>
          <w:rFonts w:ascii="Arial" w:hAnsi="Arial" w:cs="Arial"/>
          <w:b w:val="0"/>
          <w:sz w:val="32"/>
          <w:szCs w:val="26"/>
        </w:rPr>
        <w:br w:type="page"/>
      </w:r>
    </w:p>
    <w:tbl>
      <w:tblPr>
        <w:tblStyle w:val="TableGrid"/>
        <w:tblpPr w:leftFromText="180" w:rightFromText="180" w:vertAnchor="text" w:horzAnchor="page" w:tblpX="1" w:tblpY="-2509"/>
        <w:tblW w:w="15633" w:type="dxa"/>
        <w:tblLook w:val="04A0" w:firstRow="1" w:lastRow="0" w:firstColumn="1" w:lastColumn="0" w:noHBand="0" w:noVBand="1"/>
      </w:tblPr>
      <w:tblGrid>
        <w:gridCol w:w="1874"/>
        <w:gridCol w:w="1013"/>
        <w:gridCol w:w="3236"/>
        <w:gridCol w:w="3209"/>
        <w:gridCol w:w="2698"/>
        <w:gridCol w:w="3603"/>
      </w:tblGrid>
      <w:tr w:rsidR="002D6F8C" w:rsidRPr="005F6948" w:rsidTr="002D6F8C">
        <w:tc>
          <w:tcPr>
            <w:tcW w:w="1874" w:type="dxa"/>
          </w:tcPr>
          <w:p w:rsidR="002D6F8C" w:rsidRPr="005F6948" w:rsidRDefault="002D6F8C" w:rsidP="002D6F8C">
            <w:pPr>
              <w:jc w:val="center"/>
              <w:rPr>
                <w:rFonts w:ascii="Times New Roman" w:hAnsi="Times New Roman"/>
                <w:b/>
                <w:sz w:val="24"/>
                <w:szCs w:val="24"/>
              </w:rPr>
            </w:pPr>
            <w:r w:rsidRPr="005F6948">
              <w:rPr>
                <w:rFonts w:ascii="Times New Roman" w:hAnsi="Times New Roman"/>
                <w:b/>
                <w:sz w:val="24"/>
                <w:szCs w:val="24"/>
              </w:rPr>
              <w:lastRenderedPageBreak/>
              <w:t>MSSV</w:t>
            </w:r>
          </w:p>
        </w:tc>
        <w:tc>
          <w:tcPr>
            <w:tcW w:w="1013" w:type="dxa"/>
          </w:tcPr>
          <w:p w:rsidR="002D6F8C" w:rsidRPr="005F6948" w:rsidRDefault="002D6F8C" w:rsidP="002D6F8C">
            <w:pPr>
              <w:jc w:val="center"/>
              <w:rPr>
                <w:rFonts w:ascii="Times New Roman" w:hAnsi="Times New Roman"/>
                <w:b/>
                <w:sz w:val="24"/>
                <w:szCs w:val="24"/>
              </w:rPr>
            </w:pPr>
            <w:r w:rsidRPr="005F6948">
              <w:rPr>
                <w:rFonts w:ascii="Times New Roman" w:hAnsi="Times New Roman"/>
                <w:b/>
                <w:sz w:val="24"/>
                <w:szCs w:val="24"/>
              </w:rPr>
              <w:t>Họ và tên</w:t>
            </w:r>
          </w:p>
        </w:tc>
        <w:tc>
          <w:tcPr>
            <w:tcW w:w="3236" w:type="dxa"/>
          </w:tcPr>
          <w:p w:rsidR="002D6F8C" w:rsidRPr="005F6948" w:rsidRDefault="002D6F8C" w:rsidP="002D6F8C">
            <w:pPr>
              <w:jc w:val="center"/>
              <w:rPr>
                <w:rFonts w:ascii="Times New Roman" w:hAnsi="Times New Roman"/>
                <w:b/>
                <w:sz w:val="24"/>
                <w:szCs w:val="24"/>
              </w:rPr>
            </w:pPr>
            <w:r w:rsidRPr="005F6948">
              <w:rPr>
                <w:rFonts w:ascii="Times New Roman" w:hAnsi="Times New Roman"/>
                <w:b/>
                <w:sz w:val="24"/>
                <w:szCs w:val="24"/>
              </w:rPr>
              <w:t>Giai đoạn chuẩn bị</w:t>
            </w:r>
          </w:p>
        </w:tc>
        <w:tc>
          <w:tcPr>
            <w:tcW w:w="3209" w:type="dxa"/>
          </w:tcPr>
          <w:p w:rsidR="002D6F8C" w:rsidRPr="005F6948" w:rsidRDefault="002D6F8C" w:rsidP="002D6F8C">
            <w:pPr>
              <w:jc w:val="center"/>
              <w:rPr>
                <w:rFonts w:ascii="Times New Roman" w:hAnsi="Times New Roman"/>
                <w:b/>
                <w:sz w:val="24"/>
                <w:szCs w:val="24"/>
              </w:rPr>
            </w:pPr>
            <w:r w:rsidRPr="005F6948">
              <w:rPr>
                <w:rFonts w:ascii="Times New Roman" w:hAnsi="Times New Roman"/>
                <w:b/>
                <w:sz w:val="24"/>
                <w:szCs w:val="24"/>
              </w:rPr>
              <w:t>Sprint1</w:t>
            </w:r>
          </w:p>
        </w:tc>
        <w:tc>
          <w:tcPr>
            <w:tcW w:w="2698" w:type="dxa"/>
          </w:tcPr>
          <w:p w:rsidR="002D6F8C" w:rsidRPr="005F6948" w:rsidRDefault="002D6F8C" w:rsidP="002D6F8C">
            <w:pPr>
              <w:jc w:val="center"/>
              <w:rPr>
                <w:rFonts w:ascii="Times New Roman" w:hAnsi="Times New Roman"/>
                <w:b/>
                <w:sz w:val="24"/>
                <w:szCs w:val="24"/>
              </w:rPr>
            </w:pPr>
            <w:r w:rsidRPr="005F6948">
              <w:rPr>
                <w:rFonts w:ascii="Times New Roman" w:hAnsi="Times New Roman"/>
                <w:b/>
                <w:sz w:val="24"/>
                <w:szCs w:val="24"/>
              </w:rPr>
              <w:t>Sprint2</w:t>
            </w:r>
          </w:p>
        </w:tc>
        <w:tc>
          <w:tcPr>
            <w:tcW w:w="3603" w:type="dxa"/>
          </w:tcPr>
          <w:p w:rsidR="002D6F8C" w:rsidRPr="005F6948" w:rsidRDefault="002D6F8C" w:rsidP="002D6F8C">
            <w:pPr>
              <w:jc w:val="center"/>
              <w:rPr>
                <w:rFonts w:ascii="Times New Roman" w:hAnsi="Times New Roman"/>
                <w:b/>
                <w:sz w:val="24"/>
                <w:szCs w:val="24"/>
              </w:rPr>
            </w:pPr>
            <w:r w:rsidRPr="005F6948">
              <w:rPr>
                <w:rFonts w:ascii="Times New Roman" w:hAnsi="Times New Roman"/>
                <w:b/>
                <w:sz w:val="24"/>
                <w:szCs w:val="24"/>
              </w:rPr>
              <w:t>Sprint3</w:t>
            </w:r>
          </w:p>
        </w:tc>
      </w:tr>
      <w:tr w:rsidR="002D6F8C" w:rsidRPr="005F6948" w:rsidTr="002D6F8C">
        <w:tc>
          <w:tcPr>
            <w:tcW w:w="1874"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13520540</w:t>
            </w:r>
          </w:p>
        </w:tc>
        <w:tc>
          <w:tcPr>
            <w:tcW w:w="1013"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Nguyễn Quang Nghĩa</w:t>
            </w:r>
          </w:p>
        </w:tc>
        <w:tc>
          <w:tcPr>
            <w:tcW w:w="3236"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-Tìm hiểu thiết kế báo cáo cơ bản vớ</w:t>
            </w:r>
            <w:r>
              <w:rPr>
                <w:rFonts w:ascii="Times New Roman" w:hAnsi="Times New Roman"/>
                <w:sz w:val="24"/>
                <w:szCs w:val="24"/>
              </w:rPr>
              <w:t>i Crystal R</w:t>
            </w:r>
            <w:r w:rsidRPr="005F6948">
              <w:rPr>
                <w:rFonts w:ascii="Times New Roman" w:hAnsi="Times New Roman"/>
                <w:sz w:val="24"/>
                <w:szCs w:val="24"/>
              </w:rPr>
              <w:t>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w:t>
            </w:r>
            <w:r>
              <w:rPr>
                <w:rFonts w:ascii="Times New Roman" w:hAnsi="Times New Roman"/>
                <w:sz w:val="24"/>
                <w:szCs w:val="24"/>
              </w:rPr>
              <w:t>ì</w:t>
            </w:r>
            <w:r w:rsidRPr="005F6948">
              <w:rPr>
                <w:rFonts w:ascii="Times New Roman" w:hAnsi="Times New Roman"/>
                <w:sz w:val="24"/>
                <w:szCs w:val="24"/>
              </w:rPr>
              <w:t>m hiểu cách tạo các bả</w:t>
            </w:r>
            <w:r>
              <w:rPr>
                <w:rFonts w:ascii="Times New Roman" w:hAnsi="Times New Roman"/>
                <w:sz w:val="24"/>
                <w:szCs w:val="24"/>
              </w:rPr>
              <w:t>ng trong D</w:t>
            </w:r>
            <w:r w:rsidRPr="005F6948">
              <w:rPr>
                <w:rFonts w:ascii="Times New Roman" w:hAnsi="Times New Roman"/>
                <w:sz w:val="24"/>
                <w:szCs w:val="24"/>
              </w:rPr>
              <w:t>ataset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-Tham khảo về</w:t>
            </w:r>
            <w:r>
              <w:rPr>
                <w:rFonts w:ascii="Times New Roman" w:hAnsi="Times New Roman"/>
                <w:sz w:val="24"/>
                <w:szCs w:val="24"/>
              </w:rPr>
              <w:t xml:space="preserve"> J</w:t>
            </w:r>
            <w:r w:rsidRPr="005F6948">
              <w:rPr>
                <w:rFonts w:ascii="Times New Roman" w:hAnsi="Times New Roman"/>
                <w:sz w:val="24"/>
                <w:szCs w:val="24"/>
              </w:rPr>
              <w:t>avascript, cách gọi 1 trang asp</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-Tìm hiểu về Silverlight, WCF</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-Kết nối VPN, sử dụng sourcetree để clone source code, tạo branch</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-Đọc các tài liệu liên quan đến dự án SBA</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-Tìm hiểu về mô hình MVVM, cách xây dựng một ứng dụng web theo mô hình MVVM</w:t>
            </w:r>
          </w:p>
        </w:tc>
        <w:tc>
          <w:tcPr>
            <w:tcW w:w="3209"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-Dựng lại bộ framework của dự án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-Tiến hành họp nhóm phân chia công việc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-Tạo Dataset cho báo cáo sử dụng nguồn vốn, báo cáo tình hình thực hiện kế hoạch</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-Chỉnh sửa Dataset cho báo cáo hoạt động kinh doanh</w:t>
            </w:r>
          </w:p>
          <w:p w:rsidR="002D6F8C" w:rsidRPr="005F6948" w:rsidRDefault="002D6F8C" w:rsidP="002D6F8C">
            <w:pPr>
              <w:rPr>
                <w:rFonts w:ascii="Times New Roman" w:hAnsi="Times New Roman"/>
                <w:sz w:val="24"/>
                <w:szCs w:val="24"/>
              </w:rPr>
            </w:pPr>
          </w:p>
        </w:tc>
        <w:tc>
          <w:tcPr>
            <w:tcW w:w="2698"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-Tiến hành họp nhóm phân chia công việc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-Viết các hàm javascript giúp hiển thị report lên trang asp</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-Họp Team nhóm trưởng trên Skype, thảo luận về các lỗi liên quan đến framework và nhận tài khoản SQL Server</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-Fix DataSet Báo cáo tình hình thực hiện kế hoạch</w:t>
            </w:r>
          </w:p>
          <w:p w:rsidR="002D6F8C" w:rsidRPr="005F6948" w:rsidRDefault="002D6F8C" w:rsidP="002D6F8C">
            <w:pPr>
              <w:rPr>
                <w:rFonts w:ascii="Times New Roman" w:hAnsi="Times New Roman"/>
                <w:sz w:val="24"/>
                <w:szCs w:val="24"/>
              </w:rPr>
            </w:pPr>
          </w:p>
        </w:tc>
        <w:tc>
          <w:tcPr>
            <w:tcW w:w="3603"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-Tiến hành họp nhóm phân chia công việc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Pr>
                <w:rFonts w:ascii="Times New Roman" w:hAnsi="Times New Roman"/>
                <w:sz w:val="24"/>
                <w:szCs w:val="24"/>
              </w:rPr>
              <w:t>Sửa R</w:t>
            </w:r>
            <w:r w:rsidRPr="005F6948">
              <w:rPr>
                <w:rFonts w:ascii="Times New Roman" w:hAnsi="Times New Roman"/>
                <w:sz w:val="24"/>
                <w:szCs w:val="24"/>
              </w:rPr>
              <w:t>eport Báo cáo tình hình thực hiện kế hoạch</w:t>
            </w:r>
            <w:r>
              <w:rPr>
                <w:rFonts w:ascii="Times New Roman" w:hAnsi="Times New Roman"/>
                <w:sz w:val="24"/>
                <w:szCs w:val="24"/>
              </w:rPr>
              <w:t>, tiến hành binding dữ liệu lại từ đầu</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-Viết store cho báo cáo tình hình thực hiện kế hoạch</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-Gọi store đổ dữ liệ</w:t>
            </w:r>
            <w:r>
              <w:rPr>
                <w:rFonts w:ascii="Times New Roman" w:hAnsi="Times New Roman"/>
                <w:sz w:val="24"/>
                <w:szCs w:val="24"/>
              </w:rPr>
              <w:t>u vào D</w:t>
            </w:r>
            <w:r w:rsidRPr="005F6948">
              <w:rPr>
                <w:rFonts w:ascii="Times New Roman" w:hAnsi="Times New Roman"/>
                <w:sz w:val="24"/>
                <w:szCs w:val="24"/>
              </w:rPr>
              <w:t>ataset và hiển thị</w:t>
            </w:r>
            <w:r>
              <w:rPr>
                <w:rFonts w:ascii="Times New Roman" w:hAnsi="Times New Roman"/>
                <w:sz w:val="24"/>
                <w:szCs w:val="24"/>
              </w:rPr>
              <w:t xml:space="preserve"> lên report B</w:t>
            </w:r>
            <w:r w:rsidRPr="005F6948">
              <w:rPr>
                <w:rFonts w:ascii="Times New Roman" w:hAnsi="Times New Roman"/>
                <w:sz w:val="24"/>
                <w:szCs w:val="24"/>
              </w:rPr>
              <w:t>áo cáo</w:t>
            </w:r>
            <w:r>
              <w:rPr>
                <w:rFonts w:ascii="Times New Roman" w:hAnsi="Times New Roman"/>
                <w:sz w:val="24"/>
                <w:szCs w:val="24"/>
              </w:rPr>
              <w:t xml:space="preserve"> </w:t>
            </w:r>
            <w:r w:rsidRPr="005F6948">
              <w:rPr>
                <w:rFonts w:ascii="Times New Roman" w:hAnsi="Times New Roman"/>
                <w:sz w:val="24"/>
                <w:szCs w:val="24"/>
              </w:rPr>
              <w:t>hoạt động kinh doanh(code trên trang aspx)</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-Tạ</w:t>
            </w:r>
            <w:r>
              <w:rPr>
                <w:rFonts w:ascii="Times New Roman" w:hAnsi="Times New Roman"/>
                <w:sz w:val="24"/>
                <w:szCs w:val="24"/>
              </w:rPr>
              <w:t>o file LinqtoSQL</w:t>
            </w:r>
            <w:r w:rsidRPr="005F6948">
              <w:rPr>
                <w:rFonts w:ascii="Times New Roman" w:hAnsi="Times New Roman"/>
                <w:sz w:val="24"/>
                <w:szCs w:val="24"/>
              </w:rPr>
              <w:t xml:space="preserve"> của báo cáo hoạt động kinh doanh</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-Tool hỗ trợ gen code gọ</w:t>
            </w:r>
            <w:r>
              <w:rPr>
                <w:rFonts w:ascii="Times New Roman" w:hAnsi="Times New Roman"/>
                <w:sz w:val="24"/>
                <w:szCs w:val="24"/>
              </w:rPr>
              <w:t>i store và</w:t>
            </w:r>
            <w:r w:rsidRPr="005F6948">
              <w:rPr>
                <w:rFonts w:ascii="Times New Roman" w:hAnsi="Times New Roman"/>
                <w:sz w:val="24"/>
                <w:szCs w:val="24"/>
              </w:rPr>
              <w:t xml:space="preserve"> fill dữ liệu có được từ store vào dataset</w:t>
            </w:r>
            <w:r>
              <w:rPr>
                <w:rFonts w:ascii="Times New Roman" w:hAnsi="Times New Roman"/>
                <w:sz w:val="24"/>
                <w:szCs w:val="24"/>
              </w:rPr>
              <w:t>. Tool được làm bằng WinformApplication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-Lập bảng phân chia store cho từng thành viên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Pr>
                <w:rFonts w:ascii="Times New Roman" w:hAnsi="Times New Roman"/>
                <w:sz w:val="24"/>
                <w:szCs w:val="24"/>
              </w:rPr>
              <w:t xml:space="preserve"> Sửa</w:t>
            </w:r>
            <w:r w:rsidRPr="005F6948">
              <w:rPr>
                <w:rFonts w:ascii="Times New Roman" w:hAnsi="Times New Roman"/>
                <w:sz w:val="24"/>
                <w:szCs w:val="24"/>
              </w:rPr>
              <w:t xml:space="preserve"> giá trị của store trả về = null ở báo cáo số 3</w:t>
            </w:r>
            <w:r>
              <w:rPr>
                <w:rFonts w:ascii="Times New Roman" w:hAnsi="Times New Roman"/>
                <w:sz w:val="24"/>
                <w:szCs w:val="24"/>
              </w:rPr>
              <w:t>, tiến hành cập nhật lại store và file LinQtoSQL</w:t>
            </w:r>
          </w:p>
        </w:tc>
      </w:tr>
      <w:tr w:rsidR="002D6F8C" w:rsidRPr="005F6948" w:rsidTr="002D6F8C">
        <w:tc>
          <w:tcPr>
            <w:tcW w:w="1874" w:type="dxa"/>
            <w:vMerge/>
          </w:tcPr>
          <w:p w:rsidR="002D6F8C" w:rsidRPr="005F6948" w:rsidRDefault="002D6F8C" w:rsidP="002D6F8C">
            <w:pPr>
              <w:rPr>
                <w:rFonts w:ascii="Times New Roman" w:hAnsi="Times New Roman"/>
                <w:b/>
                <w:sz w:val="24"/>
                <w:szCs w:val="24"/>
              </w:rPr>
            </w:pPr>
          </w:p>
        </w:tc>
        <w:tc>
          <w:tcPr>
            <w:tcW w:w="1013" w:type="dxa"/>
            <w:vMerge/>
          </w:tcPr>
          <w:p w:rsidR="002D6F8C" w:rsidRPr="005F6948" w:rsidRDefault="002D6F8C" w:rsidP="002D6F8C">
            <w:pPr>
              <w:rPr>
                <w:rFonts w:ascii="Times New Roman" w:hAnsi="Times New Roman"/>
                <w:b/>
                <w:sz w:val="24"/>
                <w:szCs w:val="24"/>
              </w:rPr>
            </w:pPr>
          </w:p>
        </w:tc>
        <w:tc>
          <w:tcPr>
            <w:tcW w:w="12746" w:type="dxa"/>
            <w:gridSpan w:val="4"/>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Tổng kết những thứ đã tìm hiểu và học được qua quá trình làm đồ án:</w:t>
            </w:r>
          </w:p>
          <w:p w:rsidR="002D6F8C" w:rsidRPr="0073211C" w:rsidRDefault="002D6F8C" w:rsidP="002D6F8C">
            <w:pPr>
              <w:pStyle w:val="ListParagraph"/>
              <w:numPr>
                <w:ilvl w:val="0"/>
                <w:numId w:val="29"/>
              </w:numPr>
              <w:jc w:val="left"/>
              <w:rPr>
                <w:sz w:val="24"/>
                <w:szCs w:val="24"/>
              </w:rPr>
            </w:pPr>
            <w:r w:rsidRPr="0073211C">
              <w:rPr>
                <w:sz w:val="24"/>
                <w:szCs w:val="24"/>
              </w:rPr>
              <w:t>Học được quy trình phát triển phần mềm theo quy trình Agile Scrum</w:t>
            </w:r>
            <w:r>
              <w:t>:</w:t>
            </w:r>
            <w:r w:rsidRPr="0073211C">
              <w:rPr>
                <w:sz w:val="24"/>
                <w:szCs w:val="24"/>
              </w:rPr>
              <w:t xml:space="preserve"> mô hình, cách thức phân chia, tổ chức đội nhóm phát triể</w:t>
            </w:r>
            <w:r>
              <w:rPr>
                <w:sz w:val="24"/>
                <w:szCs w:val="24"/>
              </w:rPr>
              <w:t>n</w:t>
            </w:r>
          </w:p>
          <w:p w:rsidR="002D6F8C" w:rsidRPr="004767A5" w:rsidRDefault="002D6F8C" w:rsidP="002D6F8C">
            <w:pPr>
              <w:pStyle w:val="ListParagraph"/>
              <w:numPr>
                <w:ilvl w:val="0"/>
                <w:numId w:val="29"/>
              </w:numPr>
              <w:jc w:val="left"/>
              <w:rPr>
                <w:b/>
                <w:sz w:val="24"/>
                <w:szCs w:val="24"/>
              </w:rPr>
            </w:pPr>
            <w:r>
              <w:rPr>
                <w:sz w:val="24"/>
                <w:szCs w:val="24"/>
              </w:rPr>
              <w:t>Biết các sử dụng các công cụ như Redmine, GitBlit, SourceTree để quản lí công việc và source code của dự án</w:t>
            </w:r>
          </w:p>
          <w:p w:rsidR="002D6F8C" w:rsidRPr="0073211C" w:rsidRDefault="002D6F8C" w:rsidP="002D6F8C">
            <w:pPr>
              <w:pStyle w:val="ListParagraph"/>
              <w:numPr>
                <w:ilvl w:val="0"/>
                <w:numId w:val="29"/>
              </w:numPr>
              <w:jc w:val="left"/>
              <w:rPr>
                <w:b/>
                <w:sz w:val="24"/>
                <w:szCs w:val="24"/>
              </w:rPr>
            </w:pPr>
            <w:r>
              <w:rPr>
                <w:sz w:val="24"/>
                <w:szCs w:val="24"/>
              </w:rPr>
              <w:t>Biết được cách xây dựng website theo mô hình MVVM sử dụng công nghệ Silverlight, WCF.</w:t>
            </w:r>
          </w:p>
          <w:p w:rsidR="002D6F8C" w:rsidRPr="004767A5" w:rsidRDefault="002D6F8C" w:rsidP="002D6F8C">
            <w:pPr>
              <w:pStyle w:val="ListParagraph"/>
              <w:numPr>
                <w:ilvl w:val="0"/>
                <w:numId w:val="29"/>
              </w:numPr>
              <w:jc w:val="left"/>
              <w:rPr>
                <w:b/>
                <w:sz w:val="24"/>
                <w:szCs w:val="24"/>
              </w:rPr>
            </w:pPr>
            <w:r>
              <w:rPr>
                <w:sz w:val="24"/>
                <w:szCs w:val="24"/>
              </w:rPr>
              <w:t>Học cách thiết kế View bằng Silverlight, tuỳ chỉnh code trong file XAML</w:t>
            </w:r>
          </w:p>
          <w:p w:rsidR="002D6F8C" w:rsidRPr="004767A5" w:rsidRDefault="002D6F8C" w:rsidP="002D6F8C">
            <w:pPr>
              <w:pStyle w:val="ListParagraph"/>
              <w:numPr>
                <w:ilvl w:val="0"/>
                <w:numId w:val="29"/>
              </w:numPr>
              <w:jc w:val="left"/>
              <w:rPr>
                <w:b/>
                <w:sz w:val="24"/>
                <w:szCs w:val="24"/>
              </w:rPr>
            </w:pPr>
            <w:r>
              <w:rPr>
                <w:sz w:val="24"/>
                <w:szCs w:val="24"/>
              </w:rPr>
              <w:t>Biết cách sử dụng LinQ to SQL để kết nối và thao tác với CSDL (SQL Server)</w:t>
            </w:r>
          </w:p>
          <w:p w:rsidR="002D6F8C" w:rsidRPr="004767A5" w:rsidRDefault="002D6F8C" w:rsidP="002D6F8C">
            <w:pPr>
              <w:pStyle w:val="ListParagraph"/>
              <w:numPr>
                <w:ilvl w:val="0"/>
                <w:numId w:val="29"/>
              </w:numPr>
              <w:jc w:val="left"/>
              <w:rPr>
                <w:b/>
                <w:sz w:val="24"/>
                <w:szCs w:val="24"/>
              </w:rPr>
            </w:pPr>
            <w:r>
              <w:rPr>
                <w:sz w:val="24"/>
                <w:szCs w:val="24"/>
              </w:rPr>
              <w:t>Học được cách thiết kế báo cáo</w:t>
            </w:r>
            <w:r>
              <w:t xml:space="preserve"> </w:t>
            </w:r>
            <w:r w:rsidRPr="0073211C">
              <w:rPr>
                <w:sz w:val="24"/>
                <w:szCs w:val="24"/>
              </w:rPr>
              <w:t>sử dụng Crystal Report</w:t>
            </w:r>
            <w:r>
              <w:rPr>
                <w:sz w:val="24"/>
                <w:szCs w:val="24"/>
              </w:rPr>
              <w:t xml:space="preserve"> và binding dữ liệu từ Dataset</w:t>
            </w:r>
          </w:p>
          <w:p w:rsidR="002D6F8C" w:rsidRPr="004767A5" w:rsidRDefault="002D6F8C" w:rsidP="002D6F8C">
            <w:pPr>
              <w:pStyle w:val="ListParagraph"/>
              <w:numPr>
                <w:ilvl w:val="0"/>
                <w:numId w:val="29"/>
              </w:numPr>
              <w:jc w:val="left"/>
              <w:rPr>
                <w:b/>
                <w:sz w:val="24"/>
                <w:szCs w:val="24"/>
              </w:rPr>
            </w:pPr>
            <w:r>
              <w:rPr>
                <w:sz w:val="24"/>
                <w:szCs w:val="24"/>
              </w:rPr>
              <w:t>Rèn luyện kĩ năng đọc hiểu code từ những framework có sẵn, từ đó phát triển thêm các tính năng</w:t>
            </w:r>
          </w:p>
          <w:p w:rsidR="002D6F8C" w:rsidRPr="001A6B0C" w:rsidRDefault="002D6F8C" w:rsidP="002D6F8C">
            <w:pPr>
              <w:pStyle w:val="ListParagraph"/>
              <w:numPr>
                <w:ilvl w:val="0"/>
                <w:numId w:val="29"/>
              </w:numPr>
              <w:jc w:val="left"/>
              <w:rPr>
                <w:b/>
                <w:sz w:val="24"/>
                <w:szCs w:val="24"/>
              </w:rPr>
            </w:pPr>
            <w:r>
              <w:rPr>
                <w:sz w:val="24"/>
                <w:szCs w:val="24"/>
              </w:rPr>
              <w:t>Tổ chức, phân chia công việc nhóm một cách hợp lí phù hợp với sở trường của từng người</w:t>
            </w:r>
          </w:p>
          <w:p w:rsidR="002D6F8C" w:rsidRPr="005F6948" w:rsidRDefault="002D6F8C" w:rsidP="002D6F8C">
            <w:pPr>
              <w:rPr>
                <w:rFonts w:ascii="Times New Roman" w:hAnsi="Times New Roman"/>
                <w:sz w:val="24"/>
                <w:szCs w:val="24"/>
              </w:rPr>
            </w:pPr>
            <w:r w:rsidRPr="005F6948">
              <w:rPr>
                <w:rFonts w:ascii="Times New Roman" w:hAnsi="Times New Roman"/>
                <w:b/>
                <w:sz w:val="24"/>
                <w:szCs w:val="24"/>
              </w:rPr>
              <w:t>Ước tính tổng thời gian: 145 giờ</w:t>
            </w:r>
          </w:p>
        </w:tc>
      </w:tr>
      <w:tr w:rsidR="002D6F8C" w:rsidRPr="005F6948" w:rsidTr="002D6F8C">
        <w:tc>
          <w:tcPr>
            <w:tcW w:w="1874"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lastRenderedPageBreak/>
              <w:t>13520776</w:t>
            </w:r>
          </w:p>
        </w:tc>
        <w:tc>
          <w:tcPr>
            <w:tcW w:w="1013"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Văn Trương Quốc Thắng</w:t>
            </w:r>
          </w:p>
        </w:tc>
        <w:tc>
          <w:tcPr>
            <w:tcW w:w="3236"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-Nghiên cứu và phân tích nghiệp vụ</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-Nghiên cứu kỹ thuật code và triển khai code</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-Viết các demo hướng dẫn training cho các thành viên khác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-Tham dự training  tại Công ty G-Soft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-Trainning lại cho các thành viên khác và hỗ trợ kỹ thuật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-Hỗ trợ phân chia công việc nhóm với nhóm trưởng</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-Tìm tài liệu về Silverlight, MVVM, WCF, LinQ to SQL, Crystal Report để tự nghiên cứu và gửi các thành viên trong nhóm nghiên cứu</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-Viết diễn giải ý nghĩa một số thuật ngữ trong các báo cáo</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Cài đặt các file môi trường để chuẩn bị xây dựng</w:t>
            </w:r>
          </w:p>
        </w:tc>
        <w:tc>
          <w:tcPr>
            <w:tcW w:w="3209"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-Xây dựng giao diện cho chức năng xem Báo cáo hoạt động kinh doanh (View và ViewModel)</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Dựng source code framework và hướng dẫn cách viết store, xây dựng giao diện, thiết kế Crystal Report, dựng source cho các thành viên khá</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-Hỗ trợ nhóm trưởng phân chia công việc cho các thành viên khác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-Tìm hiểu thêm cách tính các khoản mục trong các bảng báo cáo theo nghiệp vụ Kế toán quản trị (Báo cáo tình hình thực hiện kinh doanh, Báo cáo sử dụng nguồn vốn, Báo cáo tình hình thực hiện kế hoạch)</w:t>
            </w:r>
          </w:p>
        </w:tc>
        <w:tc>
          <w:tcPr>
            <w:tcW w:w="2698"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-Xây dựng giao diện cho chức năng xem Báo cáo Sử dụng nguồn vốn(View và ViewModel)</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Xây dựng giao diện cho chức năng xem Báo cáo Tình hình thực hiện kế hoạch(View và ViewModel)</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Hỗ trợ phân chia công việc cho các thành viên khác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Hướng dẫn các thành viên khác cách triển khai và thiết kế phần công việc được giao</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Xây dựng WCF Service để lấy chi nhánh từ CSDL lên View</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-Fix bug không hiển thị được Crystal Report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-Fix bug lỗi mapping trang report trong file aspx</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Thảo luận đóng góp xây dựng CSDL cho phân hệ kế toán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xml:space="preserve">-Liên hệ với các nhóm </w:t>
            </w:r>
            <w:r w:rsidRPr="005F6948">
              <w:rPr>
                <w:rFonts w:ascii="Times New Roman" w:hAnsi="Times New Roman"/>
                <w:sz w:val="24"/>
                <w:szCs w:val="24"/>
              </w:rPr>
              <w:lastRenderedPageBreak/>
              <w:t>làm các module khác để cung cấp các chức năng các bảng trong CSDL chuẩn bị viết stored procedure</w:t>
            </w:r>
          </w:p>
          <w:p w:rsidR="002D6F8C" w:rsidRPr="005F6948" w:rsidRDefault="002D6F8C" w:rsidP="002D6F8C">
            <w:pPr>
              <w:rPr>
                <w:rFonts w:ascii="Times New Roman" w:hAnsi="Times New Roman"/>
                <w:sz w:val="24"/>
                <w:szCs w:val="24"/>
              </w:rPr>
            </w:pPr>
          </w:p>
        </w:tc>
        <w:tc>
          <w:tcPr>
            <w:tcW w:w="3603"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lastRenderedPageBreak/>
              <w:t>-Viết code gọi stored từ CSDL đổ dữ liệu vào Dataset trong Crystal Report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Viết stored procedure để tính toán các hạng mục trong Báo cáo hoạt động kinh doanh và Báo cáo sử dụng nguồn vốn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-Hướng dẫn các thành viên trong nhóm viết stored theo một chuẩn thống nhất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-Sửa lỗi crystal report Báo cáo tình hình thực hiện kế hoạch</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-Tạo bảng lưu vốn điều lệ của Công ty</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Tổng hợp code đổ dữ liệu vào các crystal report trong file aspx từ các thành viên khác</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-Sửa lỗi phần giao diện tính năng xem theo quý của báo cáo hoạt động kinh doanh và báo cáo sử dụng nguồn vốn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-Sửa lỗi các header trong các trang giao diện (phần View trên Silverlight)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Tổng hợp các file code của các thành viên khác và tiến hành testing kiểm thử</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xml:space="preserve">- Chỉnh sửa căn lề lại các bảng báo </w:t>
            </w:r>
            <w:r w:rsidRPr="005F6948">
              <w:rPr>
                <w:rFonts w:ascii="Times New Roman" w:hAnsi="Times New Roman"/>
                <w:sz w:val="24"/>
                <w:szCs w:val="24"/>
              </w:rPr>
              <w:lastRenderedPageBreak/>
              <w:t>cáo trong Crystal Report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-Thêm các đề mục, tiêu đề, ngày lập trong các báo cáo hiển thị theo đúng các tiêu chí xem</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-Tiến hành merge code với người được giao quản lý cấu hình của lớp</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-Viết tài liệu báo cáo tổng quan cho dự án</w:t>
            </w:r>
          </w:p>
        </w:tc>
      </w:tr>
      <w:tr w:rsidR="002D6F8C" w:rsidRPr="005F6948" w:rsidTr="002D6F8C">
        <w:tc>
          <w:tcPr>
            <w:tcW w:w="1874" w:type="dxa"/>
            <w:vMerge/>
          </w:tcPr>
          <w:p w:rsidR="002D6F8C" w:rsidRPr="005F6948" w:rsidRDefault="002D6F8C" w:rsidP="002D6F8C">
            <w:pPr>
              <w:rPr>
                <w:rFonts w:ascii="Times New Roman" w:hAnsi="Times New Roman"/>
                <w:b/>
                <w:sz w:val="24"/>
                <w:szCs w:val="24"/>
              </w:rPr>
            </w:pPr>
          </w:p>
        </w:tc>
        <w:tc>
          <w:tcPr>
            <w:tcW w:w="1013" w:type="dxa"/>
            <w:vMerge/>
          </w:tcPr>
          <w:p w:rsidR="002D6F8C" w:rsidRPr="005F6948" w:rsidRDefault="002D6F8C" w:rsidP="002D6F8C">
            <w:pPr>
              <w:rPr>
                <w:rFonts w:ascii="Times New Roman" w:hAnsi="Times New Roman"/>
                <w:b/>
                <w:sz w:val="24"/>
                <w:szCs w:val="24"/>
              </w:rPr>
            </w:pPr>
          </w:p>
        </w:tc>
        <w:tc>
          <w:tcPr>
            <w:tcW w:w="12746" w:type="dxa"/>
            <w:gridSpan w:val="4"/>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Tổng kết những thứ đã tìm hiểu và học được qua quá trình làm đồ án:</w:t>
            </w:r>
          </w:p>
          <w:p w:rsidR="002D6F8C" w:rsidRPr="00F13912" w:rsidRDefault="002D6F8C" w:rsidP="002D6F8C">
            <w:pPr>
              <w:pStyle w:val="ListParagraph"/>
              <w:numPr>
                <w:ilvl w:val="0"/>
                <w:numId w:val="144"/>
              </w:numPr>
              <w:jc w:val="left"/>
              <w:rPr>
                <w:sz w:val="24"/>
                <w:szCs w:val="24"/>
              </w:rPr>
            </w:pPr>
            <w:r w:rsidRPr="00F13912">
              <w:rPr>
                <w:sz w:val="24"/>
                <w:szCs w:val="24"/>
              </w:rPr>
              <w:t>Tìm hiểu và học được về quy trình phát triển phần mềm theo Agile và Scrum: Các kiến thức cơ bản về mô hình, cách thức phân chia, tổ chức đội nhóm phát triển theo Scrum</w:t>
            </w:r>
          </w:p>
          <w:p w:rsidR="002D6F8C" w:rsidRPr="00F13912" w:rsidRDefault="002D6F8C" w:rsidP="002D6F8C">
            <w:pPr>
              <w:pStyle w:val="ListParagraph"/>
              <w:numPr>
                <w:ilvl w:val="0"/>
                <w:numId w:val="144"/>
              </w:numPr>
              <w:jc w:val="left"/>
              <w:rPr>
                <w:sz w:val="24"/>
                <w:szCs w:val="24"/>
              </w:rPr>
            </w:pPr>
            <w:r w:rsidRPr="00F13912">
              <w:rPr>
                <w:sz w:val="24"/>
                <w:szCs w:val="24"/>
              </w:rPr>
              <w:t>Cách phân tích, hiểu các yêu cầu nghiệp vụ Kế toán và Kế toán quản trị: Các khái niệm, định nghĩa trong kế toán, các công thức tính toán trong kế toán cho các hạng mục trong các báo cáo của đề tài</w:t>
            </w:r>
          </w:p>
          <w:p w:rsidR="002D6F8C" w:rsidRPr="00F13912" w:rsidRDefault="002D6F8C" w:rsidP="002D6F8C">
            <w:pPr>
              <w:pStyle w:val="ListParagraph"/>
              <w:numPr>
                <w:ilvl w:val="0"/>
                <w:numId w:val="144"/>
              </w:numPr>
              <w:jc w:val="left"/>
              <w:rPr>
                <w:sz w:val="24"/>
                <w:szCs w:val="24"/>
              </w:rPr>
            </w:pPr>
            <w:r w:rsidRPr="00F13912">
              <w:rPr>
                <w:sz w:val="24"/>
                <w:szCs w:val="24"/>
              </w:rPr>
              <w:t>Hiểu được các ràng buộc, các quy tắc và nguyên tắc làm việc nhóm theo quy trình Agile và Scrum trong thực tế</w:t>
            </w:r>
          </w:p>
          <w:p w:rsidR="002D6F8C" w:rsidRPr="00F13912" w:rsidRDefault="002D6F8C" w:rsidP="002D6F8C">
            <w:pPr>
              <w:pStyle w:val="ListParagraph"/>
              <w:numPr>
                <w:ilvl w:val="0"/>
                <w:numId w:val="144"/>
              </w:numPr>
              <w:jc w:val="left"/>
              <w:rPr>
                <w:sz w:val="24"/>
                <w:szCs w:val="24"/>
              </w:rPr>
            </w:pPr>
            <w:r w:rsidRPr="00F13912">
              <w:rPr>
                <w:sz w:val="24"/>
                <w:szCs w:val="24"/>
              </w:rPr>
              <w:t>Học cách quản lý dự án thông qua các công cụ quản lý dự án</w:t>
            </w:r>
          </w:p>
          <w:p w:rsidR="002D6F8C" w:rsidRPr="00F13912" w:rsidRDefault="002D6F8C" w:rsidP="002D6F8C">
            <w:pPr>
              <w:pStyle w:val="ListParagraph"/>
              <w:numPr>
                <w:ilvl w:val="0"/>
                <w:numId w:val="144"/>
              </w:numPr>
              <w:jc w:val="left"/>
              <w:rPr>
                <w:sz w:val="24"/>
                <w:szCs w:val="24"/>
              </w:rPr>
            </w:pPr>
            <w:r w:rsidRPr="00F13912">
              <w:rPr>
                <w:sz w:val="24"/>
                <w:szCs w:val="24"/>
              </w:rPr>
              <w:t>Học được cách phân tích tiếp nhận yêu cầu từ bài toán sau đó phân chia công việc nhóm, phân chia các công việc cụ thể cho từng giai đoạn riêng một cách hợp lý sao cho không có thành viên nào không có việc làm trong một giai đoạn</w:t>
            </w:r>
          </w:p>
          <w:p w:rsidR="002D6F8C" w:rsidRPr="00F13912" w:rsidRDefault="002D6F8C" w:rsidP="002D6F8C">
            <w:pPr>
              <w:pStyle w:val="ListParagraph"/>
              <w:numPr>
                <w:ilvl w:val="0"/>
                <w:numId w:val="144"/>
              </w:numPr>
              <w:jc w:val="left"/>
              <w:rPr>
                <w:sz w:val="24"/>
                <w:szCs w:val="24"/>
              </w:rPr>
            </w:pPr>
            <w:r w:rsidRPr="00F13912">
              <w:rPr>
                <w:sz w:val="24"/>
                <w:szCs w:val="24"/>
              </w:rPr>
              <w:t>Tiếp cận và tìm hiểu, học cách sử dụng một Framework của một doanh nghiệp ngoài thực tế</w:t>
            </w:r>
          </w:p>
          <w:p w:rsidR="002D6F8C" w:rsidRPr="00F13912" w:rsidRDefault="002D6F8C" w:rsidP="002D6F8C">
            <w:pPr>
              <w:pStyle w:val="ListParagraph"/>
              <w:numPr>
                <w:ilvl w:val="0"/>
                <w:numId w:val="144"/>
              </w:numPr>
              <w:jc w:val="left"/>
              <w:rPr>
                <w:sz w:val="24"/>
                <w:szCs w:val="24"/>
              </w:rPr>
            </w:pPr>
            <w:r w:rsidRPr="00F13912">
              <w:rPr>
                <w:sz w:val="24"/>
                <w:szCs w:val="24"/>
              </w:rPr>
              <w:t>Học được cách xây dựng và phát triển Web bằng Silverlight</w:t>
            </w:r>
          </w:p>
          <w:p w:rsidR="002D6F8C" w:rsidRPr="00F13912" w:rsidRDefault="002D6F8C" w:rsidP="002D6F8C">
            <w:pPr>
              <w:pStyle w:val="ListParagraph"/>
              <w:numPr>
                <w:ilvl w:val="0"/>
                <w:numId w:val="144"/>
              </w:numPr>
              <w:jc w:val="left"/>
              <w:rPr>
                <w:sz w:val="24"/>
                <w:szCs w:val="24"/>
              </w:rPr>
            </w:pPr>
            <w:r w:rsidRPr="00F13912">
              <w:rPr>
                <w:sz w:val="24"/>
                <w:szCs w:val="24"/>
              </w:rPr>
              <w:t>Học được cách tổ chức mô hình MVVM trong code xaml của Silverlight: Cách thiết kế và xây dựng View và ViewModel</w:t>
            </w:r>
          </w:p>
          <w:p w:rsidR="002D6F8C" w:rsidRPr="00F13912" w:rsidRDefault="002D6F8C" w:rsidP="002D6F8C">
            <w:pPr>
              <w:pStyle w:val="ListParagraph"/>
              <w:numPr>
                <w:ilvl w:val="0"/>
                <w:numId w:val="144"/>
              </w:numPr>
              <w:jc w:val="left"/>
              <w:rPr>
                <w:sz w:val="24"/>
                <w:szCs w:val="24"/>
              </w:rPr>
            </w:pPr>
            <w:r w:rsidRPr="00F13912">
              <w:rPr>
                <w:sz w:val="24"/>
                <w:szCs w:val="24"/>
              </w:rPr>
              <w:t>Học cách xây dựng Service từ Server cung cấp cho Client thông qua WCF</w:t>
            </w:r>
          </w:p>
          <w:p w:rsidR="002D6F8C" w:rsidRPr="00F13912" w:rsidRDefault="002D6F8C" w:rsidP="002D6F8C">
            <w:pPr>
              <w:pStyle w:val="ListParagraph"/>
              <w:numPr>
                <w:ilvl w:val="0"/>
                <w:numId w:val="144"/>
              </w:numPr>
              <w:jc w:val="left"/>
              <w:rPr>
                <w:sz w:val="24"/>
                <w:szCs w:val="24"/>
              </w:rPr>
            </w:pPr>
            <w:r w:rsidRPr="00F13912">
              <w:rPr>
                <w:sz w:val="24"/>
                <w:szCs w:val="24"/>
              </w:rPr>
              <w:t>Học cách thao tác với CSDL thông qua LinQ to SQL</w:t>
            </w:r>
          </w:p>
          <w:p w:rsidR="002D6F8C" w:rsidRPr="00F13912" w:rsidRDefault="002D6F8C" w:rsidP="002D6F8C">
            <w:pPr>
              <w:pStyle w:val="ListParagraph"/>
              <w:numPr>
                <w:ilvl w:val="0"/>
                <w:numId w:val="144"/>
              </w:numPr>
              <w:jc w:val="left"/>
              <w:rPr>
                <w:sz w:val="24"/>
                <w:szCs w:val="24"/>
              </w:rPr>
            </w:pPr>
            <w:r w:rsidRPr="00F13912">
              <w:rPr>
                <w:sz w:val="24"/>
                <w:szCs w:val="24"/>
              </w:rPr>
              <w:t>Học cách viết store theo chuẩn</w:t>
            </w:r>
          </w:p>
          <w:p w:rsidR="002D6F8C" w:rsidRPr="00F13912" w:rsidRDefault="002D6F8C" w:rsidP="002D6F8C">
            <w:pPr>
              <w:pStyle w:val="ListParagraph"/>
              <w:numPr>
                <w:ilvl w:val="0"/>
                <w:numId w:val="144"/>
              </w:numPr>
              <w:jc w:val="left"/>
              <w:rPr>
                <w:sz w:val="24"/>
                <w:szCs w:val="24"/>
              </w:rPr>
            </w:pPr>
            <w:r w:rsidRPr="00F13912">
              <w:rPr>
                <w:sz w:val="24"/>
                <w:szCs w:val="24"/>
              </w:rPr>
              <w:t>Học cách thiết kế, binding các bảng báo cáo sử dụng Crystal Report</w:t>
            </w:r>
          </w:p>
          <w:p w:rsidR="002D6F8C" w:rsidRPr="00F13912" w:rsidRDefault="002D6F8C" w:rsidP="002D6F8C">
            <w:pPr>
              <w:pStyle w:val="ListParagraph"/>
              <w:numPr>
                <w:ilvl w:val="0"/>
                <w:numId w:val="144"/>
              </w:numPr>
              <w:jc w:val="left"/>
              <w:rPr>
                <w:sz w:val="24"/>
                <w:szCs w:val="24"/>
              </w:rPr>
            </w:pPr>
            <w:r w:rsidRPr="00F13912">
              <w:rPr>
                <w:sz w:val="24"/>
                <w:szCs w:val="24"/>
              </w:rPr>
              <w:t>Học cách sử dụng công nghệ asp để hiển thị các bảng báo cáo Crystal Report</w:t>
            </w:r>
          </w:p>
          <w:p w:rsidR="002D6F8C" w:rsidRPr="005F6948" w:rsidRDefault="002D6F8C" w:rsidP="002D6F8C">
            <w:pPr>
              <w:rPr>
                <w:rFonts w:ascii="Times New Roman" w:hAnsi="Times New Roman"/>
                <w:sz w:val="24"/>
                <w:szCs w:val="24"/>
              </w:rPr>
            </w:pPr>
            <w:r w:rsidRPr="005F6948">
              <w:rPr>
                <w:rFonts w:ascii="Times New Roman" w:hAnsi="Times New Roman"/>
                <w:b/>
                <w:sz w:val="24"/>
                <w:szCs w:val="24"/>
              </w:rPr>
              <w:t>Ước tính tổng thời gian: 146 giờ</w:t>
            </w:r>
          </w:p>
        </w:tc>
      </w:tr>
      <w:tr w:rsidR="002D6F8C" w:rsidRPr="005F6948" w:rsidTr="002D6F8C">
        <w:tc>
          <w:tcPr>
            <w:tcW w:w="1874"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13520715</w:t>
            </w:r>
          </w:p>
        </w:tc>
        <w:tc>
          <w:tcPr>
            <w:tcW w:w="1013"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Trương Ngọc Sơn</w:t>
            </w:r>
          </w:p>
        </w:tc>
        <w:tc>
          <w:tcPr>
            <w:tcW w:w="3236"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 xml:space="preserve">- Cài đặt các framework và các công cụ hỗ trợ cho đồ án : Microsoft SilverLight versoin 5.1.41212.0, Microsoft SilverLight 5 SDK version 5.0.61118.0 , SAP Crystal Report for Visual Studio 2013 version 13.0.16.1954 , SAP </w:t>
            </w:r>
            <w:r w:rsidRPr="005F6948">
              <w:rPr>
                <w:rFonts w:ascii="Times New Roman" w:hAnsi="Times New Roman"/>
                <w:sz w:val="24"/>
                <w:szCs w:val="24"/>
              </w:rPr>
              <w:lastRenderedPageBreak/>
              <w:t>Crystal Report for Visual runtime engine version 13.0.16.1954 , SQLServer 2012. Tìm hiểu các kiến thức về Crystal Report như vẽ , binding data. Tìm hiểu kiến thức về SilverLight , Window Communication Service(WCF), kiến thức về LINQ.</w:t>
            </w:r>
          </w:p>
        </w:tc>
        <w:tc>
          <w:tcPr>
            <w:tcW w:w="3209"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lastRenderedPageBreak/>
              <w:t xml:space="preserve">Thiết kế báo cáo cho báo cáo hoạt động kinh doanh. Vẽ các line , canh chuẩn các TextObject trong báo cáo. </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Họp nhóm Bảo, Cường, Sơn để trao đổi kiến thức về Crystal Report. Sau khi họp, tiến hành vẽ thực tế Report.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lastRenderedPageBreak/>
              <w:t>Binding dữ liệu cho báo cáo hoạt động kinh doanh.</w:t>
            </w:r>
          </w:p>
          <w:p w:rsidR="002D6F8C" w:rsidRPr="005F6948" w:rsidRDefault="002D6F8C" w:rsidP="002D6F8C">
            <w:pPr>
              <w:rPr>
                <w:rFonts w:ascii="Times New Roman" w:hAnsi="Times New Roman"/>
                <w:sz w:val="24"/>
                <w:szCs w:val="24"/>
              </w:rPr>
            </w:pPr>
          </w:p>
          <w:p w:rsidR="002D6F8C" w:rsidRPr="005F6948" w:rsidRDefault="002D6F8C" w:rsidP="002D6F8C">
            <w:pPr>
              <w:rPr>
                <w:rFonts w:ascii="Times New Roman" w:hAnsi="Times New Roman"/>
                <w:sz w:val="24"/>
                <w:szCs w:val="24"/>
              </w:rPr>
            </w:pPr>
          </w:p>
          <w:p w:rsidR="002D6F8C" w:rsidRPr="005F6948" w:rsidRDefault="002D6F8C" w:rsidP="002D6F8C">
            <w:pPr>
              <w:rPr>
                <w:rFonts w:ascii="Times New Roman" w:hAnsi="Times New Roman"/>
                <w:sz w:val="24"/>
                <w:szCs w:val="24"/>
              </w:rPr>
            </w:pPr>
          </w:p>
        </w:tc>
        <w:tc>
          <w:tcPr>
            <w:tcW w:w="2698"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lastRenderedPageBreak/>
              <w:t>Thiết kế giao diện , vẽ báo cáo sử dụng nguồn vốn và báo cáo thực hiện kế hoạch bao gồm vẽ các LineObject và TextObject , canh chuẩn lề.</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xml:space="preserve">Đối với báo cáo version </w:t>
            </w:r>
            <w:r w:rsidRPr="005F6948">
              <w:rPr>
                <w:rFonts w:ascii="Times New Roman" w:hAnsi="Times New Roman"/>
                <w:sz w:val="24"/>
                <w:szCs w:val="24"/>
              </w:rPr>
              <w:lastRenderedPageBreak/>
              <w:t>đầu gồm 5 cột 9 cột : STT , Khoảng mục, KH năm, TH T.1, , TH T.2, , TH T.3, TH T.4, LK năm so với KH , Phần trăm so với kế hoạch  sau khi đã hoàn binding dữ liệu thì phải sửa lại vì có sự thay đổi trong nghiệp vụ.</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Sau khi thay đổi, báo cáo tình thực hiện kế hoạch thay đổi thành 15 cột bao gồm : STT , Khoảng mục, KH năm, TH T.1, , TH T.2, , TH T.3, , TH T.4, TH T.5, TH T.6 , TH T.7, TH T.8 , TH T.9 , TH T.10 , TH T.11 , TH T.12,LK năm so với KH , Phần trăm so với kế hoạch , đã chỉnh lề và căn giữa.</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Binding dữ liệu cho báo cáo sử dụng nguồn vốn.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Giao bản thiết kế báo cáo tình hình thực hiện kế hoạch cho Bảo và Cường để tiến hành binding dữ liệu.</w:t>
            </w:r>
          </w:p>
        </w:tc>
        <w:tc>
          <w:tcPr>
            <w:tcW w:w="3603"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lastRenderedPageBreak/>
              <w:t>Tiến hành viết một số  Stored Procedure cho ba báo cáo (Chi tiết trong file excel đính kèm)</w:t>
            </w:r>
          </w:p>
          <w:p w:rsidR="002D6F8C" w:rsidRPr="005F6948" w:rsidRDefault="002D6F8C" w:rsidP="002D6F8C">
            <w:pPr>
              <w:rPr>
                <w:rFonts w:ascii="Times New Roman" w:hAnsi="Times New Roman"/>
                <w:color w:val="000000"/>
                <w:sz w:val="24"/>
                <w:szCs w:val="24"/>
              </w:rPr>
            </w:pPr>
            <w:r w:rsidRPr="005F6948">
              <w:rPr>
                <w:rFonts w:ascii="Times New Roman" w:hAnsi="Times New Roman"/>
                <w:sz w:val="24"/>
                <w:szCs w:val="24"/>
              </w:rPr>
              <w:t xml:space="preserve">Tiến hành viết code cho file KTPTReportPage.aspx.cs , cụ thể : phương thức </w:t>
            </w:r>
            <w:r w:rsidRPr="005F6948">
              <w:rPr>
                <w:rFonts w:ascii="Times New Roman" w:hAnsi="Times New Roman"/>
                <w:color w:val="000000"/>
                <w:sz w:val="24"/>
                <w:szCs w:val="24"/>
                <w:highlight w:val="white"/>
              </w:rPr>
              <w:t>LoadCompanyFundsUseReport()</w:t>
            </w:r>
            <w:r w:rsidRPr="005F6948">
              <w:rPr>
                <w:rFonts w:ascii="Times New Roman" w:hAnsi="Times New Roman"/>
                <w:color w:val="000000"/>
                <w:sz w:val="24"/>
                <w:szCs w:val="24"/>
              </w:rPr>
              <w:t xml:space="preserve">. Đã load thành công bên các máy </w:t>
            </w:r>
            <w:r w:rsidRPr="005F6948">
              <w:rPr>
                <w:rFonts w:ascii="Times New Roman" w:hAnsi="Times New Roman"/>
                <w:color w:val="000000"/>
                <w:sz w:val="24"/>
                <w:szCs w:val="24"/>
              </w:rPr>
              <w:lastRenderedPageBreak/>
              <w:t>thành viên trong nhóm.</w:t>
            </w:r>
          </w:p>
          <w:p w:rsidR="002D6F8C" w:rsidRPr="005F6948" w:rsidRDefault="002D6F8C" w:rsidP="002D6F8C">
            <w:pPr>
              <w:rPr>
                <w:rFonts w:ascii="Times New Roman" w:hAnsi="Times New Roman"/>
                <w:color w:val="000000"/>
                <w:sz w:val="24"/>
                <w:szCs w:val="24"/>
              </w:rPr>
            </w:pPr>
            <w:r w:rsidRPr="005F6948">
              <w:rPr>
                <w:rFonts w:ascii="Times New Roman" w:hAnsi="Times New Roman"/>
                <w:color w:val="000000"/>
                <w:sz w:val="24"/>
                <w:szCs w:val="24"/>
              </w:rPr>
              <w:t>Viết LinQ to Class cho báo cáo sử dụng nguồn vốn , báo cáo hoạt động kinh doanh.</w:t>
            </w:r>
          </w:p>
          <w:p w:rsidR="002D6F8C" w:rsidRPr="005F6948" w:rsidRDefault="002D6F8C" w:rsidP="002D6F8C">
            <w:pPr>
              <w:rPr>
                <w:rFonts w:ascii="Times New Roman" w:hAnsi="Times New Roman"/>
                <w:sz w:val="24"/>
                <w:szCs w:val="24"/>
              </w:rPr>
            </w:pPr>
            <w:r w:rsidRPr="005F6948">
              <w:rPr>
                <w:rFonts w:ascii="Times New Roman" w:hAnsi="Times New Roman"/>
                <w:color w:val="000000"/>
                <w:sz w:val="24"/>
                <w:szCs w:val="24"/>
              </w:rPr>
              <w:t xml:space="preserve">Sửa lại các </w:t>
            </w:r>
            <w:r w:rsidRPr="005F6948">
              <w:rPr>
                <w:rFonts w:ascii="Times New Roman" w:hAnsi="Times New Roman"/>
                <w:sz w:val="24"/>
                <w:szCs w:val="24"/>
              </w:rPr>
              <w:t>Stored Procedure trong báo cáo tình hình thực hiện kế hoạch vì đổ dữ liệu không đúng với dữ liệu ra trong LINQ.</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Sau khi sửa đã load được dữ liệu ra trang aspx cho báo cáo tình hình thực hiện kế hoạch.</w:t>
            </w:r>
          </w:p>
        </w:tc>
      </w:tr>
      <w:tr w:rsidR="002D6F8C" w:rsidRPr="005F6948" w:rsidTr="002D6F8C">
        <w:tc>
          <w:tcPr>
            <w:tcW w:w="1874" w:type="dxa"/>
            <w:vMerge/>
          </w:tcPr>
          <w:p w:rsidR="002D6F8C" w:rsidRPr="005F6948" w:rsidRDefault="002D6F8C" w:rsidP="002D6F8C">
            <w:pPr>
              <w:rPr>
                <w:rFonts w:ascii="Times New Roman" w:hAnsi="Times New Roman"/>
                <w:b/>
                <w:sz w:val="24"/>
                <w:szCs w:val="24"/>
              </w:rPr>
            </w:pPr>
          </w:p>
        </w:tc>
        <w:tc>
          <w:tcPr>
            <w:tcW w:w="1013" w:type="dxa"/>
            <w:vMerge/>
          </w:tcPr>
          <w:p w:rsidR="002D6F8C" w:rsidRPr="005F6948" w:rsidRDefault="002D6F8C" w:rsidP="002D6F8C">
            <w:pPr>
              <w:rPr>
                <w:rFonts w:ascii="Times New Roman" w:hAnsi="Times New Roman"/>
                <w:b/>
                <w:sz w:val="24"/>
                <w:szCs w:val="24"/>
              </w:rPr>
            </w:pPr>
          </w:p>
        </w:tc>
        <w:tc>
          <w:tcPr>
            <w:tcW w:w="12746" w:type="dxa"/>
            <w:gridSpan w:val="4"/>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Tổng kết những thứ đã tìm hiểu và học được qua quá trình làm đồ án:</w:t>
            </w:r>
          </w:p>
          <w:p w:rsidR="002D6F8C" w:rsidRPr="005F6948" w:rsidRDefault="002D6F8C" w:rsidP="002D6F8C">
            <w:pPr>
              <w:pStyle w:val="ListParagraph"/>
              <w:numPr>
                <w:ilvl w:val="0"/>
                <w:numId w:val="143"/>
              </w:numPr>
              <w:jc w:val="left"/>
              <w:rPr>
                <w:sz w:val="24"/>
                <w:szCs w:val="24"/>
              </w:rPr>
            </w:pPr>
            <w:r w:rsidRPr="005F6948">
              <w:rPr>
                <w:sz w:val="24"/>
                <w:szCs w:val="24"/>
              </w:rPr>
              <w:lastRenderedPageBreak/>
              <w:t>Hiểu được kiến thức cơ bản về quản lý dự án bằng Agile và Scrum : kiến trúc, các vai trò trong Scrum như product owner , scrum master, team phát triển; workflow như : planning , daily scrum, review and retrospective…</w:t>
            </w:r>
          </w:p>
          <w:p w:rsidR="002D6F8C" w:rsidRPr="005F6948" w:rsidRDefault="002D6F8C" w:rsidP="002D6F8C">
            <w:pPr>
              <w:pStyle w:val="ListParagraph"/>
              <w:numPr>
                <w:ilvl w:val="0"/>
                <w:numId w:val="143"/>
              </w:numPr>
              <w:jc w:val="left"/>
              <w:rPr>
                <w:sz w:val="24"/>
                <w:szCs w:val="24"/>
              </w:rPr>
            </w:pPr>
            <w:r w:rsidRPr="005F6948">
              <w:rPr>
                <w:sz w:val="24"/>
                <w:szCs w:val="24"/>
              </w:rPr>
              <w:t>Vận dụng scrum để chia sprint trong nhóm thực hiện.</w:t>
            </w:r>
          </w:p>
          <w:p w:rsidR="002D6F8C" w:rsidRPr="005F6948" w:rsidRDefault="002D6F8C" w:rsidP="002D6F8C">
            <w:pPr>
              <w:pStyle w:val="ListParagraph"/>
              <w:numPr>
                <w:ilvl w:val="0"/>
                <w:numId w:val="143"/>
              </w:numPr>
              <w:jc w:val="left"/>
              <w:rPr>
                <w:sz w:val="24"/>
                <w:szCs w:val="24"/>
              </w:rPr>
            </w:pPr>
            <w:r w:rsidRPr="005F6948">
              <w:rPr>
                <w:sz w:val="24"/>
                <w:szCs w:val="24"/>
              </w:rPr>
              <w:t>Biết được cách sử dụng redmine và bitrix để quản lý công việc của nhóm.</w:t>
            </w:r>
          </w:p>
          <w:p w:rsidR="002D6F8C" w:rsidRPr="005F6948" w:rsidRDefault="002D6F8C" w:rsidP="002D6F8C">
            <w:pPr>
              <w:pStyle w:val="ListParagraph"/>
              <w:numPr>
                <w:ilvl w:val="0"/>
                <w:numId w:val="143"/>
              </w:numPr>
              <w:jc w:val="left"/>
              <w:rPr>
                <w:sz w:val="24"/>
                <w:szCs w:val="24"/>
              </w:rPr>
            </w:pPr>
            <w:r w:rsidRPr="005F6948">
              <w:rPr>
                <w:sz w:val="24"/>
                <w:szCs w:val="24"/>
              </w:rPr>
              <w:t>Hiểu được khái niệm và các công cụ hỗ trợ về quản lý cấu hình trong dự án. Vận dụng vào trong gitblit của đồ án.</w:t>
            </w:r>
          </w:p>
          <w:p w:rsidR="002D6F8C" w:rsidRPr="005F6948" w:rsidRDefault="002D6F8C" w:rsidP="002D6F8C">
            <w:pPr>
              <w:pStyle w:val="ListParagraph"/>
              <w:numPr>
                <w:ilvl w:val="0"/>
                <w:numId w:val="143"/>
              </w:numPr>
              <w:jc w:val="left"/>
              <w:rPr>
                <w:sz w:val="24"/>
                <w:szCs w:val="24"/>
              </w:rPr>
            </w:pPr>
            <w:r w:rsidRPr="005F6948">
              <w:rPr>
                <w:sz w:val="24"/>
                <w:szCs w:val="24"/>
              </w:rPr>
              <w:t>Học cách phân tích một framework có sắn để từ đó phát triển lên.</w:t>
            </w:r>
          </w:p>
          <w:p w:rsidR="002D6F8C" w:rsidRPr="005F6948" w:rsidRDefault="002D6F8C" w:rsidP="002D6F8C">
            <w:pPr>
              <w:pStyle w:val="ListParagraph"/>
              <w:numPr>
                <w:ilvl w:val="0"/>
                <w:numId w:val="143"/>
              </w:numPr>
              <w:jc w:val="left"/>
              <w:rPr>
                <w:sz w:val="24"/>
                <w:szCs w:val="24"/>
              </w:rPr>
            </w:pPr>
            <w:r w:rsidRPr="005F6948">
              <w:rPr>
                <w:sz w:val="24"/>
                <w:szCs w:val="24"/>
              </w:rPr>
              <w:t>Hiểu một số kiến thức mới về .Net như SilverLight ,service với WCF, xaml.</w:t>
            </w:r>
          </w:p>
          <w:p w:rsidR="002D6F8C" w:rsidRPr="005F6948" w:rsidRDefault="002D6F8C" w:rsidP="002D6F8C">
            <w:pPr>
              <w:pStyle w:val="ListParagraph"/>
              <w:numPr>
                <w:ilvl w:val="0"/>
                <w:numId w:val="143"/>
              </w:numPr>
              <w:jc w:val="left"/>
              <w:rPr>
                <w:sz w:val="24"/>
                <w:szCs w:val="24"/>
              </w:rPr>
            </w:pPr>
            <w:r w:rsidRPr="005F6948">
              <w:rPr>
                <w:sz w:val="24"/>
                <w:szCs w:val="24"/>
              </w:rPr>
              <w:t>Thiết kế báo cáo cho dự án bằng công cụ CrystalReport.</w:t>
            </w:r>
          </w:p>
          <w:p w:rsidR="002D6F8C" w:rsidRPr="005F6948" w:rsidRDefault="002D6F8C" w:rsidP="002D6F8C">
            <w:pPr>
              <w:pStyle w:val="ListParagraph"/>
              <w:numPr>
                <w:ilvl w:val="0"/>
                <w:numId w:val="143"/>
              </w:numPr>
              <w:jc w:val="left"/>
              <w:rPr>
                <w:sz w:val="24"/>
                <w:szCs w:val="24"/>
              </w:rPr>
            </w:pPr>
            <w:r w:rsidRPr="005F6948">
              <w:rPr>
                <w:sz w:val="24"/>
                <w:szCs w:val="24"/>
              </w:rPr>
              <w:t>Binding dữ liệu qua CrystalReport và load data thông qua LINQ từ store trong SQLServer.</w:t>
            </w:r>
          </w:p>
          <w:p w:rsidR="002D6F8C" w:rsidRPr="005F6948" w:rsidRDefault="002D6F8C" w:rsidP="002D6F8C">
            <w:pPr>
              <w:pStyle w:val="ListParagraph"/>
              <w:numPr>
                <w:ilvl w:val="0"/>
                <w:numId w:val="143"/>
              </w:numPr>
              <w:jc w:val="left"/>
              <w:rPr>
                <w:sz w:val="24"/>
                <w:szCs w:val="24"/>
              </w:rPr>
            </w:pPr>
            <w:r w:rsidRPr="005F6948">
              <w:rPr>
                <w:sz w:val="24"/>
                <w:szCs w:val="24"/>
              </w:rPr>
              <w:t>Hiển thị CrystalReport lên trên ASP.</w:t>
            </w:r>
          </w:p>
          <w:p w:rsidR="002D6F8C" w:rsidRPr="005F6948" w:rsidRDefault="002D6F8C" w:rsidP="002D6F8C">
            <w:pPr>
              <w:rPr>
                <w:rFonts w:ascii="Times New Roman" w:hAnsi="Times New Roman"/>
                <w:sz w:val="24"/>
                <w:szCs w:val="24"/>
              </w:rPr>
            </w:pPr>
            <w:r w:rsidRPr="005F6948">
              <w:rPr>
                <w:rFonts w:ascii="Times New Roman" w:hAnsi="Times New Roman"/>
                <w:b/>
                <w:sz w:val="24"/>
                <w:szCs w:val="24"/>
              </w:rPr>
              <w:t>Ước tính tổng thời gian:</w:t>
            </w:r>
            <w:r w:rsidRPr="005F6948">
              <w:rPr>
                <w:rFonts w:ascii="Times New Roman" w:hAnsi="Times New Roman"/>
                <w:sz w:val="24"/>
                <w:szCs w:val="24"/>
              </w:rPr>
              <w:t xml:space="preserve"> </w:t>
            </w:r>
            <w:r w:rsidRPr="005F6948">
              <w:rPr>
                <w:rFonts w:ascii="Times New Roman" w:hAnsi="Times New Roman"/>
                <w:b/>
                <w:sz w:val="24"/>
                <w:szCs w:val="24"/>
              </w:rPr>
              <w:t>115 giờ</w:t>
            </w:r>
          </w:p>
        </w:tc>
      </w:tr>
      <w:tr w:rsidR="002D6F8C" w:rsidRPr="005F6948" w:rsidTr="002D6F8C">
        <w:tc>
          <w:tcPr>
            <w:tcW w:w="1874"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lastRenderedPageBreak/>
              <w:t>13520046</w:t>
            </w:r>
          </w:p>
        </w:tc>
        <w:tc>
          <w:tcPr>
            <w:tcW w:w="1013"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Đoàn Lê Ngọc Bảo</w:t>
            </w:r>
          </w:p>
        </w:tc>
        <w:tc>
          <w:tcPr>
            <w:tcW w:w="3236"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Cài đặt các framework và các công cụ hỗ trợ cho đồ án : Microsoft SilverLight versoin 5.1.41212.0, Microsoft SilverLight 5 SDK version 5.0.61118.0 , SAP Crystal Report for Visual Studio 2013 version 13.0.16.1954 , SAP Crystal Report for Visual runtime engine version 13.0.16.1954 , SQLServer 2012. Tìm hiểu các kiến thức về Crystal Report như vẽ , binding data. Tìm hiểu kiến thức về</w:t>
            </w:r>
          </w:p>
        </w:tc>
        <w:tc>
          <w:tcPr>
            <w:tcW w:w="3209"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Thiết kế báo cáo cho báo cáo tình hình kế hoạch kinh doanh. Vẽ các line , canh chuẩn các TextObject trong báo cáo.</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Họp nhóm Bảo, Cường, Sơn để trao đổi kiến thức về Crystal Report. Sau khi họp, tiến hành vẽ thực tế Report.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Binding dữ liệu cho báo cáo hoạt động kinh doanh.</w:t>
            </w:r>
          </w:p>
          <w:p w:rsidR="002D6F8C" w:rsidRPr="005F6948" w:rsidRDefault="002D6F8C" w:rsidP="002D6F8C">
            <w:pPr>
              <w:rPr>
                <w:rFonts w:ascii="Times New Roman" w:hAnsi="Times New Roman"/>
                <w:sz w:val="24"/>
                <w:szCs w:val="24"/>
              </w:rPr>
            </w:pPr>
          </w:p>
        </w:tc>
        <w:tc>
          <w:tcPr>
            <w:tcW w:w="2698"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Thiết kế giao diện , vẽ báo cáo sử dụng nguồn vốn và báo cáo thực hiện kế hoạch bao gồm vẽ các LineObject và TextObject , canh chuẩn lề.</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Đối với báo cáo version đầu gồm 5 cột 9 cột : STT , Khoảng mục, KH năm, TH T.1, , TH T.2, , TH T.3, TH T.4, LK năm so với KH , Phần trăm so với kế hoạch  sau khi đã hoàn binding dữ liệu thì phải sửa lại vì có sự thay đổi trong nghiệp vụ.</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 xml:space="preserve">Sau khi thay đổi, báo cáo tình thực hiện kế hoạch thay đổi thành 15 cột bao gồm : STT , Khoảng mục, KH năm, TH T.1, , TH T.2, , TH T.3, , TH </w:t>
            </w:r>
            <w:r w:rsidRPr="005F6948">
              <w:rPr>
                <w:rFonts w:ascii="Times New Roman" w:hAnsi="Times New Roman"/>
                <w:sz w:val="24"/>
                <w:szCs w:val="24"/>
              </w:rPr>
              <w:lastRenderedPageBreak/>
              <w:t>T.4, TH T.5, TH T.6 , TH T.7, TH T.8 , TH T.9 , TH T.10 , TH T.11 , TH T.12,LK năm so với KH , Phần trăm so với kế hoạch , đã chỉnh lề và căn giữa.</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Binding dữ liệu cho Tình hình kế hoạch.</w:t>
            </w:r>
          </w:p>
          <w:p w:rsidR="002D6F8C" w:rsidRPr="005F6948" w:rsidRDefault="002D6F8C" w:rsidP="002D6F8C">
            <w:pPr>
              <w:rPr>
                <w:rFonts w:ascii="Times New Roman" w:hAnsi="Times New Roman"/>
                <w:sz w:val="24"/>
                <w:szCs w:val="24"/>
              </w:rPr>
            </w:pPr>
          </w:p>
        </w:tc>
        <w:tc>
          <w:tcPr>
            <w:tcW w:w="3603"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lastRenderedPageBreak/>
              <w:t>Tiến hành viết một số  Stored Procedure cho ba báo cáo (chi tiết trong file excel)</w:t>
            </w:r>
          </w:p>
          <w:p w:rsidR="002D6F8C" w:rsidRPr="005F6948" w:rsidRDefault="002D6F8C" w:rsidP="002D6F8C">
            <w:pPr>
              <w:rPr>
                <w:rFonts w:ascii="Times New Roman" w:hAnsi="Times New Roman"/>
                <w:color w:val="000000"/>
                <w:sz w:val="24"/>
                <w:szCs w:val="24"/>
              </w:rPr>
            </w:pPr>
            <w:r w:rsidRPr="005F6948">
              <w:rPr>
                <w:rFonts w:ascii="Times New Roman" w:hAnsi="Times New Roman"/>
                <w:sz w:val="24"/>
                <w:szCs w:val="24"/>
              </w:rPr>
              <w:t xml:space="preserve">Tiến hành viết code cho file KTPTReportPage.aspx.cs , cụ thể : phương thức LoadImplementationPlanReport(). </w:t>
            </w:r>
            <w:r w:rsidRPr="005F6948">
              <w:rPr>
                <w:rFonts w:ascii="Times New Roman" w:hAnsi="Times New Roman"/>
                <w:color w:val="000000"/>
                <w:sz w:val="24"/>
                <w:szCs w:val="24"/>
              </w:rPr>
              <w:t>Đã load thành công bên các máy thành viên trong nhóm.</w:t>
            </w:r>
          </w:p>
          <w:p w:rsidR="002D6F8C" w:rsidRPr="005F6948" w:rsidRDefault="002D6F8C" w:rsidP="002D6F8C">
            <w:pPr>
              <w:rPr>
                <w:rFonts w:ascii="Times New Roman" w:hAnsi="Times New Roman"/>
                <w:color w:val="000000"/>
                <w:sz w:val="24"/>
                <w:szCs w:val="24"/>
              </w:rPr>
            </w:pPr>
            <w:r w:rsidRPr="005F6948">
              <w:rPr>
                <w:rFonts w:ascii="Times New Roman" w:hAnsi="Times New Roman"/>
                <w:color w:val="000000"/>
                <w:sz w:val="24"/>
                <w:szCs w:val="24"/>
              </w:rPr>
              <w:t>Viết LinQ to Class cho báo cáo tình hình kế hoạch.</w:t>
            </w:r>
          </w:p>
          <w:p w:rsidR="002D6F8C" w:rsidRPr="005F6948" w:rsidRDefault="002D6F8C" w:rsidP="002D6F8C">
            <w:pPr>
              <w:rPr>
                <w:rFonts w:ascii="Times New Roman" w:hAnsi="Times New Roman"/>
                <w:sz w:val="24"/>
                <w:szCs w:val="24"/>
              </w:rPr>
            </w:pPr>
            <w:r w:rsidRPr="005F6948">
              <w:rPr>
                <w:rFonts w:ascii="Times New Roman" w:hAnsi="Times New Roman"/>
                <w:color w:val="000000"/>
                <w:sz w:val="24"/>
                <w:szCs w:val="24"/>
              </w:rPr>
              <w:t xml:space="preserve">Sửa lại các </w:t>
            </w:r>
            <w:r w:rsidRPr="005F6948">
              <w:rPr>
                <w:rFonts w:ascii="Times New Roman" w:hAnsi="Times New Roman"/>
                <w:sz w:val="24"/>
                <w:szCs w:val="24"/>
              </w:rPr>
              <w:t>Stored Procedure trong báo cáo tình hình thực hiện kế hoạch vì đổ dữ liệu không đúng với dữ liệu ra trong LINQ.</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Sau khi sửa đã load được dữ liệu ra trang aspx cho báo cáo tình hình thực hiện kế hoạch.</w:t>
            </w:r>
          </w:p>
        </w:tc>
      </w:tr>
      <w:tr w:rsidR="002D6F8C" w:rsidRPr="005F6948" w:rsidTr="002D6F8C">
        <w:tc>
          <w:tcPr>
            <w:tcW w:w="1874" w:type="dxa"/>
            <w:vMerge/>
          </w:tcPr>
          <w:p w:rsidR="002D6F8C" w:rsidRPr="005F6948" w:rsidRDefault="002D6F8C" w:rsidP="002D6F8C">
            <w:pPr>
              <w:rPr>
                <w:rFonts w:ascii="Times New Roman" w:hAnsi="Times New Roman"/>
                <w:b/>
                <w:sz w:val="24"/>
                <w:szCs w:val="24"/>
              </w:rPr>
            </w:pPr>
          </w:p>
        </w:tc>
        <w:tc>
          <w:tcPr>
            <w:tcW w:w="1013" w:type="dxa"/>
            <w:vMerge/>
          </w:tcPr>
          <w:p w:rsidR="002D6F8C" w:rsidRPr="005F6948" w:rsidRDefault="002D6F8C" w:rsidP="002D6F8C">
            <w:pPr>
              <w:rPr>
                <w:rFonts w:ascii="Times New Roman" w:hAnsi="Times New Roman"/>
                <w:b/>
                <w:sz w:val="24"/>
                <w:szCs w:val="24"/>
              </w:rPr>
            </w:pPr>
          </w:p>
        </w:tc>
        <w:tc>
          <w:tcPr>
            <w:tcW w:w="12746" w:type="dxa"/>
            <w:gridSpan w:val="4"/>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Tổng kết những thứ đã tìm hiểu và học được qua quá trình làm đồ án: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Hiểu được kiến thức cơ bản về quản lý dự án bằng Agile và Scrum : kiến trúc, các vai trò trong Scrum như product owner , scrum master, team phát triển; workflow như : planning , daily scrum, review and retrospective…</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Vận dụng scrum để chia sprint trong nhóm thực hiện.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Biết được cách sử dụng redmine và bitrix để quản lý công việc của nhóm.</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Hiểu được khái niệm và các công cụ hỗ trợ về quản lý cấu hình trong dự án. Vận dụng vào trong gitblit của đồ án.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Học cách phân tích một framework có sắn để từ đó phát triển lên.</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Hiểu một số kiến thức mới về .Net như SilverLight ,service với WCF, xaml.</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Thiết kế báo cáo cho dự án bằng công cụ CrystalReport.</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Binding dữ liệu qua CrystalReport và load data thông qua LINQ từ store trong SQLServer.</w:t>
            </w:r>
          </w:p>
          <w:p w:rsidR="002D6F8C" w:rsidRPr="005F6948" w:rsidRDefault="002D6F8C" w:rsidP="002D6F8C">
            <w:pPr>
              <w:rPr>
                <w:rFonts w:ascii="Times New Roman" w:hAnsi="Times New Roman"/>
                <w:sz w:val="24"/>
                <w:szCs w:val="24"/>
              </w:rPr>
            </w:pPr>
            <w:r w:rsidRPr="005F6948">
              <w:rPr>
                <w:rFonts w:ascii="Times New Roman" w:hAnsi="Times New Roman"/>
                <w:sz w:val="24"/>
                <w:szCs w:val="24"/>
              </w:rPr>
              <w:t>-</w:t>
            </w:r>
            <w:r w:rsidRPr="005F6948">
              <w:rPr>
                <w:rFonts w:ascii="Times New Roman" w:hAnsi="Times New Roman"/>
                <w:sz w:val="24"/>
                <w:szCs w:val="24"/>
              </w:rPr>
              <w:tab/>
              <w:t>Hiển thị CrystalReport lên trên ASP.</w:t>
            </w:r>
          </w:p>
          <w:p w:rsidR="002D6F8C" w:rsidRPr="005F6948" w:rsidRDefault="002D6F8C" w:rsidP="002D6F8C">
            <w:pPr>
              <w:rPr>
                <w:rFonts w:ascii="Times New Roman" w:hAnsi="Times New Roman"/>
                <w:sz w:val="24"/>
                <w:szCs w:val="24"/>
              </w:rPr>
            </w:pPr>
            <w:r w:rsidRPr="005F6948">
              <w:rPr>
                <w:rFonts w:ascii="Times New Roman" w:hAnsi="Times New Roman"/>
                <w:b/>
                <w:sz w:val="24"/>
                <w:szCs w:val="24"/>
              </w:rPr>
              <w:t>Ước tính tổng thời gian:</w:t>
            </w:r>
            <w:r>
              <w:t xml:space="preserve"> </w:t>
            </w:r>
            <w:r>
              <w:rPr>
                <w:rFonts w:ascii="Times New Roman" w:hAnsi="Times New Roman"/>
                <w:b/>
                <w:sz w:val="24"/>
                <w:szCs w:val="24"/>
              </w:rPr>
              <w:t>115</w:t>
            </w:r>
            <w:r w:rsidRPr="005F6948">
              <w:rPr>
                <w:rFonts w:ascii="Times New Roman" w:hAnsi="Times New Roman"/>
                <w:b/>
                <w:sz w:val="24"/>
                <w:szCs w:val="24"/>
              </w:rPr>
              <w:t xml:space="preserve"> giờ</w:t>
            </w:r>
          </w:p>
        </w:tc>
      </w:tr>
      <w:tr w:rsidR="002D6F8C" w:rsidRPr="005F6948" w:rsidTr="002D6F8C">
        <w:tc>
          <w:tcPr>
            <w:tcW w:w="1874"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13520741</w:t>
            </w:r>
          </w:p>
        </w:tc>
        <w:tc>
          <w:tcPr>
            <w:tcW w:w="1013"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Nguyễn Thành Tâm</w:t>
            </w:r>
          </w:p>
        </w:tc>
        <w:tc>
          <w:tcPr>
            <w:tcW w:w="3236" w:type="dxa"/>
          </w:tcPr>
          <w:p w:rsidR="002D6F8C" w:rsidRPr="009157FD" w:rsidRDefault="002D6F8C" w:rsidP="002D6F8C">
            <w:pPr>
              <w:rPr>
                <w:rFonts w:ascii="Times New Roman" w:hAnsi="Times New Roman"/>
                <w:sz w:val="24"/>
                <w:szCs w:val="24"/>
              </w:rPr>
            </w:pPr>
            <w:r w:rsidRPr="009157FD">
              <w:rPr>
                <w:rFonts w:ascii="Times New Roman" w:hAnsi="Times New Roman"/>
                <w:sz w:val="24"/>
                <w:szCs w:val="24"/>
              </w:rPr>
              <w:t>-Tìm hiều về nghiệp vụ.</w:t>
            </w:r>
          </w:p>
          <w:p w:rsidR="002D6F8C" w:rsidRPr="009157FD" w:rsidRDefault="002D6F8C" w:rsidP="002D6F8C">
            <w:pPr>
              <w:rPr>
                <w:rFonts w:ascii="Times New Roman" w:hAnsi="Times New Roman"/>
                <w:sz w:val="24"/>
                <w:szCs w:val="24"/>
              </w:rPr>
            </w:pPr>
            <w:r w:rsidRPr="009157FD">
              <w:rPr>
                <w:rFonts w:ascii="Times New Roman" w:hAnsi="Times New Roman"/>
                <w:sz w:val="24"/>
                <w:szCs w:val="24"/>
              </w:rPr>
              <w:t>-Nghiên cứu kỹ thuật code.</w:t>
            </w:r>
          </w:p>
          <w:p w:rsidR="002D6F8C" w:rsidRPr="009157FD" w:rsidRDefault="002D6F8C" w:rsidP="002D6F8C">
            <w:pPr>
              <w:rPr>
                <w:rFonts w:ascii="Times New Roman" w:hAnsi="Times New Roman"/>
                <w:sz w:val="24"/>
                <w:szCs w:val="24"/>
              </w:rPr>
            </w:pPr>
            <w:r w:rsidRPr="009157FD">
              <w:rPr>
                <w:rFonts w:ascii="Times New Roman" w:hAnsi="Times New Roman"/>
                <w:sz w:val="24"/>
                <w:szCs w:val="24"/>
              </w:rPr>
              <w:t>-Nhận training từ nhóm.</w:t>
            </w:r>
          </w:p>
          <w:p w:rsidR="002D6F8C" w:rsidRPr="009157FD" w:rsidRDefault="002D6F8C" w:rsidP="002D6F8C">
            <w:pPr>
              <w:rPr>
                <w:rFonts w:ascii="Times New Roman" w:hAnsi="Times New Roman"/>
                <w:sz w:val="24"/>
                <w:szCs w:val="24"/>
              </w:rPr>
            </w:pPr>
            <w:r w:rsidRPr="009157FD">
              <w:rPr>
                <w:rFonts w:ascii="Times New Roman" w:hAnsi="Times New Roman"/>
                <w:sz w:val="24"/>
                <w:szCs w:val="24"/>
              </w:rPr>
              <w:t xml:space="preserve">-Tìm tài liệu về Silverlight, </w:t>
            </w:r>
            <w:r w:rsidRPr="009157FD">
              <w:rPr>
                <w:rFonts w:ascii="Times New Roman" w:hAnsi="Times New Roman"/>
                <w:sz w:val="24"/>
                <w:szCs w:val="24"/>
              </w:rPr>
              <w:lastRenderedPageBreak/>
              <w:t>MVVM, WCF, LinQ to SQL, Crystal Report để tự nghiên cứu.</w:t>
            </w:r>
          </w:p>
          <w:p w:rsidR="002D6F8C" w:rsidRPr="009157FD" w:rsidRDefault="002D6F8C" w:rsidP="002D6F8C">
            <w:pPr>
              <w:rPr>
                <w:rFonts w:ascii="Times New Roman" w:hAnsi="Times New Roman"/>
                <w:sz w:val="24"/>
                <w:szCs w:val="24"/>
              </w:rPr>
            </w:pPr>
            <w:r w:rsidRPr="009157FD">
              <w:rPr>
                <w:rFonts w:ascii="Times New Roman" w:hAnsi="Times New Roman"/>
                <w:sz w:val="24"/>
                <w:szCs w:val="24"/>
              </w:rPr>
              <w:t>- Cài đặt các file cần thiết để chạy chương trình.</w:t>
            </w:r>
          </w:p>
          <w:p w:rsidR="002D6F8C" w:rsidRPr="009157FD" w:rsidRDefault="002D6F8C" w:rsidP="002D6F8C">
            <w:pPr>
              <w:rPr>
                <w:rFonts w:ascii="Times New Roman" w:hAnsi="Times New Roman"/>
                <w:sz w:val="24"/>
                <w:szCs w:val="24"/>
              </w:rPr>
            </w:pPr>
            <w:r w:rsidRPr="009157FD">
              <w:rPr>
                <w:rFonts w:ascii="Times New Roman" w:hAnsi="Times New Roman"/>
                <w:sz w:val="24"/>
                <w:szCs w:val="24"/>
              </w:rPr>
              <w:t>-Tìm hiểu về phương thức phát triển phần mềm agile được áp dụng trong dự án.</w:t>
            </w:r>
          </w:p>
          <w:p w:rsidR="002D6F8C" w:rsidRPr="005F6948" w:rsidRDefault="002D6F8C" w:rsidP="002D6F8C">
            <w:pPr>
              <w:rPr>
                <w:rFonts w:ascii="Times New Roman" w:hAnsi="Times New Roman"/>
                <w:sz w:val="24"/>
                <w:szCs w:val="24"/>
              </w:rPr>
            </w:pPr>
            <w:r w:rsidRPr="009157FD">
              <w:rPr>
                <w:rFonts w:ascii="Times New Roman" w:hAnsi="Times New Roman"/>
                <w:sz w:val="24"/>
                <w:szCs w:val="24"/>
              </w:rPr>
              <w:t xml:space="preserve">-Cài đặt SourcTree, tìm hiều về git </w:t>
            </w:r>
          </w:p>
        </w:tc>
        <w:tc>
          <w:tcPr>
            <w:tcW w:w="3209" w:type="dxa"/>
          </w:tcPr>
          <w:p w:rsidR="002D6F8C" w:rsidRDefault="002D6F8C" w:rsidP="002D6F8C">
            <w:pPr>
              <w:rPr>
                <w:rFonts w:ascii="Times New Roman" w:hAnsi="Times New Roman"/>
                <w:sz w:val="24"/>
                <w:szCs w:val="24"/>
              </w:rPr>
            </w:pPr>
            <w:r>
              <w:rPr>
                <w:rFonts w:ascii="Times New Roman" w:hAnsi="Times New Roman"/>
                <w:sz w:val="24"/>
                <w:szCs w:val="24"/>
              </w:rPr>
              <w:lastRenderedPageBreak/>
              <w:t>-Tạo dataset cho bảng báo cáo hoạt động kinh doanh</w:t>
            </w:r>
          </w:p>
          <w:p w:rsidR="002D6F8C" w:rsidRPr="005F6948" w:rsidRDefault="002D6F8C" w:rsidP="002D6F8C">
            <w:pPr>
              <w:rPr>
                <w:rFonts w:ascii="Times New Roman" w:hAnsi="Times New Roman"/>
                <w:sz w:val="24"/>
                <w:szCs w:val="24"/>
              </w:rPr>
            </w:pPr>
            <w:r>
              <w:rPr>
                <w:rFonts w:ascii="Times New Roman" w:hAnsi="Times New Roman"/>
                <w:sz w:val="24"/>
                <w:szCs w:val="24"/>
              </w:rPr>
              <w:t>-Tham gia họp nhóm trao đổi công việc</w:t>
            </w:r>
          </w:p>
        </w:tc>
        <w:tc>
          <w:tcPr>
            <w:tcW w:w="2698" w:type="dxa"/>
          </w:tcPr>
          <w:p w:rsidR="002D6F8C" w:rsidRDefault="002D6F8C" w:rsidP="002D6F8C">
            <w:pPr>
              <w:rPr>
                <w:rFonts w:ascii="Times New Roman" w:hAnsi="Times New Roman"/>
                <w:sz w:val="24"/>
                <w:szCs w:val="24"/>
              </w:rPr>
            </w:pPr>
            <w:r>
              <w:rPr>
                <w:rFonts w:ascii="Times New Roman" w:hAnsi="Times New Roman"/>
                <w:sz w:val="24"/>
                <w:szCs w:val="24"/>
              </w:rPr>
              <w:t>-Tham dự họp nhóm phân chia công việc</w:t>
            </w:r>
          </w:p>
          <w:p w:rsidR="002D6F8C" w:rsidRPr="005F6948" w:rsidRDefault="002D6F8C" w:rsidP="002D6F8C">
            <w:pPr>
              <w:rPr>
                <w:rFonts w:ascii="Times New Roman" w:hAnsi="Times New Roman"/>
                <w:sz w:val="24"/>
                <w:szCs w:val="24"/>
              </w:rPr>
            </w:pPr>
            <w:r>
              <w:rPr>
                <w:rFonts w:ascii="Times New Roman" w:hAnsi="Times New Roman"/>
                <w:sz w:val="24"/>
                <w:szCs w:val="24"/>
              </w:rPr>
              <w:t xml:space="preserve">-Chỉnh sửa căn lề của các thuộc tính trong Crytal Report Báo cáo tình hình </w:t>
            </w:r>
            <w:r>
              <w:rPr>
                <w:rFonts w:ascii="Times New Roman" w:hAnsi="Times New Roman"/>
                <w:sz w:val="24"/>
                <w:szCs w:val="24"/>
              </w:rPr>
              <w:lastRenderedPageBreak/>
              <w:t>thực hiện kế hoạch</w:t>
            </w:r>
          </w:p>
        </w:tc>
        <w:tc>
          <w:tcPr>
            <w:tcW w:w="3603" w:type="dxa"/>
          </w:tcPr>
          <w:p w:rsidR="002D6F8C" w:rsidRDefault="002D6F8C" w:rsidP="002D6F8C">
            <w:pPr>
              <w:rPr>
                <w:rFonts w:ascii="Times New Roman" w:hAnsi="Times New Roman"/>
                <w:sz w:val="24"/>
                <w:szCs w:val="24"/>
              </w:rPr>
            </w:pPr>
            <w:r>
              <w:rPr>
                <w:rFonts w:ascii="Times New Roman" w:hAnsi="Times New Roman"/>
                <w:sz w:val="24"/>
                <w:szCs w:val="24"/>
              </w:rPr>
              <w:lastRenderedPageBreak/>
              <w:t>-Viết 27 store procedure Báo cáo sử dụng nguồn vốn</w:t>
            </w:r>
          </w:p>
          <w:p w:rsidR="002D6F8C" w:rsidRDefault="002D6F8C" w:rsidP="002D6F8C">
            <w:pPr>
              <w:rPr>
                <w:rFonts w:ascii="Times New Roman" w:hAnsi="Times New Roman"/>
                <w:sz w:val="24"/>
                <w:szCs w:val="24"/>
              </w:rPr>
            </w:pPr>
            <w:r>
              <w:rPr>
                <w:rFonts w:ascii="Times New Roman" w:hAnsi="Times New Roman"/>
                <w:sz w:val="24"/>
                <w:szCs w:val="24"/>
              </w:rPr>
              <w:t>-Viết 2 store procedure Báo cáo hoạt động kinh doanh.</w:t>
            </w:r>
          </w:p>
          <w:p w:rsidR="002D6F8C" w:rsidRPr="005F6948" w:rsidRDefault="002D6F8C" w:rsidP="002D6F8C">
            <w:pPr>
              <w:rPr>
                <w:rFonts w:ascii="Times New Roman" w:hAnsi="Times New Roman"/>
                <w:sz w:val="24"/>
                <w:szCs w:val="24"/>
              </w:rPr>
            </w:pPr>
            <w:r>
              <w:rPr>
                <w:rFonts w:ascii="Times New Roman" w:hAnsi="Times New Roman"/>
                <w:sz w:val="24"/>
                <w:szCs w:val="24"/>
              </w:rPr>
              <w:t xml:space="preserve">- Viết 99 store Báo cáo tình hình </w:t>
            </w:r>
            <w:r>
              <w:rPr>
                <w:rFonts w:ascii="Times New Roman" w:hAnsi="Times New Roman"/>
                <w:sz w:val="24"/>
                <w:szCs w:val="24"/>
              </w:rPr>
              <w:lastRenderedPageBreak/>
              <w:t>thực hiện kế hoạch</w:t>
            </w:r>
          </w:p>
        </w:tc>
      </w:tr>
      <w:tr w:rsidR="002D6F8C" w:rsidRPr="005F6948" w:rsidTr="002D6F8C">
        <w:tc>
          <w:tcPr>
            <w:tcW w:w="1874" w:type="dxa"/>
            <w:vMerge/>
          </w:tcPr>
          <w:p w:rsidR="002D6F8C" w:rsidRPr="005F6948" w:rsidRDefault="002D6F8C" w:rsidP="002D6F8C">
            <w:pPr>
              <w:rPr>
                <w:rFonts w:ascii="Times New Roman" w:hAnsi="Times New Roman"/>
                <w:b/>
                <w:sz w:val="24"/>
                <w:szCs w:val="24"/>
              </w:rPr>
            </w:pPr>
          </w:p>
        </w:tc>
        <w:tc>
          <w:tcPr>
            <w:tcW w:w="1013" w:type="dxa"/>
            <w:vMerge/>
          </w:tcPr>
          <w:p w:rsidR="002D6F8C" w:rsidRPr="005F6948" w:rsidRDefault="002D6F8C" w:rsidP="002D6F8C">
            <w:pPr>
              <w:rPr>
                <w:rFonts w:ascii="Times New Roman" w:hAnsi="Times New Roman"/>
                <w:b/>
                <w:sz w:val="24"/>
                <w:szCs w:val="24"/>
              </w:rPr>
            </w:pPr>
          </w:p>
        </w:tc>
        <w:tc>
          <w:tcPr>
            <w:tcW w:w="12746" w:type="dxa"/>
            <w:gridSpan w:val="4"/>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Tổng kết những thứ đã tìm hiểu và học được qua quá trình làm đồ án:</w:t>
            </w:r>
          </w:p>
          <w:p w:rsidR="002D6F8C" w:rsidRPr="009157FD" w:rsidRDefault="002D6F8C" w:rsidP="002D6F8C">
            <w:pPr>
              <w:pStyle w:val="ListParagraph"/>
              <w:numPr>
                <w:ilvl w:val="0"/>
                <w:numId w:val="145"/>
              </w:numPr>
              <w:jc w:val="left"/>
              <w:rPr>
                <w:sz w:val="24"/>
                <w:szCs w:val="24"/>
              </w:rPr>
            </w:pPr>
            <w:r w:rsidRPr="009157FD">
              <w:rPr>
                <w:sz w:val="24"/>
                <w:szCs w:val="24"/>
              </w:rPr>
              <w:t>Biết được quy trình phát triển phần mềm Agile và Scrum.</w:t>
            </w:r>
          </w:p>
          <w:p w:rsidR="002D6F8C" w:rsidRPr="009157FD" w:rsidRDefault="002D6F8C" w:rsidP="002D6F8C">
            <w:pPr>
              <w:pStyle w:val="ListParagraph"/>
              <w:numPr>
                <w:ilvl w:val="0"/>
                <w:numId w:val="145"/>
              </w:numPr>
              <w:jc w:val="left"/>
              <w:rPr>
                <w:sz w:val="24"/>
                <w:szCs w:val="24"/>
              </w:rPr>
            </w:pPr>
            <w:r w:rsidRPr="009157FD">
              <w:rPr>
                <w:sz w:val="24"/>
                <w:szCs w:val="24"/>
              </w:rPr>
              <w:t>Cách phân tích, hiểu các yêu cầu nghiệp vụ Kế toán quản trị.</w:t>
            </w:r>
          </w:p>
          <w:p w:rsidR="002D6F8C" w:rsidRPr="009157FD" w:rsidRDefault="002D6F8C" w:rsidP="002D6F8C">
            <w:pPr>
              <w:pStyle w:val="ListParagraph"/>
              <w:numPr>
                <w:ilvl w:val="0"/>
                <w:numId w:val="145"/>
              </w:numPr>
              <w:jc w:val="left"/>
              <w:rPr>
                <w:sz w:val="24"/>
                <w:szCs w:val="24"/>
              </w:rPr>
            </w:pPr>
            <w:r w:rsidRPr="009157FD">
              <w:rPr>
                <w:sz w:val="24"/>
                <w:szCs w:val="24"/>
              </w:rPr>
              <w:t>Học cách quản lý dự án thông qua các công cụ quản lý dự án redmine và git</w:t>
            </w:r>
          </w:p>
          <w:p w:rsidR="002D6F8C" w:rsidRPr="009157FD" w:rsidRDefault="002D6F8C" w:rsidP="002D6F8C">
            <w:pPr>
              <w:pStyle w:val="ListParagraph"/>
              <w:numPr>
                <w:ilvl w:val="0"/>
                <w:numId w:val="145"/>
              </w:numPr>
              <w:jc w:val="left"/>
              <w:rPr>
                <w:sz w:val="24"/>
                <w:szCs w:val="24"/>
              </w:rPr>
            </w:pPr>
            <w:r w:rsidRPr="009157FD">
              <w:rPr>
                <w:sz w:val="24"/>
                <w:szCs w:val="24"/>
              </w:rPr>
              <w:t>Tiếp cận cách sử dụng một Framework của một doanh nghiệp ngoài thực tế</w:t>
            </w:r>
          </w:p>
          <w:p w:rsidR="002D6F8C" w:rsidRPr="009157FD" w:rsidRDefault="002D6F8C" w:rsidP="002D6F8C">
            <w:pPr>
              <w:pStyle w:val="ListParagraph"/>
              <w:numPr>
                <w:ilvl w:val="0"/>
                <w:numId w:val="145"/>
              </w:numPr>
              <w:jc w:val="left"/>
              <w:rPr>
                <w:sz w:val="24"/>
                <w:szCs w:val="24"/>
              </w:rPr>
            </w:pPr>
            <w:r w:rsidRPr="009157FD">
              <w:rPr>
                <w:sz w:val="24"/>
                <w:szCs w:val="24"/>
              </w:rPr>
              <w:t>Học được cách xây dựng và phát triển Web bằng Silverlight</w:t>
            </w:r>
          </w:p>
          <w:p w:rsidR="002D6F8C" w:rsidRPr="009157FD" w:rsidRDefault="002D6F8C" w:rsidP="002D6F8C">
            <w:pPr>
              <w:pStyle w:val="ListParagraph"/>
              <w:numPr>
                <w:ilvl w:val="0"/>
                <w:numId w:val="145"/>
              </w:numPr>
              <w:jc w:val="left"/>
              <w:rPr>
                <w:sz w:val="24"/>
                <w:szCs w:val="24"/>
              </w:rPr>
            </w:pPr>
            <w:r w:rsidRPr="009157FD">
              <w:rPr>
                <w:sz w:val="24"/>
                <w:szCs w:val="24"/>
              </w:rPr>
              <w:t>Học được cách tổ chức mô hình MVVM trong code xaml của Silverlight: Cách thiết kế và xây dựng View và ViewModel</w:t>
            </w:r>
          </w:p>
          <w:p w:rsidR="002D6F8C" w:rsidRPr="009157FD" w:rsidRDefault="002D6F8C" w:rsidP="002D6F8C">
            <w:pPr>
              <w:pStyle w:val="ListParagraph"/>
              <w:numPr>
                <w:ilvl w:val="0"/>
                <w:numId w:val="145"/>
              </w:numPr>
              <w:jc w:val="left"/>
              <w:rPr>
                <w:sz w:val="24"/>
                <w:szCs w:val="24"/>
              </w:rPr>
            </w:pPr>
            <w:r w:rsidRPr="009157FD">
              <w:rPr>
                <w:sz w:val="24"/>
                <w:szCs w:val="24"/>
              </w:rPr>
              <w:t>Học cách xây dựng Service từ Server cung cấp cho Client thông qua WCF</w:t>
            </w:r>
          </w:p>
          <w:p w:rsidR="002D6F8C" w:rsidRPr="009157FD" w:rsidRDefault="002D6F8C" w:rsidP="002D6F8C">
            <w:pPr>
              <w:pStyle w:val="ListParagraph"/>
              <w:numPr>
                <w:ilvl w:val="0"/>
                <w:numId w:val="145"/>
              </w:numPr>
              <w:jc w:val="left"/>
              <w:rPr>
                <w:sz w:val="24"/>
                <w:szCs w:val="24"/>
              </w:rPr>
            </w:pPr>
            <w:r w:rsidRPr="009157FD">
              <w:rPr>
                <w:sz w:val="24"/>
                <w:szCs w:val="24"/>
              </w:rPr>
              <w:t>Học cách thao tác với CSDL thông qua LinQ to SQL</w:t>
            </w:r>
          </w:p>
          <w:p w:rsidR="002D6F8C" w:rsidRPr="009157FD" w:rsidRDefault="002D6F8C" w:rsidP="002D6F8C">
            <w:pPr>
              <w:pStyle w:val="ListParagraph"/>
              <w:numPr>
                <w:ilvl w:val="0"/>
                <w:numId w:val="145"/>
              </w:numPr>
              <w:jc w:val="left"/>
              <w:rPr>
                <w:sz w:val="24"/>
                <w:szCs w:val="24"/>
              </w:rPr>
            </w:pPr>
            <w:r w:rsidRPr="009157FD">
              <w:rPr>
                <w:sz w:val="24"/>
                <w:szCs w:val="24"/>
              </w:rPr>
              <w:t>Học cách viết store theo chuẩn</w:t>
            </w:r>
          </w:p>
          <w:p w:rsidR="002D6F8C" w:rsidRPr="005F6948" w:rsidRDefault="002D6F8C" w:rsidP="002D6F8C">
            <w:pPr>
              <w:rPr>
                <w:rFonts w:ascii="Times New Roman" w:hAnsi="Times New Roman"/>
                <w:sz w:val="24"/>
                <w:szCs w:val="24"/>
              </w:rPr>
            </w:pPr>
            <w:r w:rsidRPr="005F6948">
              <w:rPr>
                <w:rFonts w:ascii="Times New Roman" w:hAnsi="Times New Roman"/>
                <w:b/>
                <w:sz w:val="24"/>
                <w:szCs w:val="24"/>
              </w:rPr>
              <w:t>Ước tính tổng thời gian: 123 giờ</w:t>
            </w:r>
          </w:p>
        </w:tc>
      </w:tr>
      <w:tr w:rsidR="002D6F8C" w:rsidRPr="005F6948" w:rsidTr="002D6F8C">
        <w:tc>
          <w:tcPr>
            <w:tcW w:w="1874"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13520105</w:t>
            </w:r>
          </w:p>
        </w:tc>
        <w:tc>
          <w:tcPr>
            <w:tcW w:w="1013" w:type="dxa"/>
            <w:vMerge w:val="restart"/>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Nguyễn Quốc Cường</w:t>
            </w:r>
          </w:p>
        </w:tc>
        <w:tc>
          <w:tcPr>
            <w:tcW w:w="3236" w:type="dxa"/>
          </w:tcPr>
          <w:p w:rsidR="002D6F8C" w:rsidRDefault="002D6F8C" w:rsidP="002D6F8C">
            <w:pPr>
              <w:rPr>
                <w:rFonts w:ascii="Times New Roman" w:hAnsi="Times New Roman"/>
                <w:szCs w:val="26"/>
              </w:rPr>
            </w:pPr>
            <w:r>
              <w:rPr>
                <w:rFonts w:ascii="Times New Roman" w:hAnsi="Times New Roman"/>
                <w:szCs w:val="26"/>
              </w:rPr>
              <w:t>Cài đặt và setup các phần mềm liên quan đến dự án</w:t>
            </w:r>
          </w:p>
          <w:p w:rsidR="002D6F8C" w:rsidRDefault="002D6F8C" w:rsidP="002D6F8C">
            <w:pPr>
              <w:rPr>
                <w:rFonts w:ascii="Times New Roman" w:hAnsi="Times New Roman"/>
                <w:szCs w:val="26"/>
              </w:rPr>
            </w:pPr>
            <w:r>
              <w:rPr>
                <w:rFonts w:ascii="Times New Roman" w:hAnsi="Times New Roman"/>
                <w:szCs w:val="26"/>
              </w:rPr>
              <w:t>Cài đặt các framework, report, phần mêm quản lý cấu hình dự án.</w:t>
            </w:r>
          </w:p>
          <w:p w:rsidR="002D6F8C" w:rsidRDefault="002D6F8C" w:rsidP="002D6F8C">
            <w:pPr>
              <w:rPr>
                <w:rFonts w:ascii="Times New Roman" w:hAnsi="Times New Roman"/>
                <w:szCs w:val="26"/>
              </w:rPr>
            </w:pPr>
            <w:r>
              <w:rPr>
                <w:rFonts w:ascii="Times New Roman" w:hAnsi="Times New Roman"/>
                <w:szCs w:val="26"/>
              </w:rPr>
              <w:t>Kết nối VPN tới server dự án.</w:t>
            </w:r>
          </w:p>
          <w:p w:rsidR="002D6F8C" w:rsidRDefault="002D6F8C" w:rsidP="002D6F8C">
            <w:pPr>
              <w:rPr>
                <w:rFonts w:ascii="Times New Roman" w:hAnsi="Times New Roman"/>
                <w:szCs w:val="26"/>
              </w:rPr>
            </w:pPr>
            <w:r>
              <w:rPr>
                <w:rFonts w:ascii="Times New Roman" w:hAnsi="Times New Roman"/>
                <w:szCs w:val="26"/>
              </w:rPr>
              <w:t>Tìm hiểu về crystal report</w:t>
            </w:r>
          </w:p>
          <w:p w:rsidR="002D6F8C" w:rsidRDefault="002D6F8C" w:rsidP="002D6F8C">
            <w:pPr>
              <w:rPr>
                <w:rFonts w:ascii="Times New Roman" w:hAnsi="Times New Roman"/>
                <w:szCs w:val="26"/>
              </w:rPr>
            </w:pPr>
            <w:r>
              <w:rPr>
                <w:rFonts w:ascii="Times New Roman" w:hAnsi="Times New Roman"/>
                <w:szCs w:val="26"/>
              </w:rPr>
              <w:t xml:space="preserve">Tìm hiểu quản lý cấu hình </w:t>
            </w:r>
            <w:r>
              <w:rPr>
                <w:rFonts w:ascii="Times New Roman" w:hAnsi="Times New Roman"/>
                <w:szCs w:val="26"/>
              </w:rPr>
              <w:lastRenderedPageBreak/>
              <w:t>project, quản lý source code.</w:t>
            </w:r>
          </w:p>
          <w:p w:rsidR="002D6F8C" w:rsidRDefault="002D6F8C" w:rsidP="002D6F8C">
            <w:pPr>
              <w:rPr>
                <w:rFonts w:ascii="Times New Roman" w:hAnsi="Times New Roman"/>
                <w:szCs w:val="26"/>
              </w:rPr>
            </w:pPr>
            <w:r>
              <w:rPr>
                <w:rFonts w:ascii="Times New Roman" w:hAnsi="Times New Roman"/>
                <w:szCs w:val="26"/>
              </w:rPr>
              <w:t>Tìm hiểu tài liệu của dự án</w:t>
            </w:r>
          </w:p>
          <w:p w:rsidR="002D6F8C" w:rsidRDefault="002D6F8C" w:rsidP="002D6F8C">
            <w:r>
              <w:rPr>
                <w:rFonts w:ascii="Times New Roman" w:hAnsi="Times New Roman"/>
                <w:szCs w:val="26"/>
              </w:rPr>
              <w:t>Tìm hiểu về Silverlight</w:t>
            </w:r>
          </w:p>
        </w:tc>
        <w:tc>
          <w:tcPr>
            <w:tcW w:w="3209" w:type="dxa"/>
          </w:tcPr>
          <w:p w:rsidR="002D6F8C" w:rsidRDefault="002D6F8C" w:rsidP="002D6F8C">
            <w:pPr>
              <w:rPr>
                <w:rFonts w:ascii="Times New Roman" w:hAnsi="Times New Roman"/>
                <w:szCs w:val="26"/>
              </w:rPr>
            </w:pPr>
            <w:r>
              <w:rPr>
                <w:rFonts w:ascii="Times New Roman" w:hAnsi="Times New Roman"/>
                <w:szCs w:val="26"/>
              </w:rPr>
              <w:lastRenderedPageBreak/>
              <w:t>Vẽ báo cáo hoạt động kinh doanh</w:t>
            </w:r>
          </w:p>
          <w:p w:rsidR="002D6F8C" w:rsidRDefault="002D6F8C" w:rsidP="002D6F8C">
            <w:pPr>
              <w:rPr>
                <w:rFonts w:ascii="Times New Roman" w:hAnsi="Times New Roman"/>
                <w:szCs w:val="26"/>
              </w:rPr>
            </w:pPr>
            <w:r>
              <w:rPr>
                <w:rFonts w:ascii="Times New Roman" w:hAnsi="Times New Roman"/>
                <w:szCs w:val="26"/>
              </w:rPr>
              <w:t>Tiến hành bind dữ liệu cho báo cáo hoạt động kinh doanh</w:t>
            </w:r>
          </w:p>
          <w:p w:rsidR="002D6F8C" w:rsidRPr="005F6948" w:rsidRDefault="002D6F8C" w:rsidP="002D6F8C">
            <w:pPr>
              <w:rPr>
                <w:rFonts w:ascii="Times New Roman" w:hAnsi="Times New Roman"/>
                <w:sz w:val="24"/>
                <w:szCs w:val="24"/>
              </w:rPr>
            </w:pPr>
          </w:p>
        </w:tc>
        <w:tc>
          <w:tcPr>
            <w:tcW w:w="2698" w:type="dxa"/>
          </w:tcPr>
          <w:p w:rsidR="002D6F8C" w:rsidRPr="009F04E6" w:rsidRDefault="002D6F8C" w:rsidP="002D6F8C">
            <w:r>
              <w:rPr>
                <w:rFonts w:ascii="Times New Roman" w:hAnsi="Times New Roman"/>
                <w:szCs w:val="26"/>
              </w:rPr>
              <w:t>Vẽ báo cáo tình hình thực hiến kế hoạch</w:t>
            </w:r>
          </w:p>
          <w:p w:rsidR="002D6F8C" w:rsidRPr="005F6948" w:rsidRDefault="002D6F8C" w:rsidP="002D6F8C">
            <w:pPr>
              <w:rPr>
                <w:rFonts w:ascii="Times New Roman" w:hAnsi="Times New Roman"/>
                <w:sz w:val="24"/>
                <w:szCs w:val="24"/>
              </w:rPr>
            </w:pPr>
            <w:r>
              <w:rPr>
                <w:rFonts w:ascii="Times New Roman" w:hAnsi="Times New Roman"/>
                <w:szCs w:val="26"/>
              </w:rPr>
              <w:t>Bind dữ liệu cho báo cáo tình hình thực hiện kế hoạch</w:t>
            </w:r>
          </w:p>
        </w:tc>
        <w:tc>
          <w:tcPr>
            <w:tcW w:w="3603" w:type="dxa"/>
          </w:tcPr>
          <w:p w:rsidR="002D6F8C" w:rsidRPr="005F6948" w:rsidRDefault="002D6F8C" w:rsidP="002D6F8C">
            <w:pPr>
              <w:rPr>
                <w:rFonts w:ascii="Times New Roman" w:hAnsi="Times New Roman"/>
                <w:sz w:val="24"/>
                <w:szCs w:val="24"/>
              </w:rPr>
            </w:pPr>
            <w:r w:rsidRPr="005F6948">
              <w:rPr>
                <w:rFonts w:ascii="Times New Roman" w:hAnsi="Times New Roman"/>
                <w:sz w:val="24"/>
                <w:szCs w:val="24"/>
              </w:rPr>
              <w:t>Viết store cho báo cáo hoạt động kinh doanh gồm:</w:t>
            </w:r>
          </w:p>
          <w:p w:rsidR="002D6F8C" w:rsidRPr="005F6948" w:rsidRDefault="002D6F8C" w:rsidP="002D6F8C">
            <w:pPr>
              <w:rPr>
                <w:rFonts w:ascii="Times New Roman" w:hAnsi="Times New Roman"/>
                <w:color w:val="000000"/>
                <w:sz w:val="24"/>
                <w:szCs w:val="24"/>
                <w:shd w:val="clear" w:color="auto" w:fill="FFFFFF"/>
              </w:rPr>
            </w:pPr>
            <w:r w:rsidRPr="005F6948">
              <w:rPr>
                <w:rFonts w:ascii="Times New Roman" w:hAnsi="Times New Roman"/>
                <w:color w:val="000000"/>
                <w:sz w:val="24"/>
                <w:szCs w:val="24"/>
                <w:shd w:val="clear" w:color="auto" w:fill="FFFFFF"/>
              </w:rPr>
              <w:t>AC_KTQT_HDKD_QUANCHAP</w:t>
            </w:r>
          </w:p>
          <w:p w:rsidR="002D6F8C" w:rsidRPr="005F6948" w:rsidRDefault="002D6F8C" w:rsidP="002D6F8C">
            <w:pPr>
              <w:rPr>
                <w:rFonts w:ascii="Times New Roman" w:hAnsi="Times New Roman"/>
                <w:color w:val="000000"/>
                <w:sz w:val="24"/>
                <w:szCs w:val="24"/>
                <w:shd w:val="clear" w:color="auto" w:fill="FFFFFF"/>
              </w:rPr>
            </w:pPr>
            <w:r w:rsidRPr="005F6948">
              <w:rPr>
                <w:rFonts w:ascii="Times New Roman" w:hAnsi="Times New Roman"/>
                <w:color w:val="000000"/>
                <w:sz w:val="24"/>
                <w:szCs w:val="24"/>
                <w:shd w:val="clear" w:color="auto" w:fill="FFFFFF"/>
              </w:rPr>
              <w:t>HHTHECHAP</w:t>
            </w:r>
          </w:p>
          <w:p w:rsidR="002D6F8C" w:rsidRPr="005F6948" w:rsidRDefault="002D6F8C" w:rsidP="002D6F8C">
            <w:pPr>
              <w:rPr>
                <w:rFonts w:ascii="Times New Roman" w:hAnsi="Times New Roman"/>
                <w:color w:val="000000"/>
                <w:sz w:val="24"/>
                <w:szCs w:val="24"/>
                <w:shd w:val="clear" w:color="auto" w:fill="FFFFFF"/>
              </w:rPr>
            </w:pPr>
            <w:r w:rsidRPr="005F6948">
              <w:rPr>
                <w:rFonts w:ascii="Times New Roman" w:hAnsi="Times New Roman"/>
                <w:color w:val="000000"/>
                <w:sz w:val="24"/>
                <w:szCs w:val="24"/>
                <w:shd w:val="clear" w:color="auto" w:fill="FFFFFF"/>
              </w:rPr>
              <w:t>AC_KTQT_HDKD_DOANHTHU</w:t>
            </w:r>
          </w:p>
          <w:p w:rsidR="002D6F8C" w:rsidRPr="005F6948" w:rsidRDefault="002D6F8C" w:rsidP="002D6F8C">
            <w:pPr>
              <w:rPr>
                <w:rFonts w:ascii="Times New Roman" w:hAnsi="Times New Roman"/>
                <w:sz w:val="24"/>
                <w:szCs w:val="24"/>
              </w:rPr>
            </w:pPr>
            <w:r w:rsidRPr="005F6948">
              <w:rPr>
                <w:rFonts w:ascii="Times New Roman" w:hAnsi="Times New Roman"/>
                <w:color w:val="000000"/>
                <w:sz w:val="24"/>
                <w:szCs w:val="24"/>
                <w:shd w:val="clear" w:color="auto" w:fill="FFFFFF"/>
              </w:rPr>
              <w:t>THAMDINHGIA</w:t>
            </w:r>
          </w:p>
        </w:tc>
      </w:tr>
      <w:tr w:rsidR="002D6F8C" w:rsidRPr="005F6948" w:rsidTr="002D6F8C">
        <w:tc>
          <w:tcPr>
            <w:tcW w:w="1874" w:type="dxa"/>
            <w:vMerge/>
          </w:tcPr>
          <w:p w:rsidR="002D6F8C" w:rsidRPr="005F6948" w:rsidRDefault="002D6F8C" w:rsidP="002D6F8C">
            <w:pPr>
              <w:rPr>
                <w:rFonts w:ascii="Times New Roman" w:hAnsi="Times New Roman"/>
                <w:b/>
                <w:sz w:val="24"/>
                <w:szCs w:val="24"/>
              </w:rPr>
            </w:pPr>
          </w:p>
        </w:tc>
        <w:tc>
          <w:tcPr>
            <w:tcW w:w="1013" w:type="dxa"/>
            <w:vMerge/>
          </w:tcPr>
          <w:p w:rsidR="002D6F8C" w:rsidRPr="005F6948" w:rsidRDefault="002D6F8C" w:rsidP="002D6F8C">
            <w:pPr>
              <w:rPr>
                <w:rFonts w:ascii="Times New Roman" w:hAnsi="Times New Roman"/>
                <w:b/>
                <w:sz w:val="24"/>
                <w:szCs w:val="24"/>
              </w:rPr>
            </w:pPr>
          </w:p>
        </w:tc>
        <w:tc>
          <w:tcPr>
            <w:tcW w:w="12746" w:type="dxa"/>
            <w:gridSpan w:val="4"/>
          </w:tcPr>
          <w:p w:rsidR="002D6F8C" w:rsidRPr="005F6948" w:rsidRDefault="002D6F8C" w:rsidP="002D6F8C">
            <w:pPr>
              <w:rPr>
                <w:rFonts w:ascii="Times New Roman" w:hAnsi="Times New Roman"/>
                <w:b/>
                <w:sz w:val="24"/>
                <w:szCs w:val="24"/>
              </w:rPr>
            </w:pPr>
            <w:r w:rsidRPr="005F6948">
              <w:rPr>
                <w:rFonts w:ascii="Times New Roman" w:hAnsi="Times New Roman"/>
                <w:b/>
                <w:sz w:val="24"/>
                <w:szCs w:val="24"/>
              </w:rPr>
              <w:t>Tổng kết những thứ đã tìm hiểu và học được qua quá trình làm đồ án:</w:t>
            </w:r>
          </w:p>
          <w:p w:rsidR="002D6F8C" w:rsidRPr="009157FD" w:rsidRDefault="002D6F8C" w:rsidP="002D6F8C">
            <w:pPr>
              <w:pStyle w:val="ListParagraph"/>
              <w:numPr>
                <w:ilvl w:val="0"/>
                <w:numId w:val="146"/>
              </w:numPr>
              <w:jc w:val="left"/>
              <w:rPr>
                <w:sz w:val="24"/>
                <w:szCs w:val="24"/>
              </w:rPr>
            </w:pPr>
            <w:r w:rsidRPr="009157FD">
              <w:rPr>
                <w:sz w:val="24"/>
                <w:szCs w:val="24"/>
              </w:rPr>
              <w:t>Biết cách quản lý cấu hình phần mềm, quản lý source code sau khi làm việc với dự án</w:t>
            </w:r>
          </w:p>
          <w:p w:rsidR="002D6F8C" w:rsidRPr="009157FD" w:rsidRDefault="002D6F8C" w:rsidP="002D6F8C">
            <w:pPr>
              <w:pStyle w:val="ListParagraph"/>
              <w:numPr>
                <w:ilvl w:val="0"/>
                <w:numId w:val="146"/>
              </w:numPr>
              <w:jc w:val="left"/>
              <w:rPr>
                <w:sz w:val="24"/>
                <w:szCs w:val="24"/>
              </w:rPr>
            </w:pPr>
            <w:r w:rsidRPr="009157FD">
              <w:rPr>
                <w:sz w:val="24"/>
                <w:szCs w:val="24"/>
              </w:rPr>
              <w:t>Biết cách tạo các report để báo cáo, biết cách bind dữ liệu cho report</w:t>
            </w:r>
          </w:p>
          <w:p w:rsidR="002D6F8C" w:rsidRPr="009157FD" w:rsidRDefault="002D6F8C" w:rsidP="002D6F8C">
            <w:pPr>
              <w:pStyle w:val="ListParagraph"/>
              <w:numPr>
                <w:ilvl w:val="0"/>
                <w:numId w:val="146"/>
              </w:numPr>
              <w:jc w:val="left"/>
              <w:rPr>
                <w:sz w:val="24"/>
                <w:szCs w:val="24"/>
              </w:rPr>
            </w:pPr>
            <w:r w:rsidRPr="009157FD">
              <w:rPr>
                <w:sz w:val="24"/>
                <w:szCs w:val="24"/>
              </w:rPr>
              <w:t>Hiểu được một số nghiệp vụ kế toán trong dự án</w:t>
            </w:r>
          </w:p>
          <w:p w:rsidR="002D6F8C" w:rsidRPr="009157FD" w:rsidRDefault="002D6F8C" w:rsidP="002D6F8C">
            <w:pPr>
              <w:pStyle w:val="ListParagraph"/>
              <w:numPr>
                <w:ilvl w:val="0"/>
                <w:numId w:val="146"/>
              </w:numPr>
              <w:jc w:val="left"/>
              <w:rPr>
                <w:sz w:val="24"/>
                <w:szCs w:val="24"/>
              </w:rPr>
            </w:pPr>
            <w:r w:rsidRPr="009157FD">
              <w:rPr>
                <w:sz w:val="24"/>
                <w:szCs w:val="24"/>
              </w:rPr>
              <w:t>Hiểu được quy trình phát triển phần mềm với Agile Scrum</w:t>
            </w:r>
          </w:p>
          <w:p w:rsidR="002D6F8C" w:rsidRPr="009157FD" w:rsidRDefault="002D6F8C" w:rsidP="002D6F8C">
            <w:pPr>
              <w:pStyle w:val="ListParagraph"/>
              <w:numPr>
                <w:ilvl w:val="0"/>
                <w:numId w:val="146"/>
              </w:numPr>
              <w:jc w:val="left"/>
              <w:rPr>
                <w:sz w:val="24"/>
                <w:szCs w:val="24"/>
              </w:rPr>
            </w:pPr>
            <w:r w:rsidRPr="009157FD">
              <w:rPr>
                <w:sz w:val="24"/>
                <w:szCs w:val="24"/>
              </w:rPr>
              <w:t>Hiểu được cách hoạt động của mô hình MVVM trong dự án</w:t>
            </w:r>
          </w:p>
          <w:p w:rsidR="002D6F8C" w:rsidRPr="009157FD" w:rsidRDefault="002D6F8C" w:rsidP="002D6F8C">
            <w:pPr>
              <w:pStyle w:val="ListParagraph"/>
              <w:numPr>
                <w:ilvl w:val="0"/>
                <w:numId w:val="146"/>
              </w:numPr>
              <w:jc w:val="left"/>
              <w:rPr>
                <w:sz w:val="24"/>
                <w:szCs w:val="24"/>
              </w:rPr>
            </w:pPr>
            <w:r w:rsidRPr="009157FD">
              <w:rPr>
                <w:sz w:val="24"/>
                <w:szCs w:val="24"/>
              </w:rPr>
              <w:t>Biết được một số chuẩn trong qui trình phát triển phần mềm</w:t>
            </w:r>
          </w:p>
          <w:p w:rsidR="002D6F8C" w:rsidRPr="005F6948" w:rsidRDefault="002D6F8C" w:rsidP="002D6F8C">
            <w:pPr>
              <w:rPr>
                <w:rFonts w:ascii="Times New Roman" w:hAnsi="Times New Roman"/>
                <w:sz w:val="24"/>
                <w:szCs w:val="24"/>
              </w:rPr>
            </w:pPr>
            <w:r w:rsidRPr="005F6948">
              <w:rPr>
                <w:rFonts w:ascii="Times New Roman" w:hAnsi="Times New Roman"/>
                <w:b/>
                <w:sz w:val="24"/>
                <w:szCs w:val="24"/>
              </w:rPr>
              <w:t>Ước tính tổng thời gian: 101h</w:t>
            </w:r>
          </w:p>
        </w:tc>
      </w:tr>
    </w:tbl>
    <w:p w:rsidR="006D5ED7" w:rsidRPr="007F70AA" w:rsidRDefault="006D5ED7" w:rsidP="006D5ED7">
      <w:pPr>
        <w:rPr>
          <w:rFonts w:ascii="Times New Roman" w:hAnsi="Times New Roman" w:cs="Times New Roman"/>
          <w:color w:val="FF0000"/>
          <w:sz w:val="24"/>
          <w:szCs w:val="24"/>
        </w:rPr>
      </w:pPr>
      <w:r w:rsidRPr="007F70AA">
        <w:rPr>
          <w:rFonts w:ascii="Times New Roman" w:hAnsi="Times New Roman" w:cs="Times New Roman"/>
          <w:color w:val="FF0000"/>
          <w:sz w:val="24"/>
          <w:szCs w:val="24"/>
        </w:rPr>
        <w:t>*Ghi chú: - Bảo sử dụng file báo cáo của Sơn rồi sửa tên làm báo cáo của mình, đã nhắc nhở</w:t>
      </w:r>
      <w:r>
        <w:rPr>
          <w:rFonts w:ascii="Times New Roman" w:hAnsi="Times New Roman" w:cs="Times New Roman"/>
          <w:color w:val="FF0000"/>
          <w:sz w:val="24"/>
          <w:szCs w:val="24"/>
        </w:rPr>
        <w:t xml:space="preserve"> </w:t>
      </w:r>
      <w:r w:rsidRPr="007F70AA">
        <w:rPr>
          <w:rFonts w:ascii="Times New Roman" w:hAnsi="Times New Roman" w:cs="Times New Roman"/>
          <w:color w:val="FF0000"/>
          <w:sz w:val="24"/>
          <w:szCs w:val="24"/>
        </w:rPr>
        <w:t xml:space="preserve">nhưng </w:t>
      </w:r>
      <w:r>
        <w:rPr>
          <w:rFonts w:ascii="Times New Roman" w:hAnsi="Times New Roman" w:cs="Times New Roman"/>
          <w:color w:val="FF0000"/>
          <w:sz w:val="24"/>
          <w:szCs w:val="24"/>
        </w:rPr>
        <w:t xml:space="preserve">Bảo </w:t>
      </w:r>
      <w:r w:rsidRPr="007F70AA">
        <w:rPr>
          <w:rFonts w:ascii="Times New Roman" w:hAnsi="Times New Roman" w:cs="Times New Roman"/>
          <w:color w:val="FF0000"/>
          <w:sz w:val="24"/>
          <w:szCs w:val="24"/>
        </w:rPr>
        <w:t>không chịu cập nhật.</w:t>
      </w:r>
    </w:p>
    <w:p w:rsidR="006D5ED7" w:rsidRDefault="006D5ED7" w:rsidP="006D5ED7">
      <w:pPr>
        <w:rPr>
          <w:rFonts w:ascii="Times New Roman" w:hAnsi="Times New Roman" w:cs="Times New Roman"/>
          <w:sz w:val="24"/>
          <w:szCs w:val="24"/>
        </w:rPr>
      </w:pPr>
    </w:p>
    <w:p w:rsidR="006D5ED7" w:rsidRPr="005F6948" w:rsidRDefault="006D5ED7" w:rsidP="006D5ED7">
      <w:pPr>
        <w:rPr>
          <w:rFonts w:ascii="Times New Roman" w:hAnsi="Times New Roman" w:cs="Times New Roman"/>
          <w:sz w:val="24"/>
          <w:szCs w:val="24"/>
        </w:rPr>
      </w:pPr>
    </w:p>
    <w:p w:rsidR="00B41FA4" w:rsidRDefault="006D5ED7">
      <w:pPr>
        <w:spacing w:after="200" w:line="276" w:lineRule="auto"/>
        <w:rPr>
          <w:rFonts w:ascii="Arial" w:hAnsi="Arial" w:cs="Arial"/>
          <w:b/>
          <w:sz w:val="32"/>
          <w:szCs w:val="26"/>
        </w:rPr>
      </w:pPr>
      <w:r>
        <w:rPr>
          <w:rFonts w:ascii="Arial" w:hAnsi="Arial" w:cs="Arial"/>
          <w:b/>
          <w:sz w:val="32"/>
          <w:szCs w:val="26"/>
        </w:rPr>
        <w:br w:type="page"/>
      </w:r>
    </w:p>
    <w:p w:rsidR="00055007" w:rsidRPr="008F2206" w:rsidRDefault="00055007" w:rsidP="00055007">
      <w:pPr>
        <w:spacing w:before="196"/>
        <w:ind w:left="720" w:right="817" w:firstLine="273"/>
        <w:jc w:val="center"/>
        <w:rPr>
          <w:rFonts w:ascii="Arial" w:hAnsi="Arial" w:cs="Arial"/>
          <w:b/>
          <w:sz w:val="32"/>
          <w:szCs w:val="26"/>
        </w:rPr>
      </w:pPr>
      <w:r w:rsidRPr="008F2206">
        <w:rPr>
          <w:rFonts w:ascii="Arial" w:hAnsi="Arial" w:cs="Arial"/>
          <w:b/>
          <w:sz w:val="32"/>
          <w:szCs w:val="26"/>
        </w:rPr>
        <w:lastRenderedPageBreak/>
        <w:t>ĐỒ ÁN</w:t>
      </w:r>
    </w:p>
    <w:p w:rsidR="00055007" w:rsidRPr="008F2206" w:rsidRDefault="00055007" w:rsidP="00055007">
      <w:pPr>
        <w:spacing w:before="196"/>
        <w:ind w:left="720" w:right="817" w:firstLine="273"/>
        <w:jc w:val="center"/>
        <w:rPr>
          <w:rFonts w:ascii="Arial" w:hAnsi="Arial" w:cs="Arial"/>
          <w:b/>
          <w:color w:val="0000FF"/>
          <w:sz w:val="32"/>
          <w:szCs w:val="26"/>
        </w:rPr>
      </w:pPr>
      <w:r w:rsidRPr="008F2206">
        <w:rPr>
          <w:rFonts w:ascii="Arial" w:hAnsi="Arial" w:cs="Arial"/>
          <w:b/>
          <w:color w:val="0000FF"/>
          <w:sz w:val="32"/>
          <w:szCs w:val="26"/>
        </w:rPr>
        <w:t>CÔNG NGHỆ PHẦN MỀM CHUYÊN SÂU</w:t>
      </w:r>
    </w:p>
    <w:p w:rsidR="00055007" w:rsidRPr="008F2206" w:rsidRDefault="00055007" w:rsidP="00055007">
      <w:pPr>
        <w:tabs>
          <w:tab w:val="left" w:pos="3861"/>
        </w:tabs>
        <w:ind w:left="885" w:right="896"/>
        <w:jc w:val="center"/>
        <w:rPr>
          <w:rFonts w:ascii="Arial" w:hAnsi="Arial" w:cs="Arial"/>
          <w:b/>
          <w:color w:val="FF0000"/>
          <w:sz w:val="56"/>
          <w:szCs w:val="26"/>
          <w:shd w:val="clear" w:color="auto" w:fill="FFFFFF"/>
        </w:rPr>
      </w:pPr>
      <w:r w:rsidRPr="008F2206">
        <w:rPr>
          <w:rFonts w:ascii="Arial" w:hAnsi="Arial" w:cs="Arial"/>
          <w:b/>
          <w:color w:val="FF0000"/>
          <w:sz w:val="56"/>
          <w:szCs w:val="26"/>
          <w:shd w:val="clear" w:color="auto" w:fill="FFFFFF"/>
        </w:rPr>
        <w:t>Xây dựng hệ thống ERP cho doanh nghiệp</w:t>
      </w:r>
    </w:p>
    <w:p w:rsidR="00055007" w:rsidRPr="008F2206" w:rsidRDefault="00055007" w:rsidP="00055007">
      <w:pPr>
        <w:ind w:left="1440" w:hanging="589"/>
        <w:jc w:val="center"/>
        <w:rPr>
          <w:rFonts w:ascii="Arial" w:hAnsi="Arial" w:cs="Arial"/>
          <w:b/>
          <w:sz w:val="28"/>
          <w:szCs w:val="28"/>
        </w:rPr>
      </w:pPr>
    </w:p>
    <w:p w:rsidR="00055007" w:rsidRPr="008F2206" w:rsidRDefault="00055007" w:rsidP="00055007">
      <w:pPr>
        <w:ind w:left="1440" w:hanging="1156"/>
        <w:jc w:val="center"/>
        <w:rPr>
          <w:rFonts w:ascii="Arial" w:hAnsi="Arial" w:cs="Arial"/>
          <w:b/>
          <w:sz w:val="40"/>
          <w:szCs w:val="28"/>
        </w:rPr>
      </w:pPr>
      <w:r w:rsidRPr="008F2206">
        <w:rPr>
          <w:rFonts w:ascii="Arial" w:hAnsi="Arial" w:cs="Arial"/>
          <w:b/>
          <w:sz w:val="40"/>
          <w:szCs w:val="28"/>
        </w:rPr>
        <w:t>Module: NHÂN SỰ</w:t>
      </w:r>
    </w:p>
    <w:p w:rsidR="00055007" w:rsidRPr="008F2206" w:rsidRDefault="00055007" w:rsidP="00055007">
      <w:pPr>
        <w:tabs>
          <w:tab w:val="left" w:pos="3861"/>
        </w:tabs>
        <w:ind w:left="885" w:right="896"/>
        <w:rPr>
          <w:rFonts w:ascii="Arial" w:hAnsi="Arial" w:cs="Arial"/>
          <w:szCs w:val="26"/>
        </w:rPr>
      </w:pPr>
    </w:p>
    <w:p w:rsidR="00055007" w:rsidRPr="008F2206" w:rsidRDefault="00055007" w:rsidP="00055007">
      <w:pPr>
        <w:tabs>
          <w:tab w:val="left" w:pos="3861"/>
        </w:tabs>
        <w:ind w:left="885" w:right="896"/>
        <w:rPr>
          <w:rFonts w:ascii="Arial" w:hAnsi="Arial" w:cs="Arial"/>
          <w:szCs w:val="26"/>
        </w:rPr>
      </w:pPr>
    </w:p>
    <w:p w:rsidR="00055007" w:rsidRPr="008F2206" w:rsidRDefault="00055007" w:rsidP="00055007">
      <w:pPr>
        <w:tabs>
          <w:tab w:val="left" w:pos="3861"/>
        </w:tabs>
        <w:ind w:left="885" w:right="896"/>
        <w:rPr>
          <w:rFonts w:ascii="Arial" w:hAnsi="Arial" w:cs="Arial"/>
          <w:b/>
          <w:szCs w:val="26"/>
        </w:rPr>
      </w:pPr>
      <w:r w:rsidRPr="008F2206">
        <w:rPr>
          <w:rFonts w:ascii="Arial" w:hAnsi="Arial" w:cs="Arial"/>
          <w:b/>
          <w:szCs w:val="26"/>
        </w:rPr>
        <w:t>Giảng viên:</w:t>
      </w:r>
      <w:r w:rsidRPr="008F2206">
        <w:rPr>
          <w:rFonts w:ascii="Arial" w:hAnsi="Arial" w:cs="Arial"/>
          <w:b/>
          <w:szCs w:val="26"/>
        </w:rPr>
        <w:tab/>
        <w:t>ThS. PHAN TRUNG HIẾU</w:t>
      </w:r>
    </w:p>
    <w:p w:rsidR="00055007" w:rsidRPr="008F2206" w:rsidRDefault="00055007" w:rsidP="00055007">
      <w:pPr>
        <w:pStyle w:val="BodyText"/>
        <w:spacing w:before="1"/>
        <w:rPr>
          <w:rFonts w:ascii="Arial" w:hAnsi="Arial" w:cs="Arial"/>
          <w:b/>
        </w:rPr>
      </w:pPr>
    </w:p>
    <w:p w:rsidR="00055007" w:rsidRPr="008F2206" w:rsidRDefault="00055007" w:rsidP="00055007">
      <w:pPr>
        <w:ind w:right="-284" w:firstLine="851"/>
        <w:rPr>
          <w:rFonts w:ascii="Arial" w:hAnsi="Arial" w:cs="Arial"/>
          <w:b/>
          <w:szCs w:val="26"/>
        </w:rPr>
      </w:pPr>
      <w:r w:rsidRPr="008F2206">
        <w:rPr>
          <w:rFonts w:ascii="Arial" w:hAnsi="Arial" w:cs="Arial"/>
          <w:b/>
          <w:szCs w:val="26"/>
        </w:rPr>
        <w:t>Sinh viên</w:t>
      </w:r>
      <w:r w:rsidRPr="008F2206">
        <w:rPr>
          <w:rFonts w:ascii="Arial" w:hAnsi="Arial" w:cs="Arial"/>
          <w:b/>
          <w:spacing w:val="-6"/>
          <w:szCs w:val="26"/>
        </w:rPr>
        <w:t xml:space="preserve"> </w:t>
      </w:r>
      <w:r w:rsidRPr="008F2206">
        <w:rPr>
          <w:rFonts w:ascii="Arial" w:hAnsi="Arial" w:cs="Arial"/>
          <w:b/>
          <w:szCs w:val="26"/>
        </w:rPr>
        <w:t>thực</w:t>
      </w:r>
      <w:r w:rsidRPr="008F2206">
        <w:rPr>
          <w:rFonts w:ascii="Arial" w:hAnsi="Arial" w:cs="Arial"/>
          <w:b/>
          <w:spacing w:val="-2"/>
          <w:szCs w:val="26"/>
        </w:rPr>
        <w:t xml:space="preserve"> </w:t>
      </w:r>
      <w:r w:rsidRPr="008F2206">
        <w:rPr>
          <w:rFonts w:ascii="Arial" w:hAnsi="Arial" w:cs="Arial"/>
          <w:b/>
          <w:szCs w:val="26"/>
        </w:rPr>
        <w:t>hiện:</w:t>
      </w:r>
      <w:r w:rsidRPr="008F2206">
        <w:rPr>
          <w:rFonts w:ascii="Arial" w:hAnsi="Arial" w:cs="Arial"/>
          <w:szCs w:val="26"/>
        </w:rPr>
        <w:tab/>
        <w:t xml:space="preserve">    </w:t>
      </w:r>
      <w:r>
        <w:rPr>
          <w:rFonts w:ascii="Arial" w:hAnsi="Arial" w:cs="Arial"/>
          <w:b/>
          <w:szCs w:val="26"/>
        </w:rPr>
        <w:t xml:space="preserve">LÊ QUỐC HUY </w:t>
      </w:r>
      <w:r>
        <w:rPr>
          <w:rFonts w:ascii="Arial" w:hAnsi="Arial" w:cs="Arial"/>
          <w:b/>
          <w:szCs w:val="26"/>
        </w:rPr>
        <w:tab/>
      </w:r>
      <w:r>
        <w:rPr>
          <w:rFonts w:ascii="Arial" w:hAnsi="Arial" w:cs="Arial"/>
          <w:b/>
          <w:szCs w:val="26"/>
        </w:rPr>
        <w:tab/>
      </w:r>
      <w:r w:rsidRPr="008F2206">
        <w:rPr>
          <w:rFonts w:ascii="Arial" w:hAnsi="Arial" w:cs="Arial"/>
          <w:b/>
          <w:szCs w:val="26"/>
        </w:rPr>
        <w:t>13520349</w:t>
      </w:r>
    </w:p>
    <w:p w:rsidR="00055007" w:rsidRPr="008F2206" w:rsidRDefault="00055007" w:rsidP="00055007">
      <w:pPr>
        <w:ind w:left="3469" w:right="-142" w:firstLine="359"/>
        <w:rPr>
          <w:rFonts w:ascii="Arial" w:hAnsi="Arial" w:cs="Arial"/>
          <w:b/>
          <w:szCs w:val="26"/>
        </w:rPr>
      </w:pPr>
      <w:r>
        <w:rPr>
          <w:rFonts w:ascii="Arial" w:hAnsi="Arial" w:cs="Arial"/>
          <w:b/>
          <w:szCs w:val="26"/>
        </w:rPr>
        <w:t xml:space="preserve"> </w:t>
      </w:r>
      <w:r w:rsidRPr="008F2206">
        <w:rPr>
          <w:rFonts w:ascii="Arial" w:hAnsi="Arial" w:cs="Arial"/>
          <w:b/>
          <w:szCs w:val="26"/>
        </w:rPr>
        <w:t>DƯƠNG VĨNH NGHĨA</w:t>
      </w:r>
      <w:r w:rsidRPr="008F2206">
        <w:rPr>
          <w:rFonts w:ascii="Arial" w:hAnsi="Arial" w:cs="Arial"/>
          <w:b/>
          <w:szCs w:val="26"/>
        </w:rPr>
        <w:tab/>
        <w:t>13520541</w:t>
      </w:r>
    </w:p>
    <w:p w:rsidR="00055007" w:rsidRPr="008F2206" w:rsidRDefault="00055007" w:rsidP="00055007">
      <w:pPr>
        <w:tabs>
          <w:tab w:val="left" w:pos="3861"/>
        </w:tabs>
        <w:ind w:right="-284"/>
        <w:rPr>
          <w:rFonts w:ascii="Arial" w:hAnsi="Arial" w:cs="Arial"/>
          <w:b/>
          <w:szCs w:val="26"/>
        </w:rPr>
      </w:pPr>
      <w:r w:rsidRPr="008F2206">
        <w:rPr>
          <w:rFonts w:ascii="Arial" w:hAnsi="Arial" w:cs="Arial"/>
          <w:szCs w:val="26"/>
        </w:rPr>
        <w:tab/>
      </w:r>
      <w:r w:rsidRPr="008F2206">
        <w:rPr>
          <w:rFonts w:ascii="Arial" w:hAnsi="Arial" w:cs="Arial"/>
          <w:b/>
          <w:szCs w:val="26"/>
        </w:rPr>
        <w:t xml:space="preserve">TRẦN TẤN NGỌC </w:t>
      </w:r>
      <w:r w:rsidRPr="008F2206">
        <w:rPr>
          <w:rFonts w:ascii="Arial" w:hAnsi="Arial" w:cs="Arial"/>
          <w:b/>
          <w:szCs w:val="26"/>
        </w:rPr>
        <w:tab/>
      </w:r>
      <w:r w:rsidRPr="008F2206">
        <w:rPr>
          <w:rFonts w:ascii="Arial" w:hAnsi="Arial" w:cs="Arial"/>
          <w:b/>
          <w:szCs w:val="26"/>
        </w:rPr>
        <w:tab/>
        <w:t>13520552</w:t>
      </w:r>
    </w:p>
    <w:p w:rsidR="00055007" w:rsidRPr="008F2206" w:rsidRDefault="00055007" w:rsidP="00055007">
      <w:pPr>
        <w:ind w:firstLine="3828"/>
        <w:rPr>
          <w:rFonts w:ascii="Arial" w:hAnsi="Arial" w:cs="Arial"/>
          <w:b/>
          <w:szCs w:val="26"/>
        </w:rPr>
      </w:pPr>
      <w:r>
        <w:rPr>
          <w:rFonts w:ascii="Arial" w:hAnsi="Arial" w:cs="Arial"/>
          <w:b/>
          <w:szCs w:val="26"/>
        </w:rPr>
        <w:t xml:space="preserve"> </w:t>
      </w:r>
      <w:r w:rsidRPr="008F2206">
        <w:rPr>
          <w:rFonts w:ascii="Arial" w:hAnsi="Arial" w:cs="Arial"/>
          <w:b/>
          <w:szCs w:val="26"/>
        </w:rPr>
        <w:t>NGUYỄN THANH QUÂN</w:t>
      </w:r>
      <w:r w:rsidRPr="008F2206">
        <w:rPr>
          <w:rFonts w:ascii="Arial" w:hAnsi="Arial" w:cs="Arial"/>
          <w:b/>
          <w:szCs w:val="26"/>
        </w:rPr>
        <w:tab/>
        <w:t>13520664</w:t>
      </w:r>
    </w:p>
    <w:p w:rsidR="00055007" w:rsidRPr="008F2206" w:rsidRDefault="00055007" w:rsidP="00055007">
      <w:pPr>
        <w:ind w:left="3108" w:firstLine="720"/>
        <w:rPr>
          <w:rFonts w:ascii="Arial" w:hAnsi="Arial" w:cs="Arial"/>
          <w:b/>
          <w:szCs w:val="26"/>
        </w:rPr>
      </w:pPr>
      <w:r>
        <w:rPr>
          <w:rFonts w:ascii="Arial" w:hAnsi="Arial" w:cs="Arial"/>
          <w:b/>
          <w:szCs w:val="26"/>
        </w:rPr>
        <w:t xml:space="preserve"> </w:t>
      </w:r>
      <w:r w:rsidRPr="008F2206">
        <w:rPr>
          <w:rFonts w:ascii="Arial" w:hAnsi="Arial" w:cs="Arial"/>
          <w:b/>
          <w:szCs w:val="26"/>
        </w:rPr>
        <w:t xml:space="preserve">NGUYỄN PHÚC THẠNH </w:t>
      </w:r>
      <w:r w:rsidRPr="008F2206">
        <w:rPr>
          <w:rFonts w:ascii="Arial" w:hAnsi="Arial" w:cs="Arial"/>
          <w:b/>
          <w:szCs w:val="26"/>
        </w:rPr>
        <w:tab/>
        <w:t>13520796</w:t>
      </w:r>
    </w:p>
    <w:p w:rsidR="00055007" w:rsidRPr="008F2206" w:rsidRDefault="00055007" w:rsidP="00055007">
      <w:pPr>
        <w:ind w:left="3108" w:firstLine="720"/>
        <w:rPr>
          <w:rFonts w:ascii="Arial" w:hAnsi="Arial" w:cs="Arial"/>
          <w:b/>
          <w:szCs w:val="26"/>
        </w:rPr>
      </w:pPr>
      <w:r>
        <w:rPr>
          <w:rFonts w:ascii="Arial" w:hAnsi="Arial" w:cs="Arial"/>
          <w:b/>
          <w:szCs w:val="26"/>
        </w:rPr>
        <w:t xml:space="preserve"> </w:t>
      </w:r>
      <w:r w:rsidRPr="008F2206">
        <w:rPr>
          <w:rFonts w:ascii="Arial" w:hAnsi="Arial" w:cs="Arial"/>
          <w:b/>
          <w:szCs w:val="26"/>
        </w:rPr>
        <w:t xml:space="preserve">LÊ TUẤN VŨ </w:t>
      </w:r>
      <w:r w:rsidRPr="008F2206">
        <w:rPr>
          <w:rFonts w:ascii="Arial" w:hAnsi="Arial" w:cs="Arial"/>
          <w:b/>
          <w:szCs w:val="26"/>
        </w:rPr>
        <w:tab/>
      </w:r>
      <w:r w:rsidRPr="008F2206">
        <w:rPr>
          <w:rFonts w:ascii="Arial" w:hAnsi="Arial" w:cs="Arial"/>
          <w:b/>
          <w:szCs w:val="26"/>
        </w:rPr>
        <w:tab/>
      </w:r>
      <w:r w:rsidRPr="008F2206">
        <w:rPr>
          <w:rFonts w:ascii="Arial" w:hAnsi="Arial" w:cs="Arial"/>
          <w:b/>
          <w:szCs w:val="26"/>
        </w:rPr>
        <w:tab/>
        <w:t>13521046</w:t>
      </w:r>
    </w:p>
    <w:p w:rsidR="00055007" w:rsidRPr="008F2206" w:rsidRDefault="00055007" w:rsidP="00055007">
      <w:pPr>
        <w:ind w:left="3108" w:firstLine="720"/>
        <w:rPr>
          <w:rFonts w:ascii="Arial" w:hAnsi="Arial" w:cs="Arial"/>
          <w:b/>
          <w:szCs w:val="26"/>
        </w:rPr>
      </w:pPr>
    </w:p>
    <w:p w:rsidR="00055007" w:rsidRDefault="00055007" w:rsidP="00055007">
      <w:pPr>
        <w:ind w:left="3108" w:firstLine="720"/>
        <w:rPr>
          <w:rFonts w:ascii="Arial" w:hAnsi="Arial" w:cs="Arial"/>
          <w:szCs w:val="26"/>
        </w:rPr>
      </w:pPr>
      <w:r>
        <w:rPr>
          <w:rFonts w:ascii="Arial" w:hAnsi="Arial" w:cs="Arial"/>
          <w:szCs w:val="26"/>
        </w:rPr>
        <w:t>N</w:t>
      </w:r>
      <w:r w:rsidRPr="008F2206">
        <w:rPr>
          <w:rFonts w:ascii="Arial" w:hAnsi="Arial" w:cs="Arial"/>
          <w:szCs w:val="26"/>
        </w:rPr>
        <w:t xml:space="preserve">hóm: </w:t>
      </w:r>
      <w:r w:rsidRPr="008F2206">
        <w:rPr>
          <w:rFonts w:ascii="Arial" w:hAnsi="Arial" w:cs="Arial"/>
          <w:b/>
          <w:sz w:val="36"/>
          <w:szCs w:val="26"/>
        </w:rPr>
        <w:t>17</w:t>
      </w:r>
    </w:p>
    <w:p w:rsidR="00B41FA4" w:rsidRDefault="00B41FA4">
      <w:pPr>
        <w:spacing w:after="200" w:line="276" w:lineRule="auto"/>
        <w:rPr>
          <w:rFonts w:ascii="Arial" w:hAnsi="Arial" w:cs="Arial"/>
          <w:szCs w:val="26"/>
        </w:rPr>
      </w:pPr>
      <w:r>
        <w:rPr>
          <w:rFonts w:ascii="Arial" w:hAnsi="Arial" w:cs="Arial"/>
          <w:szCs w:val="26"/>
        </w:rPr>
        <w:br w:type="page"/>
      </w:r>
    </w:p>
    <w:p w:rsidR="00055007" w:rsidRPr="008F2206" w:rsidRDefault="00055007" w:rsidP="00055007">
      <w:pPr>
        <w:jc w:val="both"/>
        <w:rPr>
          <w:rFonts w:ascii="Arial" w:hAnsi="Arial" w:cs="Arial"/>
          <w:szCs w:val="26"/>
        </w:rPr>
      </w:pPr>
      <w:r w:rsidRPr="008F2206">
        <w:rPr>
          <w:rFonts w:ascii="Arial" w:hAnsi="Arial" w:cs="Arial"/>
          <w:szCs w:val="26"/>
        </w:rPr>
        <w:lastRenderedPageBreak/>
        <w:t>I – Quá trình thực hiện:</w:t>
      </w:r>
    </w:p>
    <w:p w:rsidR="00055007" w:rsidRPr="008F2206" w:rsidRDefault="00055007" w:rsidP="00A4202A">
      <w:pPr>
        <w:pStyle w:val="ListParagraph"/>
        <w:widowControl w:val="0"/>
        <w:numPr>
          <w:ilvl w:val="0"/>
          <w:numId w:val="127"/>
        </w:numPr>
        <w:rPr>
          <w:rFonts w:ascii="Arial" w:hAnsi="Arial" w:cs="Arial"/>
        </w:rPr>
      </w:pPr>
      <w:r w:rsidRPr="008F2206">
        <w:rPr>
          <w:rFonts w:ascii="Arial" w:hAnsi="Arial" w:cs="Arial"/>
        </w:rPr>
        <w:t>Chuẩn bị:</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Tiến hành tạo các group để liên hệ thông qua Bitrix, Viber, (Facebook), …</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Tìm hiểu các quy trình thực hiện đồ án, quy trình quản lý cấu hình phần mềm thông qua các buổi seminar của lớp.</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Tìm hiểu các công cụ quản lý dự án: Redmine, Blit, SourceTree, … và đăng ký tạo tài khoản.</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Tìm hiểu các công nghệ: Silverlight, WPF, WCF, MVVM framework, LINQ, …</w:t>
      </w:r>
    </w:p>
    <w:p w:rsidR="00055007" w:rsidRPr="008F2206" w:rsidRDefault="00055007" w:rsidP="00A4202A">
      <w:pPr>
        <w:pStyle w:val="ListParagraph"/>
        <w:widowControl w:val="0"/>
        <w:numPr>
          <w:ilvl w:val="0"/>
          <w:numId w:val="128"/>
        </w:numPr>
        <w:rPr>
          <w:rFonts w:ascii="Arial" w:hAnsi="Arial" w:cs="Arial"/>
        </w:rPr>
      </w:pPr>
      <w:r>
        <w:rPr>
          <w:rFonts w:ascii="Arial" w:hAnsi="Arial" w:cs="Arial"/>
        </w:rPr>
        <w:t>T</w:t>
      </w:r>
      <w:r w:rsidRPr="008F2206">
        <w:rPr>
          <w:rFonts w:ascii="Arial" w:hAnsi="Arial" w:cs="Arial"/>
        </w:rPr>
        <w:t>ìm hiểu thông tin về nhân sự thông qua mạng và tài liệu do thầy cung cấp.</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 xml:space="preserve">Dựa vào các mô tả của dự án, nhóm tiến hành tìm hiểu và phác khảo vẽ quy trình nghiệp vụ cho module Nhân sự. </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Chọn thành viên tham dự buổi training tại công ty và tiến hành training cho các thành viên trong nhóm.</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Cài đặt môi trường hỗ trợ cho việc thực hiện các chức năng.</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 xml:space="preserve">Họp định kỳ (2 lần/ tuần) vào sáng thứ 3 và thứ 6 hàng tuần. </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 xml:space="preserve">Trao đổi thông tin và chia nhỏ module Nhân sự thực hiện với nhóm 10. </w:t>
      </w:r>
    </w:p>
    <w:p w:rsidR="00055007" w:rsidRPr="008F2206" w:rsidRDefault="00055007" w:rsidP="00055007">
      <w:pPr>
        <w:pStyle w:val="ListParagraph"/>
        <w:rPr>
          <w:rFonts w:ascii="Arial" w:hAnsi="Arial" w:cs="Arial"/>
        </w:rPr>
      </w:pPr>
    </w:p>
    <w:p w:rsidR="00055007" w:rsidRPr="008F2206" w:rsidRDefault="00055007" w:rsidP="00055007">
      <w:pPr>
        <w:pStyle w:val="ListParagraph"/>
        <w:ind w:hanging="1004"/>
        <w:rPr>
          <w:rFonts w:ascii="Arial" w:hAnsi="Arial" w:cs="Arial"/>
        </w:rPr>
      </w:pPr>
      <w:r w:rsidRPr="008F2206">
        <w:rPr>
          <w:rFonts w:ascii="Arial" w:hAnsi="Arial" w:cs="Arial"/>
          <w:noProof/>
        </w:rPr>
        <w:lastRenderedPageBreak/>
        <w:drawing>
          <wp:inline distT="0" distB="0" distL="0" distR="0" wp14:anchorId="3073D5EB" wp14:editId="66E274D5">
            <wp:extent cx="5905500" cy="4371340"/>
            <wp:effectExtent l="0" t="0" r="0" b="0"/>
            <wp:docPr id="320665072"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sks.png"/>
                    <pic:cNvPicPr/>
                  </pic:nvPicPr>
                  <pic:blipFill>
                    <a:blip r:embed="rId55">
                      <a:extLst>
                        <a:ext uri="{28A0092B-C50C-407E-A947-70E740481C1C}">
                          <a14:useLocalDpi xmlns:a14="http://schemas.microsoft.com/office/drawing/2010/main" val="0"/>
                        </a:ext>
                      </a:extLst>
                    </a:blip>
                    <a:stretch>
                      <a:fillRect/>
                    </a:stretch>
                  </pic:blipFill>
                  <pic:spPr>
                    <a:xfrm>
                      <a:off x="0" y="0"/>
                      <a:ext cx="5911272" cy="4375613"/>
                    </a:xfrm>
                    <a:prstGeom prst="rect">
                      <a:avLst/>
                    </a:prstGeom>
                  </pic:spPr>
                </pic:pic>
              </a:graphicData>
            </a:graphic>
          </wp:inline>
        </w:drawing>
      </w:r>
    </w:p>
    <w:p w:rsidR="00055007" w:rsidRPr="008F2206" w:rsidRDefault="00055007" w:rsidP="00055007">
      <w:pPr>
        <w:pStyle w:val="ListParagraph"/>
        <w:ind w:hanging="1004"/>
        <w:rPr>
          <w:rFonts w:ascii="Arial" w:hAnsi="Arial" w:cs="Arial"/>
        </w:rPr>
      </w:pPr>
    </w:p>
    <w:p w:rsidR="00055007" w:rsidRPr="008F2206" w:rsidRDefault="00055007" w:rsidP="00055007">
      <w:pPr>
        <w:pStyle w:val="ListParagraph"/>
        <w:ind w:hanging="1004"/>
        <w:rPr>
          <w:rFonts w:ascii="Arial" w:hAnsi="Arial" w:cs="Arial"/>
        </w:rPr>
      </w:pPr>
      <w:r w:rsidRPr="008F2206">
        <w:rPr>
          <w:rFonts w:ascii="Arial" w:hAnsi="Arial" w:cs="Arial"/>
          <w:noProof/>
        </w:rPr>
        <w:drawing>
          <wp:inline distT="0" distB="0" distL="0" distR="0" wp14:anchorId="18A8EEC4" wp14:editId="23DC9173">
            <wp:extent cx="5760720" cy="1920240"/>
            <wp:effectExtent l="0" t="0" r="0" b="3810"/>
            <wp:docPr id="320665073"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141222_1717869308502244_5136182720012633220_n.jpg"/>
                    <pic:cNvPicPr/>
                  </pic:nvPicPr>
                  <pic:blipFill>
                    <a:blip r:embed="rId140">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rsidR="00055007" w:rsidRPr="008F2206" w:rsidRDefault="00055007" w:rsidP="00A4202A">
      <w:pPr>
        <w:pStyle w:val="ListParagraph"/>
        <w:widowControl w:val="0"/>
        <w:numPr>
          <w:ilvl w:val="0"/>
          <w:numId w:val="127"/>
        </w:numPr>
        <w:rPr>
          <w:rFonts w:ascii="Arial" w:hAnsi="Arial" w:cs="Arial"/>
        </w:rPr>
      </w:pPr>
      <w:r w:rsidRPr="008F2206">
        <w:rPr>
          <w:rFonts w:ascii="Arial" w:hAnsi="Arial" w:cs="Arial"/>
        </w:rPr>
        <w:t>Chi tiết các Sprint:</w:t>
      </w:r>
    </w:p>
    <w:tbl>
      <w:tblPr>
        <w:tblStyle w:val="TableGrid"/>
        <w:tblW w:w="0" w:type="auto"/>
        <w:tblInd w:w="720" w:type="dxa"/>
        <w:tblLook w:val="04A0" w:firstRow="1" w:lastRow="0" w:firstColumn="1" w:lastColumn="0" w:noHBand="0" w:noVBand="1"/>
      </w:tblPr>
      <w:tblGrid>
        <w:gridCol w:w="1256"/>
        <w:gridCol w:w="3518"/>
        <w:gridCol w:w="3509"/>
      </w:tblGrid>
      <w:tr w:rsidR="00055007" w:rsidRPr="008F2206" w:rsidTr="00B41FA4">
        <w:tc>
          <w:tcPr>
            <w:tcW w:w="1260" w:type="dxa"/>
          </w:tcPr>
          <w:p w:rsidR="00055007" w:rsidRPr="008F2206" w:rsidRDefault="00055007" w:rsidP="00B41FA4">
            <w:pPr>
              <w:pStyle w:val="ListParagraph"/>
              <w:ind w:left="0"/>
              <w:rPr>
                <w:rFonts w:ascii="Arial" w:hAnsi="Arial" w:cs="Arial"/>
              </w:rPr>
            </w:pPr>
            <w:r w:rsidRPr="008F2206">
              <w:rPr>
                <w:rFonts w:ascii="Arial" w:hAnsi="Arial" w:cs="Arial"/>
              </w:rPr>
              <w:t>Sprint</w:t>
            </w:r>
          </w:p>
        </w:tc>
        <w:tc>
          <w:tcPr>
            <w:tcW w:w="3544" w:type="dxa"/>
          </w:tcPr>
          <w:p w:rsidR="00055007" w:rsidRPr="008F2206" w:rsidRDefault="00055007" w:rsidP="00B41FA4">
            <w:pPr>
              <w:pStyle w:val="ListParagraph"/>
              <w:ind w:left="0"/>
              <w:rPr>
                <w:rFonts w:ascii="Arial" w:hAnsi="Arial" w:cs="Arial"/>
              </w:rPr>
            </w:pPr>
            <w:r w:rsidRPr="008F2206">
              <w:rPr>
                <w:rFonts w:ascii="Arial" w:hAnsi="Arial" w:cs="Arial"/>
              </w:rPr>
              <w:t>Thời gian</w:t>
            </w:r>
          </w:p>
        </w:tc>
        <w:tc>
          <w:tcPr>
            <w:tcW w:w="3538" w:type="dxa"/>
          </w:tcPr>
          <w:p w:rsidR="00055007" w:rsidRPr="008F2206" w:rsidRDefault="00055007" w:rsidP="00B41FA4">
            <w:pPr>
              <w:pStyle w:val="ListParagraph"/>
              <w:ind w:left="0"/>
              <w:rPr>
                <w:rFonts w:ascii="Arial" w:hAnsi="Arial" w:cs="Arial"/>
              </w:rPr>
            </w:pPr>
            <w:r w:rsidRPr="008F2206">
              <w:rPr>
                <w:rFonts w:ascii="Arial" w:hAnsi="Arial" w:cs="Arial"/>
              </w:rPr>
              <w:t>Công việc</w:t>
            </w:r>
          </w:p>
        </w:tc>
      </w:tr>
      <w:tr w:rsidR="00055007" w:rsidRPr="008F2206" w:rsidTr="00B41FA4">
        <w:tc>
          <w:tcPr>
            <w:tcW w:w="1260" w:type="dxa"/>
          </w:tcPr>
          <w:p w:rsidR="00055007" w:rsidRPr="008F2206" w:rsidRDefault="00055007" w:rsidP="00B41FA4">
            <w:pPr>
              <w:pStyle w:val="ListParagraph"/>
              <w:ind w:left="0"/>
              <w:rPr>
                <w:rFonts w:ascii="Arial" w:hAnsi="Arial" w:cs="Arial"/>
              </w:rPr>
            </w:pPr>
            <w:r w:rsidRPr="008F2206">
              <w:rPr>
                <w:rFonts w:ascii="Arial" w:hAnsi="Arial" w:cs="Arial"/>
              </w:rPr>
              <w:t>Sprint 1</w:t>
            </w:r>
          </w:p>
        </w:tc>
        <w:tc>
          <w:tcPr>
            <w:tcW w:w="3544" w:type="dxa"/>
          </w:tcPr>
          <w:p w:rsidR="00055007" w:rsidRPr="008F2206" w:rsidRDefault="00055007" w:rsidP="00B41FA4">
            <w:pPr>
              <w:pStyle w:val="ListParagraph"/>
              <w:ind w:left="0"/>
              <w:rPr>
                <w:rFonts w:ascii="Arial" w:hAnsi="Arial" w:cs="Arial"/>
              </w:rPr>
            </w:pPr>
            <w:r w:rsidRPr="008F2206">
              <w:rPr>
                <w:rFonts w:ascii="Arial" w:hAnsi="Arial" w:cs="Arial"/>
              </w:rPr>
              <w:t>02/04/2016 - 23/04/2016</w:t>
            </w:r>
          </w:p>
        </w:tc>
        <w:tc>
          <w:tcPr>
            <w:tcW w:w="3538" w:type="dxa"/>
          </w:tcPr>
          <w:p w:rsidR="00055007" w:rsidRPr="008F2206" w:rsidRDefault="00055007" w:rsidP="00B41FA4">
            <w:pPr>
              <w:jc w:val="both"/>
              <w:rPr>
                <w:rFonts w:ascii="Arial" w:hAnsi="Arial" w:cs="Arial"/>
                <w:szCs w:val="26"/>
              </w:rPr>
            </w:pPr>
            <w:r w:rsidRPr="008F2206">
              <w:rPr>
                <w:rFonts w:ascii="Arial" w:hAnsi="Arial" w:cs="Arial"/>
                <w:szCs w:val="26"/>
              </w:rPr>
              <w:t xml:space="preserve">Xây dựng mô hình nghiệp vụ </w:t>
            </w:r>
          </w:p>
          <w:p w:rsidR="00055007" w:rsidRPr="008F2206" w:rsidRDefault="00055007" w:rsidP="00B41FA4">
            <w:pPr>
              <w:jc w:val="both"/>
              <w:rPr>
                <w:rFonts w:ascii="Arial" w:hAnsi="Arial" w:cs="Arial"/>
                <w:szCs w:val="26"/>
              </w:rPr>
            </w:pPr>
            <w:r w:rsidRPr="008F2206">
              <w:rPr>
                <w:rFonts w:ascii="Arial" w:hAnsi="Arial" w:cs="Arial"/>
                <w:szCs w:val="26"/>
              </w:rPr>
              <w:t>Thiết kế giao diện cho các chức năng</w:t>
            </w:r>
          </w:p>
          <w:p w:rsidR="00055007" w:rsidRPr="008F2206" w:rsidRDefault="00055007" w:rsidP="00B41FA4">
            <w:pPr>
              <w:pStyle w:val="ListParagraph"/>
              <w:ind w:left="0"/>
              <w:rPr>
                <w:rFonts w:ascii="Arial" w:hAnsi="Arial" w:cs="Arial"/>
              </w:rPr>
            </w:pPr>
            <w:r w:rsidRPr="008F2206">
              <w:rPr>
                <w:rFonts w:ascii="Arial" w:hAnsi="Arial" w:cs="Arial"/>
              </w:rPr>
              <w:lastRenderedPageBreak/>
              <w:t>Thiết kế database</w:t>
            </w:r>
          </w:p>
          <w:p w:rsidR="00055007" w:rsidRPr="008F2206" w:rsidRDefault="00055007" w:rsidP="00B41FA4">
            <w:pPr>
              <w:pStyle w:val="ListParagraph"/>
              <w:ind w:left="0"/>
              <w:rPr>
                <w:rFonts w:ascii="Arial" w:hAnsi="Arial" w:cs="Arial"/>
              </w:rPr>
            </w:pPr>
            <w:r w:rsidRPr="008F2206">
              <w:rPr>
                <w:rFonts w:ascii="Arial" w:hAnsi="Arial" w:cs="Arial"/>
              </w:rPr>
              <w:t>Họp với lớp trưởng và các nhóm trưởng khác</w:t>
            </w:r>
          </w:p>
          <w:p w:rsidR="00055007" w:rsidRPr="008F2206" w:rsidRDefault="00055007" w:rsidP="00B41FA4">
            <w:pPr>
              <w:pStyle w:val="ListParagraph"/>
              <w:ind w:left="0"/>
              <w:rPr>
                <w:rFonts w:ascii="Arial" w:hAnsi="Arial" w:cs="Arial"/>
              </w:rPr>
            </w:pPr>
            <w:r w:rsidRPr="008F2206">
              <w:rPr>
                <w:rFonts w:ascii="Arial" w:hAnsi="Arial" w:cs="Arial"/>
              </w:rPr>
              <w:t>Họp định kỳ trao đổi công việc</w:t>
            </w:r>
          </w:p>
        </w:tc>
      </w:tr>
      <w:tr w:rsidR="00055007" w:rsidRPr="008F2206" w:rsidTr="00B41FA4">
        <w:tc>
          <w:tcPr>
            <w:tcW w:w="1260" w:type="dxa"/>
          </w:tcPr>
          <w:p w:rsidR="00055007" w:rsidRPr="008F2206" w:rsidRDefault="00055007" w:rsidP="00B41FA4">
            <w:pPr>
              <w:pStyle w:val="ListParagraph"/>
              <w:ind w:left="0"/>
              <w:rPr>
                <w:rFonts w:ascii="Arial" w:hAnsi="Arial" w:cs="Arial"/>
              </w:rPr>
            </w:pPr>
            <w:r w:rsidRPr="008F2206">
              <w:rPr>
                <w:rFonts w:ascii="Arial" w:hAnsi="Arial" w:cs="Arial"/>
              </w:rPr>
              <w:lastRenderedPageBreak/>
              <w:t>Sprint 2</w:t>
            </w:r>
          </w:p>
        </w:tc>
        <w:tc>
          <w:tcPr>
            <w:tcW w:w="3544" w:type="dxa"/>
          </w:tcPr>
          <w:p w:rsidR="00055007" w:rsidRPr="008F2206" w:rsidRDefault="00055007" w:rsidP="00B41FA4">
            <w:pPr>
              <w:pStyle w:val="ListParagraph"/>
              <w:ind w:left="0"/>
              <w:rPr>
                <w:rFonts w:ascii="Arial" w:hAnsi="Arial" w:cs="Arial"/>
              </w:rPr>
            </w:pPr>
            <w:r w:rsidRPr="008F2206">
              <w:rPr>
                <w:rFonts w:ascii="Arial" w:hAnsi="Arial" w:cs="Arial"/>
              </w:rPr>
              <w:t>24/04/2016 - 11/05/2016</w:t>
            </w:r>
          </w:p>
        </w:tc>
        <w:tc>
          <w:tcPr>
            <w:tcW w:w="3538" w:type="dxa"/>
          </w:tcPr>
          <w:p w:rsidR="00055007" w:rsidRPr="008F2206" w:rsidRDefault="00055007" w:rsidP="00B41FA4">
            <w:pPr>
              <w:pStyle w:val="ListParagraph"/>
              <w:ind w:left="0"/>
              <w:rPr>
                <w:rFonts w:ascii="Arial" w:hAnsi="Arial" w:cs="Arial"/>
              </w:rPr>
            </w:pPr>
            <w:r w:rsidRPr="008F2206">
              <w:rPr>
                <w:rFonts w:ascii="Arial" w:hAnsi="Arial" w:cs="Arial"/>
              </w:rPr>
              <w:t>Code các chức năng trong module Nhân sự</w:t>
            </w:r>
          </w:p>
          <w:p w:rsidR="00055007" w:rsidRPr="008F2206" w:rsidRDefault="00055007" w:rsidP="00B41FA4">
            <w:pPr>
              <w:pStyle w:val="ListParagraph"/>
              <w:ind w:left="0"/>
              <w:rPr>
                <w:rFonts w:ascii="Arial" w:hAnsi="Arial" w:cs="Arial"/>
              </w:rPr>
            </w:pPr>
            <w:r w:rsidRPr="008F2206">
              <w:rPr>
                <w:rFonts w:ascii="Arial" w:hAnsi="Arial" w:cs="Arial"/>
              </w:rPr>
              <w:t>Cập nhật cơ dỡ dữ liệu của nhóm</w:t>
            </w:r>
          </w:p>
          <w:p w:rsidR="00055007" w:rsidRPr="008F2206" w:rsidRDefault="00055007" w:rsidP="00B41FA4">
            <w:pPr>
              <w:pStyle w:val="ListParagraph"/>
              <w:ind w:left="0"/>
              <w:rPr>
                <w:rFonts w:ascii="Arial" w:hAnsi="Arial" w:cs="Arial"/>
              </w:rPr>
            </w:pPr>
            <w:r w:rsidRPr="008F2206">
              <w:rPr>
                <w:rFonts w:ascii="Arial" w:hAnsi="Arial" w:cs="Arial"/>
              </w:rPr>
              <w:t>Họp nhóm định kỳ</w:t>
            </w:r>
          </w:p>
          <w:p w:rsidR="00055007" w:rsidRPr="008F2206" w:rsidRDefault="00055007" w:rsidP="00B41FA4">
            <w:pPr>
              <w:pStyle w:val="ListParagraph"/>
              <w:ind w:left="0"/>
              <w:rPr>
                <w:rFonts w:ascii="Arial" w:hAnsi="Arial" w:cs="Arial"/>
              </w:rPr>
            </w:pPr>
            <w:r w:rsidRPr="008F2206">
              <w:rPr>
                <w:rFonts w:ascii="Arial" w:hAnsi="Arial" w:cs="Arial"/>
              </w:rPr>
              <w:t>Họp với các nhóm khác</w:t>
            </w:r>
          </w:p>
        </w:tc>
      </w:tr>
      <w:tr w:rsidR="00055007" w:rsidRPr="008F2206" w:rsidTr="00B41FA4">
        <w:tc>
          <w:tcPr>
            <w:tcW w:w="1260" w:type="dxa"/>
          </w:tcPr>
          <w:p w:rsidR="00055007" w:rsidRPr="008F2206" w:rsidRDefault="00055007" w:rsidP="00B41FA4">
            <w:pPr>
              <w:pStyle w:val="ListParagraph"/>
              <w:ind w:left="0"/>
              <w:rPr>
                <w:rFonts w:ascii="Arial" w:hAnsi="Arial" w:cs="Arial"/>
              </w:rPr>
            </w:pPr>
            <w:r w:rsidRPr="008F2206">
              <w:rPr>
                <w:rFonts w:ascii="Arial" w:hAnsi="Arial" w:cs="Arial"/>
              </w:rPr>
              <w:t>Sprint 3</w:t>
            </w:r>
          </w:p>
        </w:tc>
        <w:tc>
          <w:tcPr>
            <w:tcW w:w="3544" w:type="dxa"/>
          </w:tcPr>
          <w:p w:rsidR="00055007" w:rsidRPr="008F2206" w:rsidRDefault="00055007" w:rsidP="00B41FA4">
            <w:pPr>
              <w:rPr>
                <w:rFonts w:ascii="Arial" w:hAnsi="Arial" w:cs="Arial"/>
                <w:szCs w:val="26"/>
              </w:rPr>
            </w:pPr>
            <w:r w:rsidRPr="008F2206">
              <w:rPr>
                <w:rFonts w:ascii="Arial" w:hAnsi="Arial" w:cs="Arial"/>
                <w:szCs w:val="26"/>
              </w:rPr>
              <w:t>12/05/2016 - 05/06/2016</w:t>
            </w:r>
          </w:p>
        </w:tc>
        <w:tc>
          <w:tcPr>
            <w:tcW w:w="3538" w:type="dxa"/>
          </w:tcPr>
          <w:p w:rsidR="00055007" w:rsidRPr="008F2206" w:rsidRDefault="00055007" w:rsidP="00B41FA4">
            <w:pPr>
              <w:pStyle w:val="ListParagraph"/>
              <w:ind w:left="0"/>
              <w:rPr>
                <w:rFonts w:ascii="Arial" w:hAnsi="Arial" w:cs="Arial"/>
              </w:rPr>
            </w:pPr>
            <w:r w:rsidRPr="008F2206">
              <w:rPr>
                <w:rFonts w:ascii="Arial" w:hAnsi="Arial" w:cs="Arial"/>
              </w:rPr>
              <w:t>Hoàn thiện cơ sở dữ liệu</w:t>
            </w:r>
          </w:p>
          <w:p w:rsidR="00055007" w:rsidRPr="008F2206" w:rsidRDefault="00055007" w:rsidP="00B41FA4">
            <w:pPr>
              <w:pStyle w:val="ListParagraph"/>
              <w:ind w:left="0"/>
              <w:rPr>
                <w:rFonts w:ascii="Arial" w:hAnsi="Arial" w:cs="Arial"/>
              </w:rPr>
            </w:pPr>
            <w:r w:rsidRPr="008F2206">
              <w:rPr>
                <w:rFonts w:ascii="Arial" w:hAnsi="Arial" w:cs="Arial"/>
              </w:rPr>
              <w:t>Hoàn thiện các chức năng</w:t>
            </w:r>
          </w:p>
          <w:p w:rsidR="00055007" w:rsidRPr="008F2206" w:rsidRDefault="00055007" w:rsidP="00B41FA4">
            <w:pPr>
              <w:pStyle w:val="ListParagraph"/>
              <w:ind w:left="0"/>
              <w:rPr>
                <w:rFonts w:ascii="Arial" w:hAnsi="Arial" w:cs="Arial"/>
              </w:rPr>
            </w:pPr>
            <w:r w:rsidRPr="008F2206">
              <w:rPr>
                <w:rFonts w:ascii="Arial" w:hAnsi="Arial" w:cs="Arial"/>
              </w:rPr>
              <w:t>Họp tổng kết</w:t>
            </w:r>
          </w:p>
          <w:p w:rsidR="00055007" w:rsidRPr="008F2206" w:rsidRDefault="00055007" w:rsidP="00B41FA4">
            <w:pPr>
              <w:pStyle w:val="ListParagraph"/>
              <w:ind w:left="0"/>
              <w:rPr>
                <w:rFonts w:ascii="Arial" w:hAnsi="Arial" w:cs="Arial"/>
              </w:rPr>
            </w:pPr>
            <w:r w:rsidRPr="008F2206">
              <w:rPr>
                <w:rFonts w:ascii="Arial" w:hAnsi="Arial" w:cs="Arial"/>
              </w:rPr>
              <w:t>Tiến hành báo cáo</w:t>
            </w:r>
          </w:p>
        </w:tc>
      </w:tr>
    </w:tbl>
    <w:p w:rsidR="00055007" w:rsidRDefault="00055007" w:rsidP="00055007">
      <w:pPr>
        <w:jc w:val="both"/>
        <w:rPr>
          <w:rFonts w:ascii="Arial" w:hAnsi="Arial" w:cs="Arial"/>
          <w:szCs w:val="26"/>
        </w:rPr>
      </w:pPr>
    </w:p>
    <w:p w:rsidR="00055007" w:rsidRPr="008F2206" w:rsidRDefault="00055007" w:rsidP="00055007">
      <w:pPr>
        <w:jc w:val="both"/>
        <w:rPr>
          <w:rFonts w:ascii="Arial" w:hAnsi="Arial" w:cs="Arial"/>
          <w:szCs w:val="26"/>
        </w:rPr>
      </w:pPr>
      <w:r w:rsidRPr="008F2206">
        <w:rPr>
          <w:rFonts w:ascii="Arial" w:hAnsi="Arial" w:cs="Arial"/>
          <w:szCs w:val="26"/>
        </w:rPr>
        <w:t>II – Phân công công việc:</w:t>
      </w:r>
    </w:p>
    <w:p w:rsidR="00055007" w:rsidRPr="008F2206" w:rsidRDefault="00055007" w:rsidP="00055007">
      <w:pPr>
        <w:jc w:val="both"/>
        <w:rPr>
          <w:rFonts w:ascii="Arial" w:hAnsi="Arial" w:cs="Arial"/>
          <w:szCs w:val="26"/>
        </w:rPr>
      </w:pPr>
    </w:p>
    <w:tbl>
      <w:tblPr>
        <w:tblStyle w:val="TableGrid"/>
        <w:tblW w:w="10435" w:type="dxa"/>
        <w:tblInd w:w="-365" w:type="dxa"/>
        <w:tblLayout w:type="fixed"/>
        <w:tblLook w:val="04A0" w:firstRow="1" w:lastRow="0" w:firstColumn="1" w:lastColumn="0" w:noHBand="0" w:noVBand="1"/>
      </w:tblPr>
      <w:tblGrid>
        <w:gridCol w:w="1211"/>
        <w:gridCol w:w="1843"/>
        <w:gridCol w:w="2409"/>
        <w:gridCol w:w="2694"/>
        <w:gridCol w:w="2278"/>
      </w:tblGrid>
      <w:tr w:rsidR="00055007" w:rsidRPr="008F2206" w:rsidTr="00B41FA4">
        <w:tc>
          <w:tcPr>
            <w:tcW w:w="12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55007" w:rsidRPr="008F2206" w:rsidRDefault="00055007" w:rsidP="00B41FA4">
            <w:pPr>
              <w:jc w:val="center"/>
              <w:rPr>
                <w:rFonts w:ascii="Arial" w:hAnsi="Arial" w:cs="Arial"/>
                <w:b/>
                <w:szCs w:val="26"/>
              </w:rPr>
            </w:pPr>
            <w:r w:rsidRPr="008F2206">
              <w:rPr>
                <w:rFonts w:ascii="Arial" w:hAnsi="Arial" w:cs="Arial"/>
                <w:b/>
                <w:szCs w:val="26"/>
              </w:rPr>
              <w:t>Thành viên</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55007" w:rsidRPr="008F2206" w:rsidRDefault="00055007" w:rsidP="00B41FA4">
            <w:pPr>
              <w:jc w:val="center"/>
              <w:rPr>
                <w:rFonts w:ascii="Arial" w:hAnsi="Arial" w:cs="Arial"/>
                <w:b/>
                <w:szCs w:val="26"/>
              </w:rPr>
            </w:pPr>
            <w:r w:rsidRPr="008F2206">
              <w:rPr>
                <w:rFonts w:ascii="Arial" w:hAnsi="Arial" w:cs="Arial"/>
                <w:b/>
                <w:szCs w:val="26"/>
              </w:rPr>
              <w:t>Chuẩn bị</w:t>
            </w:r>
          </w:p>
        </w:tc>
        <w:tc>
          <w:tcPr>
            <w:tcW w:w="2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55007" w:rsidRPr="008F2206" w:rsidRDefault="00055007" w:rsidP="00B41FA4">
            <w:pPr>
              <w:jc w:val="center"/>
              <w:rPr>
                <w:rFonts w:ascii="Arial" w:hAnsi="Arial" w:cs="Arial"/>
                <w:b/>
                <w:szCs w:val="26"/>
              </w:rPr>
            </w:pPr>
            <w:r w:rsidRPr="008F2206">
              <w:rPr>
                <w:rFonts w:ascii="Arial" w:hAnsi="Arial" w:cs="Arial"/>
                <w:b/>
                <w:szCs w:val="26"/>
              </w:rPr>
              <w:t>Sprint 1</w:t>
            </w:r>
          </w:p>
        </w:tc>
        <w:tc>
          <w:tcPr>
            <w:tcW w:w="2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55007" w:rsidRPr="008F2206" w:rsidRDefault="00055007" w:rsidP="00B41FA4">
            <w:pPr>
              <w:jc w:val="center"/>
              <w:rPr>
                <w:rFonts w:ascii="Arial" w:hAnsi="Arial" w:cs="Arial"/>
                <w:b/>
                <w:szCs w:val="26"/>
              </w:rPr>
            </w:pPr>
            <w:r w:rsidRPr="008F2206">
              <w:rPr>
                <w:rFonts w:ascii="Arial" w:hAnsi="Arial" w:cs="Arial"/>
                <w:b/>
                <w:szCs w:val="26"/>
              </w:rPr>
              <w:t>Sprint 2</w:t>
            </w:r>
          </w:p>
        </w:tc>
        <w:tc>
          <w:tcPr>
            <w:tcW w:w="22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55007" w:rsidRPr="008F2206" w:rsidRDefault="00055007" w:rsidP="00B41FA4">
            <w:pPr>
              <w:jc w:val="center"/>
              <w:rPr>
                <w:rFonts w:ascii="Arial" w:hAnsi="Arial" w:cs="Arial"/>
                <w:b/>
                <w:szCs w:val="26"/>
              </w:rPr>
            </w:pPr>
            <w:r w:rsidRPr="008F2206">
              <w:rPr>
                <w:rFonts w:ascii="Arial" w:hAnsi="Arial" w:cs="Arial"/>
                <w:b/>
                <w:szCs w:val="26"/>
              </w:rPr>
              <w:t>Sprint 3</w:t>
            </w:r>
          </w:p>
        </w:tc>
      </w:tr>
      <w:tr w:rsidR="00055007" w:rsidRPr="008F2206" w:rsidTr="00B41FA4">
        <w:tc>
          <w:tcPr>
            <w:tcW w:w="1211"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Nguyễn Phúc Thạnh</w:t>
            </w:r>
          </w:p>
        </w:tc>
        <w:tc>
          <w:tcPr>
            <w:tcW w:w="1843" w:type="dxa"/>
            <w:tcBorders>
              <w:top w:val="single" w:sz="4" w:space="0" w:color="auto"/>
              <w:left w:val="single" w:sz="4" w:space="0" w:color="auto"/>
              <w:bottom w:val="single" w:sz="4" w:space="0" w:color="auto"/>
              <w:right w:val="single" w:sz="4" w:space="0" w:color="auto"/>
            </w:tcBorders>
            <w:hideMark/>
          </w:tcPr>
          <w:p w:rsidR="00055007" w:rsidRPr="008F2206" w:rsidRDefault="00055007" w:rsidP="00B41FA4">
            <w:pPr>
              <w:rPr>
                <w:rFonts w:ascii="Arial" w:hAnsi="Arial" w:cs="Arial"/>
                <w:szCs w:val="26"/>
              </w:rPr>
            </w:pPr>
            <w:r w:rsidRPr="008F2206">
              <w:rPr>
                <w:rFonts w:ascii="Arial" w:hAnsi="Arial" w:cs="Arial"/>
                <w:szCs w:val="26"/>
              </w:rPr>
              <w:t>-Tìm hiểu chức năng nghiệp vụ</w:t>
            </w:r>
          </w:p>
          <w:p w:rsidR="00055007" w:rsidRPr="008F2206" w:rsidRDefault="00055007" w:rsidP="00B41FA4">
            <w:pPr>
              <w:rPr>
                <w:rFonts w:ascii="Arial" w:hAnsi="Arial" w:cs="Arial"/>
                <w:szCs w:val="26"/>
              </w:rPr>
            </w:pPr>
            <w:r w:rsidRPr="008F2206">
              <w:rPr>
                <w:rFonts w:ascii="Arial" w:hAnsi="Arial" w:cs="Arial"/>
                <w:szCs w:val="26"/>
              </w:rPr>
              <w:t>-Tham gia buổi training của nhóm tại công ty</w:t>
            </w:r>
          </w:p>
          <w:p w:rsidR="00055007" w:rsidRPr="008F2206" w:rsidRDefault="00055007" w:rsidP="00B41FA4">
            <w:pPr>
              <w:rPr>
                <w:rFonts w:ascii="Arial" w:hAnsi="Arial" w:cs="Arial"/>
                <w:szCs w:val="26"/>
              </w:rPr>
            </w:pPr>
            <w:r w:rsidRPr="008F2206">
              <w:rPr>
                <w:rFonts w:ascii="Arial" w:hAnsi="Arial" w:cs="Arial"/>
                <w:szCs w:val="26"/>
              </w:rPr>
              <w:t>-Nghiên cứu công nghệ Silverlight</w:t>
            </w:r>
          </w:p>
          <w:p w:rsidR="00055007" w:rsidRPr="008F2206" w:rsidRDefault="00055007" w:rsidP="00B41FA4">
            <w:pPr>
              <w:rPr>
                <w:rFonts w:ascii="Arial" w:hAnsi="Arial" w:cs="Arial"/>
                <w:szCs w:val="26"/>
              </w:rPr>
            </w:pPr>
            <w:r w:rsidRPr="008F2206">
              <w:rPr>
                <w:rFonts w:ascii="Arial" w:hAnsi="Arial" w:cs="Arial"/>
                <w:szCs w:val="26"/>
              </w:rPr>
              <w:t xml:space="preserve">-Nghiên cứu tìm hiểu </w:t>
            </w:r>
            <w:r w:rsidRPr="008F2206">
              <w:rPr>
                <w:rFonts w:ascii="Arial" w:hAnsi="Arial" w:cs="Arial"/>
                <w:szCs w:val="26"/>
              </w:rPr>
              <w:lastRenderedPageBreak/>
              <w:t>MVVM Framework</w:t>
            </w:r>
          </w:p>
          <w:p w:rsidR="00055007" w:rsidRPr="008F2206" w:rsidRDefault="00055007" w:rsidP="00B41FA4">
            <w:pPr>
              <w:rPr>
                <w:rFonts w:ascii="Arial" w:hAnsi="Arial" w:cs="Arial"/>
                <w:szCs w:val="26"/>
              </w:rPr>
            </w:pPr>
            <w:r w:rsidRPr="008F2206">
              <w:rPr>
                <w:rFonts w:ascii="Arial" w:hAnsi="Arial" w:cs="Arial"/>
                <w:szCs w:val="26"/>
              </w:rPr>
              <w:t>-Nghiên cứu công nghệ WPF.</w:t>
            </w:r>
          </w:p>
          <w:p w:rsidR="00055007" w:rsidRPr="008F2206" w:rsidRDefault="00055007" w:rsidP="00B41FA4">
            <w:pPr>
              <w:rPr>
                <w:rFonts w:ascii="Arial" w:hAnsi="Arial" w:cs="Arial"/>
                <w:szCs w:val="26"/>
              </w:rPr>
            </w:pPr>
            <w:r w:rsidRPr="008F2206">
              <w:rPr>
                <w:rFonts w:ascii="Arial" w:hAnsi="Arial" w:cs="Arial"/>
                <w:szCs w:val="26"/>
              </w:rPr>
              <w:t>-Nghiên cứu công nghệ WCF.</w:t>
            </w:r>
          </w:p>
          <w:p w:rsidR="00055007" w:rsidRPr="008F2206" w:rsidRDefault="00055007" w:rsidP="00B41FA4">
            <w:pPr>
              <w:rPr>
                <w:rFonts w:ascii="Arial" w:hAnsi="Arial" w:cs="Arial"/>
                <w:szCs w:val="26"/>
              </w:rPr>
            </w:pPr>
            <w:r w:rsidRPr="008F2206">
              <w:rPr>
                <w:rFonts w:ascii="Arial" w:hAnsi="Arial" w:cs="Arial"/>
                <w:szCs w:val="26"/>
              </w:rPr>
              <w:t>-Trainning lại cho nhóm và hỗ trợ kỹ thuật khi cần thiết</w:t>
            </w:r>
          </w:p>
          <w:p w:rsidR="00055007" w:rsidRPr="008F2206" w:rsidRDefault="00055007" w:rsidP="00B41FA4">
            <w:pPr>
              <w:rPr>
                <w:rFonts w:ascii="Arial" w:hAnsi="Arial" w:cs="Arial"/>
                <w:szCs w:val="26"/>
              </w:rPr>
            </w:pPr>
            <w:r w:rsidRPr="008F2206">
              <w:rPr>
                <w:rFonts w:ascii="Arial" w:hAnsi="Arial" w:cs="Arial"/>
                <w:szCs w:val="26"/>
              </w:rPr>
              <w:t>-Phân chia công việc.</w:t>
            </w:r>
          </w:p>
          <w:p w:rsidR="00055007" w:rsidRPr="008F2206" w:rsidRDefault="00055007" w:rsidP="00B41FA4">
            <w:pPr>
              <w:rPr>
                <w:rFonts w:ascii="Arial" w:hAnsi="Arial" w:cs="Arial"/>
                <w:szCs w:val="26"/>
              </w:rPr>
            </w:pPr>
            <w:r w:rsidRPr="008F2206">
              <w:rPr>
                <w:rFonts w:ascii="Arial" w:hAnsi="Arial" w:cs="Arial"/>
                <w:szCs w:val="26"/>
              </w:rPr>
              <w:t>- Cài đặt môi trường phát triển</w:t>
            </w:r>
          </w:p>
          <w:p w:rsidR="00055007" w:rsidRPr="008F2206" w:rsidRDefault="00055007" w:rsidP="00B41FA4">
            <w:pPr>
              <w:rPr>
                <w:rFonts w:ascii="Arial" w:hAnsi="Arial" w:cs="Arial"/>
                <w:szCs w:val="26"/>
              </w:rPr>
            </w:pPr>
          </w:p>
        </w:tc>
        <w:tc>
          <w:tcPr>
            <w:tcW w:w="2409" w:type="dxa"/>
            <w:tcBorders>
              <w:top w:val="single" w:sz="4" w:space="0" w:color="auto"/>
              <w:left w:val="single" w:sz="4" w:space="0" w:color="auto"/>
              <w:bottom w:val="single" w:sz="4" w:space="0" w:color="auto"/>
              <w:right w:val="single" w:sz="4" w:space="0" w:color="auto"/>
            </w:tcBorders>
            <w:hideMark/>
          </w:tcPr>
          <w:p w:rsidR="00055007" w:rsidRPr="008F2206" w:rsidRDefault="00055007" w:rsidP="00B41FA4">
            <w:pPr>
              <w:rPr>
                <w:rFonts w:ascii="Arial" w:hAnsi="Arial" w:cs="Arial"/>
                <w:szCs w:val="26"/>
              </w:rPr>
            </w:pPr>
            <w:r w:rsidRPr="008F2206">
              <w:rPr>
                <w:rFonts w:ascii="Arial" w:hAnsi="Arial" w:cs="Arial"/>
                <w:szCs w:val="26"/>
              </w:rPr>
              <w:lastRenderedPageBreak/>
              <w:t>-Xây dựng giao diện cho chức năng quan hệ nhân thân</w:t>
            </w:r>
          </w:p>
          <w:p w:rsidR="00055007" w:rsidRPr="008F2206" w:rsidRDefault="00055007" w:rsidP="00B41FA4">
            <w:pPr>
              <w:rPr>
                <w:rFonts w:ascii="Arial" w:hAnsi="Arial" w:cs="Arial"/>
                <w:szCs w:val="26"/>
              </w:rPr>
            </w:pPr>
            <w:r w:rsidRPr="008F2206">
              <w:rPr>
                <w:rFonts w:ascii="Arial" w:hAnsi="Arial" w:cs="Arial"/>
                <w:szCs w:val="26"/>
              </w:rPr>
              <w:t>-Tìm hiểu nghiệp vụ tuyển dụng</w:t>
            </w:r>
          </w:p>
          <w:p w:rsidR="00055007" w:rsidRPr="008F2206" w:rsidRDefault="00055007" w:rsidP="00B41FA4">
            <w:pPr>
              <w:rPr>
                <w:rFonts w:ascii="Arial" w:hAnsi="Arial" w:cs="Arial"/>
                <w:szCs w:val="26"/>
              </w:rPr>
            </w:pPr>
            <w:r w:rsidRPr="008F2206">
              <w:rPr>
                <w:rFonts w:ascii="Arial" w:hAnsi="Arial" w:cs="Arial"/>
                <w:szCs w:val="26"/>
              </w:rPr>
              <w:t>-Tiến hành merge code của các thành viên lại nhánh chung của nhóm.</w:t>
            </w:r>
          </w:p>
          <w:p w:rsidR="00055007" w:rsidRPr="008F2206" w:rsidRDefault="00055007" w:rsidP="00B41FA4">
            <w:pPr>
              <w:rPr>
                <w:rFonts w:ascii="Arial" w:hAnsi="Arial" w:cs="Arial"/>
                <w:szCs w:val="26"/>
              </w:rPr>
            </w:pPr>
            <w:r w:rsidRPr="008F2206">
              <w:rPr>
                <w:rFonts w:ascii="Arial" w:hAnsi="Arial" w:cs="Arial"/>
                <w:szCs w:val="26"/>
              </w:rPr>
              <w:t xml:space="preserve">- Họp tổng kết </w:t>
            </w:r>
            <w:r w:rsidRPr="008F2206">
              <w:rPr>
                <w:rFonts w:ascii="Arial" w:hAnsi="Arial" w:cs="Arial"/>
                <w:szCs w:val="26"/>
              </w:rPr>
              <w:lastRenderedPageBreak/>
              <w:t>hàng tuần với lớp trưởng và các nhóm truởng khác.</w:t>
            </w:r>
          </w:p>
          <w:p w:rsidR="00055007" w:rsidRPr="008F2206" w:rsidRDefault="00055007" w:rsidP="00B41FA4">
            <w:pPr>
              <w:rPr>
                <w:rFonts w:ascii="Arial" w:hAnsi="Arial" w:cs="Arial"/>
                <w:szCs w:val="26"/>
              </w:rPr>
            </w:pPr>
            <w:r w:rsidRPr="008F2206">
              <w:rPr>
                <w:rFonts w:ascii="Arial" w:hAnsi="Arial" w:cs="Arial"/>
                <w:szCs w:val="26"/>
              </w:rPr>
              <w:t>- Thảo luận và góp ý công việc cần làm trong sprint tiếp theo.</w:t>
            </w:r>
          </w:p>
        </w:tc>
        <w:tc>
          <w:tcPr>
            <w:tcW w:w="2694"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-Code chức năng ViewModel mà cụ thể là các lớp Relate_FamilyList và Relate_FamilyEdit và các interface</w:t>
            </w:r>
          </w:p>
          <w:p w:rsidR="00055007" w:rsidRPr="008F2206" w:rsidRDefault="00055007" w:rsidP="00B41FA4">
            <w:pPr>
              <w:rPr>
                <w:rFonts w:ascii="Arial" w:hAnsi="Arial" w:cs="Arial"/>
                <w:szCs w:val="26"/>
              </w:rPr>
            </w:pPr>
            <w:r w:rsidRPr="008F2206">
              <w:rPr>
                <w:rFonts w:ascii="Arial" w:hAnsi="Arial" w:cs="Arial"/>
                <w:szCs w:val="26"/>
              </w:rPr>
              <w:t>-Cập nhật cơ sở dữ liệu của nhóm cho phù hợp với từng mục đích và nhu cầu phát sinh</w:t>
            </w:r>
          </w:p>
          <w:p w:rsidR="00055007" w:rsidRPr="008F2206" w:rsidRDefault="00055007" w:rsidP="00B41FA4">
            <w:pPr>
              <w:rPr>
                <w:rFonts w:ascii="Arial" w:hAnsi="Arial" w:cs="Arial"/>
                <w:szCs w:val="26"/>
              </w:rPr>
            </w:pPr>
            <w:r w:rsidRPr="008F2206">
              <w:rPr>
                <w:rFonts w:ascii="Arial" w:hAnsi="Arial" w:cs="Arial"/>
                <w:szCs w:val="26"/>
              </w:rPr>
              <w:t xml:space="preserve">- Hỗ trợ các thành </w:t>
            </w:r>
            <w:r w:rsidRPr="008F2206">
              <w:rPr>
                <w:rFonts w:ascii="Arial" w:hAnsi="Arial" w:cs="Arial"/>
                <w:szCs w:val="26"/>
              </w:rPr>
              <w:lastRenderedPageBreak/>
              <w:t>viên khác trong quá trình hiện thực chức năng</w:t>
            </w:r>
          </w:p>
          <w:p w:rsidR="00055007" w:rsidRPr="008F2206" w:rsidRDefault="00055007" w:rsidP="00B41FA4">
            <w:pPr>
              <w:rPr>
                <w:rFonts w:ascii="Arial" w:hAnsi="Arial" w:cs="Arial"/>
                <w:szCs w:val="26"/>
              </w:rPr>
            </w:pPr>
            <w:r w:rsidRPr="008F2206">
              <w:rPr>
                <w:rFonts w:ascii="Arial" w:hAnsi="Arial" w:cs="Arial"/>
                <w:szCs w:val="26"/>
              </w:rPr>
              <w:t>- Họp tổng kết hàng tuần với lớp trưởng và các nhóm truởng khác.</w:t>
            </w:r>
          </w:p>
          <w:p w:rsidR="00055007" w:rsidRPr="008F2206" w:rsidRDefault="00055007" w:rsidP="00B41FA4">
            <w:pPr>
              <w:rPr>
                <w:rFonts w:ascii="Arial" w:hAnsi="Arial" w:cs="Arial"/>
                <w:szCs w:val="26"/>
              </w:rPr>
            </w:pPr>
            <w:r w:rsidRPr="008F2206">
              <w:rPr>
                <w:rFonts w:ascii="Arial" w:hAnsi="Arial" w:cs="Arial"/>
                <w:szCs w:val="26"/>
              </w:rPr>
              <w:t>- Thảo luận và góp ý công việc cần làm trong sprint tiếp theo.</w:t>
            </w:r>
          </w:p>
          <w:p w:rsidR="00055007" w:rsidRPr="008F2206" w:rsidRDefault="00055007" w:rsidP="00B41FA4">
            <w:pPr>
              <w:rPr>
                <w:rFonts w:ascii="Arial" w:hAnsi="Arial" w:cs="Arial"/>
                <w:szCs w:val="26"/>
              </w:rPr>
            </w:pPr>
          </w:p>
        </w:tc>
        <w:tc>
          <w:tcPr>
            <w:tcW w:w="2278" w:type="dxa"/>
            <w:tcBorders>
              <w:top w:val="single" w:sz="4" w:space="0" w:color="auto"/>
              <w:left w:val="single" w:sz="4" w:space="0" w:color="auto"/>
              <w:bottom w:val="single" w:sz="4" w:space="0" w:color="auto"/>
              <w:right w:val="single" w:sz="4" w:space="0" w:color="auto"/>
            </w:tcBorders>
            <w:hideMark/>
          </w:tcPr>
          <w:p w:rsidR="00055007" w:rsidRPr="008F2206" w:rsidRDefault="00055007" w:rsidP="00B41FA4">
            <w:pPr>
              <w:rPr>
                <w:rFonts w:ascii="Arial" w:hAnsi="Arial" w:cs="Arial"/>
                <w:szCs w:val="26"/>
              </w:rPr>
            </w:pPr>
            <w:r w:rsidRPr="008F2206">
              <w:rPr>
                <w:rFonts w:ascii="Arial" w:hAnsi="Arial" w:cs="Arial"/>
                <w:szCs w:val="26"/>
              </w:rPr>
              <w:lastRenderedPageBreak/>
              <w:t>- Tham gia hoàn thiện cơ sở dữ liệu</w:t>
            </w:r>
          </w:p>
          <w:p w:rsidR="00055007" w:rsidRPr="008F2206" w:rsidRDefault="00055007" w:rsidP="00B41FA4">
            <w:pPr>
              <w:rPr>
                <w:rFonts w:ascii="Arial" w:hAnsi="Arial" w:cs="Arial"/>
                <w:szCs w:val="26"/>
              </w:rPr>
            </w:pPr>
            <w:r w:rsidRPr="008F2206">
              <w:rPr>
                <w:rFonts w:ascii="Arial" w:hAnsi="Arial" w:cs="Arial"/>
                <w:szCs w:val="26"/>
              </w:rPr>
              <w:t>-Hộ trợ kỹ thuật cho nhóm</w:t>
            </w:r>
          </w:p>
          <w:p w:rsidR="00055007" w:rsidRPr="008F2206" w:rsidRDefault="00055007" w:rsidP="00B41FA4">
            <w:pPr>
              <w:rPr>
                <w:rFonts w:ascii="Arial" w:hAnsi="Arial" w:cs="Arial"/>
                <w:szCs w:val="26"/>
              </w:rPr>
            </w:pPr>
            <w:r w:rsidRPr="008F2206">
              <w:rPr>
                <w:rFonts w:ascii="Arial" w:hAnsi="Arial" w:cs="Arial"/>
                <w:szCs w:val="26"/>
              </w:rPr>
              <w:t>- Họp tổng kết hàng tuần với lớp trưởng và các nhóm truởng khác.</w:t>
            </w:r>
          </w:p>
          <w:p w:rsidR="00055007" w:rsidRPr="008F2206" w:rsidRDefault="00055007" w:rsidP="00B41FA4">
            <w:pPr>
              <w:rPr>
                <w:rFonts w:ascii="Arial" w:hAnsi="Arial" w:cs="Arial"/>
                <w:szCs w:val="26"/>
              </w:rPr>
            </w:pPr>
            <w:r w:rsidRPr="008F2206">
              <w:rPr>
                <w:rFonts w:ascii="Arial" w:hAnsi="Arial" w:cs="Arial"/>
                <w:szCs w:val="26"/>
              </w:rPr>
              <w:t xml:space="preserve">-Sửa lỗi chức năng ViewModel </w:t>
            </w:r>
            <w:r w:rsidRPr="008F2206">
              <w:rPr>
                <w:rFonts w:ascii="Arial" w:hAnsi="Arial" w:cs="Arial"/>
                <w:szCs w:val="26"/>
              </w:rPr>
              <w:lastRenderedPageBreak/>
              <w:t>RELATE_FAMILY</w:t>
            </w:r>
          </w:p>
        </w:tc>
      </w:tr>
      <w:tr w:rsidR="00055007" w:rsidRPr="008F2206" w:rsidTr="00B41FA4">
        <w:tc>
          <w:tcPr>
            <w:tcW w:w="1211"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Pr>
                <w:rFonts w:ascii="Arial" w:hAnsi="Arial" w:cs="Arial"/>
                <w:szCs w:val="26"/>
              </w:rPr>
              <w:lastRenderedPageBreak/>
              <w:t>Nguyễn Tha</w:t>
            </w:r>
            <w:r w:rsidRPr="008F2206">
              <w:rPr>
                <w:rFonts w:ascii="Arial" w:hAnsi="Arial" w:cs="Arial"/>
                <w:szCs w:val="26"/>
              </w:rPr>
              <w:t>nh Quân</w:t>
            </w:r>
          </w:p>
        </w:tc>
        <w:tc>
          <w:tcPr>
            <w:tcW w:w="1843"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-Tìm hiểu Redmine, Blit</w:t>
            </w:r>
          </w:p>
          <w:p w:rsidR="00055007" w:rsidRPr="008F2206" w:rsidRDefault="00055007" w:rsidP="00B41FA4">
            <w:pPr>
              <w:rPr>
                <w:rFonts w:ascii="Arial" w:hAnsi="Arial" w:cs="Arial"/>
                <w:szCs w:val="26"/>
              </w:rPr>
            </w:pPr>
            <w:r w:rsidRPr="008F2206">
              <w:rPr>
                <w:rFonts w:ascii="Arial" w:hAnsi="Arial" w:cs="Arial"/>
                <w:szCs w:val="26"/>
              </w:rPr>
              <w:t xml:space="preserve">-Tìm hiểu các kỹ thuật phục vụ cho dự án như: quản lý cấu hình, quản trị dự </w:t>
            </w:r>
            <w:r w:rsidRPr="008F2206">
              <w:rPr>
                <w:rFonts w:ascii="Arial" w:hAnsi="Arial" w:cs="Arial"/>
                <w:szCs w:val="26"/>
              </w:rPr>
              <w:lastRenderedPageBreak/>
              <w:t>án, mô hình scrum, CMMI</w:t>
            </w:r>
          </w:p>
          <w:p w:rsidR="00055007" w:rsidRPr="008F2206" w:rsidRDefault="00055007" w:rsidP="00B41FA4">
            <w:pPr>
              <w:rPr>
                <w:rFonts w:ascii="Arial" w:hAnsi="Arial" w:cs="Arial"/>
                <w:szCs w:val="26"/>
              </w:rPr>
            </w:pPr>
            <w:r w:rsidRPr="008F2206">
              <w:rPr>
                <w:rFonts w:ascii="Arial" w:hAnsi="Arial" w:cs="Arial"/>
                <w:szCs w:val="26"/>
              </w:rPr>
              <w:t xml:space="preserve">-Tìm hiểu framework project </w:t>
            </w:r>
          </w:p>
          <w:p w:rsidR="00055007" w:rsidRPr="008F2206" w:rsidRDefault="00055007" w:rsidP="00B41FA4">
            <w:pPr>
              <w:rPr>
                <w:rFonts w:ascii="Arial" w:hAnsi="Arial" w:cs="Arial"/>
                <w:szCs w:val="26"/>
              </w:rPr>
            </w:pPr>
            <w:r w:rsidRPr="008F2206">
              <w:rPr>
                <w:rFonts w:ascii="Arial" w:hAnsi="Arial" w:cs="Arial"/>
                <w:szCs w:val="26"/>
              </w:rPr>
              <w:t>-Tham gia buổi training tại công ty GSoft</w:t>
            </w:r>
          </w:p>
          <w:p w:rsidR="00055007" w:rsidRPr="008F2206" w:rsidRDefault="00055007" w:rsidP="00B41FA4">
            <w:pPr>
              <w:rPr>
                <w:rFonts w:ascii="Arial" w:hAnsi="Arial" w:cs="Arial"/>
                <w:szCs w:val="26"/>
              </w:rPr>
            </w:pPr>
            <w:r w:rsidRPr="008F2206">
              <w:rPr>
                <w:rFonts w:ascii="Arial" w:hAnsi="Arial" w:cs="Arial"/>
                <w:szCs w:val="26"/>
              </w:rPr>
              <w:t>-Tiến hành training lại cho các thành viên</w:t>
            </w:r>
          </w:p>
          <w:p w:rsidR="00055007" w:rsidRPr="008F2206" w:rsidRDefault="00055007" w:rsidP="00B41FA4">
            <w:pPr>
              <w:rPr>
                <w:rFonts w:ascii="Arial" w:hAnsi="Arial" w:cs="Arial"/>
                <w:szCs w:val="26"/>
              </w:rPr>
            </w:pPr>
            <w:r w:rsidRPr="008F2206">
              <w:rPr>
                <w:rFonts w:ascii="Arial" w:hAnsi="Arial" w:cs="Arial"/>
                <w:szCs w:val="26"/>
              </w:rPr>
              <w:t xml:space="preserve">-Tìm hiểu Silverlight, MVVM </w:t>
            </w:r>
          </w:p>
          <w:p w:rsidR="00055007" w:rsidRPr="008F2206" w:rsidRDefault="00055007" w:rsidP="00B41FA4">
            <w:pPr>
              <w:rPr>
                <w:rFonts w:ascii="Arial" w:hAnsi="Arial" w:cs="Arial"/>
                <w:szCs w:val="26"/>
              </w:rPr>
            </w:pPr>
            <w:r w:rsidRPr="008F2206">
              <w:rPr>
                <w:rFonts w:ascii="Arial" w:hAnsi="Arial" w:cs="Arial"/>
                <w:szCs w:val="26"/>
              </w:rPr>
              <w:t xml:space="preserve">-Cài đặt môi trường thực hiện dự án </w:t>
            </w:r>
          </w:p>
          <w:p w:rsidR="00055007" w:rsidRPr="008F2206" w:rsidRDefault="00055007" w:rsidP="00B41FA4">
            <w:pPr>
              <w:rPr>
                <w:rFonts w:ascii="Arial" w:hAnsi="Arial" w:cs="Arial"/>
                <w:szCs w:val="26"/>
              </w:rPr>
            </w:pPr>
            <w:r w:rsidRPr="008F2206">
              <w:rPr>
                <w:rFonts w:ascii="Arial" w:hAnsi="Arial" w:cs="Arial"/>
                <w:szCs w:val="26"/>
              </w:rPr>
              <w:t>-Thảo luận trao đổi với các thành viên</w:t>
            </w:r>
          </w:p>
          <w:p w:rsidR="00055007" w:rsidRPr="008F2206" w:rsidRDefault="00055007" w:rsidP="00B41FA4">
            <w:pPr>
              <w:rPr>
                <w:rFonts w:ascii="Arial" w:hAnsi="Arial" w:cs="Arial"/>
                <w:szCs w:val="26"/>
              </w:rPr>
            </w:pPr>
            <w:r w:rsidRPr="008F2206">
              <w:rPr>
                <w:rFonts w:ascii="Arial" w:hAnsi="Arial" w:cs="Arial"/>
                <w:szCs w:val="26"/>
              </w:rPr>
              <w:t xml:space="preserve">-Clone project về bằng SourceTree để tìm hiểu </w:t>
            </w:r>
            <w:r w:rsidRPr="008F2206">
              <w:rPr>
                <w:rFonts w:ascii="Arial" w:hAnsi="Arial" w:cs="Arial"/>
                <w:szCs w:val="26"/>
              </w:rPr>
              <w:lastRenderedPageBreak/>
              <w:t>cấu trúc project</w:t>
            </w:r>
          </w:p>
        </w:tc>
        <w:tc>
          <w:tcPr>
            <w:tcW w:w="2409"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-Thiết kế giao diện: HR_DISCONTINUE</w:t>
            </w:r>
          </w:p>
          <w:p w:rsidR="00055007" w:rsidRPr="008F2206" w:rsidRDefault="00055007" w:rsidP="00B41FA4">
            <w:pPr>
              <w:rPr>
                <w:rFonts w:ascii="Arial" w:hAnsi="Arial" w:cs="Arial"/>
                <w:szCs w:val="26"/>
              </w:rPr>
            </w:pPr>
            <w:r w:rsidRPr="008F2206">
              <w:rPr>
                <w:rFonts w:ascii="Arial" w:hAnsi="Arial" w:cs="Arial"/>
                <w:szCs w:val="26"/>
              </w:rPr>
              <w:t xml:space="preserve">-Tìm hiểu các loại chứng từ, các loại tài khoản, cách lập phiếu thu và chi </w:t>
            </w:r>
            <w:r w:rsidRPr="008F2206">
              <w:rPr>
                <w:rFonts w:ascii="Arial" w:hAnsi="Arial" w:cs="Arial"/>
                <w:szCs w:val="26"/>
              </w:rPr>
              <w:lastRenderedPageBreak/>
              <w:t>tiền mặt</w:t>
            </w:r>
          </w:p>
          <w:p w:rsidR="00055007" w:rsidRPr="008F2206" w:rsidRDefault="00055007" w:rsidP="00B41FA4">
            <w:pPr>
              <w:rPr>
                <w:rFonts w:ascii="Arial" w:hAnsi="Arial" w:cs="Arial"/>
                <w:szCs w:val="26"/>
              </w:rPr>
            </w:pPr>
            <w:r w:rsidRPr="008F2206">
              <w:rPr>
                <w:rFonts w:ascii="Arial" w:hAnsi="Arial" w:cs="Arial"/>
                <w:szCs w:val="26"/>
              </w:rPr>
              <w:t xml:space="preserve">- Phân chia công việc trên Bitrix24. </w:t>
            </w:r>
          </w:p>
          <w:p w:rsidR="00055007" w:rsidRPr="008F2206" w:rsidRDefault="00055007" w:rsidP="00B41FA4">
            <w:pPr>
              <w:rPr>
                <w:rFonts w:ascii="Arial" w:hAnsi="Arial" w:cs="Arial"/>
                <w:szCs w:val="26"/>
              </w:rPr>
            </w:pPr>
            <w:r w:rsidRPr="008F2206">
              <w:rPr>
                <w:rFonts w:ascii="Arial" w:hAnsi="Arial" w:cs="Arial"/>
                <w:szCs w:val="26"/>
              </w:rPr>
              <w:t>-Nghiên cứu công nghệ quản lý dự án Blit và công cụ SourceTree</w:t>
            </w:r>
          </w:p>
          <w:p w:rsidR="00055007" w:rsidRPr="008F2206" w:rsidRDefault="00055007" w:rsidP="00B41FA4">
            <w:pPr>
              <w:rPr>
                <w:rFonts w:ascii="Arial" w:hAnsi="Arial" w:cs="Arial"/>
                <w:szCs w:val="26"/>
              </w:rPr>
            </w:pPr>
            <w:r w:rsidRPr="008F2206">
              <w:rPr>
                <w:rFonts w:ascii="Arial" w:hAnsi="Arial" w:cs="Arial"/>
                <w:szCs w:val="26"/>
              </w:rPr>
              <w:t>-Tạo nhánh riêng cho nhóm trên Blit sever và push các project của nhóm làm theo từng sprint</w:t>
            </w:r>
          </w:p>
          <w:p w:rsidR="00055007" w:rsidRPr="008F2206" w:rsidRDefault="00055007" w:rsidP="00B41FA4">
            <w:pPr>
              <w:rPr>
                <w:rFonts w:ascii="Arial" w:hAnsi="Arial" w:cs="Arial"/>
                <w:szCs w:val="26"/>
              </w:rPr>
            </w:pPr>
          </w:p>
        </w:tc>
        <w:tc>
          <w:tcPr>
            <w:tcW w:w="2694"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-Code chức năng ViewModel cho HR_DISCONTINUE mà cụ thể là các lớp và các interface</w:t>
            </w:r>
          </w:p>
          <w:p w:rsidR="00055007" w:rsidRPr="008F2206" w:rsidRDefault="00055007" w:rsidP="00B41FA4">
            <w:pPr>
              <w:rPr>
                <w:rFonts w:ascii="Arial" w:hAnsi="Arial" w:cs="Arial"/>
                <w:szCs w:val="26"/>
              </w:rPr>
            </w:pPr>
          </w:p>
          <w:p w:rsidR="00055007" w:rsidRPr="008F2206" w:rsidRDefault="00055007" w:rsidP="00B41FA4">
            <w:pPr>
              <w:rPr>
                <w:rFonts w:ascii="Arial" w:hAnsi="Arial" w:cs="Arial"/>
                <w:szCs w:val="26"/>
              </w:rPr>
            </w:pPr>
          </w:p>
        </w:tc>
        <w:tc>
          <w:tcPr>
            <w:tcW w:w="2278"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Sửa lỗi code chức năng ViewModel cho HR_DISCONTINUE mà cụ thể là các lớp và các interface</w:t>
            </w:r>
          </w:p>
          <w:p w:rsidR="00055007" w:rsidRPr="008F2206" w:rsidRDefault="00055007" w:rsidP="00B41FA4">
            <w:pPr>
              <w:rPr>
                <w:rFonts w:ascii="Arial" w:hAnsi="Arial" w:cs="Arial"/>
                <w:szCs w:val="26"/>
              </w:rPr>
            </w:pPr>
          </w:p>
        </w:tc>
      </w:tr>
      <w:tr w:rsidR="00055007" w:rsidRPr="008F2206" w:rsidTr="00B41FA4">
        <w:tc>
          <w:tcPr>
            <w:tcW w:w="1211"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Dương Vĩnh Nghĩa</w:t>
            </w:r>
          </w:p>
        </w:tc>
        <w:tc>
          <w:tcPr>
            <w:tcW w:w="1843"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-Tìm hiểu nghiệp vụ</w:t>
            </w:r>
          </w:p>
          <w:p w:rsidR="00055007" w:rsidRPr="008F2206" w:rsidRDefault="00055007" w:rsidP="00B41FA4">
            <w:pPr>
              <w:rPr>
                <w:rFonts w:ascii="Arial" w:hAnsi="Arial" w:cs="Arial"/>
                <w:szCs w:val="26"/>
              </w:rPr>
            </w:pPr>
            <w:r w:rsidRPr="008F2206">
              <w:rPr>
                <w:rFonts w:ascii="Arial" w:hAnsi="Arial" w:cs="Arial"/>
                <w:szCs w:val="26"/>
              </w:rPr>
              <w:t>-Tìm hiểu công nghệ Silverlight, mô hình MVVM, lập trình hướng dịch vụ với WCF</w:t>
            </w:r>
          </w:p>
          <w:p w:rsidR="00055007" w:rsidRPr="008F2206" w:rsidRDefault="00055007" w:rsidP="00B41FA4">
            <w:pPr>
              <w:rPr>
                <w:rFonts w:ascii="Arial" w:hAnsi="Arial" w:cs="Arial"/>
                <w:szCs w:val="26"/>
                <w:lang w:val="fr-FR"/>
              </w:rPr>
            </w:pPr>
          </w:p>
        </w:tc>
        <w:tc>
          <w:tcPr>
            <w:tcW w:w="2409"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lang w:val="fr-FR"/>
              </w:rPr>
            </w:pPr>
            <w:r w:rsidRPr="008F2206">
              <w:rPr>
                <w:rFonts w:ascii="Arial" w:hAnsi="Arial" w:cs="Arial"/>
                <w:szCs w:val="26"/>
                <w:lang w:val="fr-FR"/>
              </w:rPr>
              <w:t xml:space="preserve">-Thiết kế database </w:t>
            </w:r>
          </w:p>
          <w:p w:rsidR="00055007" w:rsidRPr="008F2206" w:rsidRDefault="00055007" w:rsidP="00B41FA4">
            <w:pPr>
              <w:rPr>
                <w:rFonts w:ascii="Arial" w:hAnsi="Arial" w:cs="Arial"/>
                <w:szCs w:val="26"/>
                <w:lang w:val="fr-FR"/>
              </w:rPr>
            </w:pPr>
            <w:r w:rsidRPr="008F2206">
              <w:rPr>
                <w:rFonts w:ascii="Arial" w:hAnsi="Arial" w:cs="Arial"/>
                <w:szCs w:val="26"/>
                <w:lang w:val="fr-FR"/>
              </w:rPr>
              <w:t>Cho tất cả nhóm</w:t>
            </w:r>
          </w:p>
          <w:p w:rsidR="00055007" w:rsidRPr="008F2206" w:rsidRDefault="00055007" w:rsidP="00B41FA4">
            <w:pPr>
              <w:rPr>
                <w:rFonts w:ascii="Arial" w:hAnsi="Arial" w:cs="Arial"/>
                <w:szCs w:val="26"/>
                <w:lang w:val="fr-FR"/>
              </w:rPr>
            </w:pPr>
            <w:r w:rsidRPr="008F2206">
              <w:rPr>
                <w:rFonts w:ascii="Arial" w:hAnsi="Arial" w:cs="Arial"/>
                <w:szCs w:val="26"/>
                <w:lang w:val="fr-FR"/>
              </w:rPr>
              <w:t>-Trao đổi với nhóm trưởng để thống nhất database, viết các store</w:t>
            </w:r>
          </w:p>
          <w:p w:rsidR="00055007" w:rsidRPr="008F2206" w:rsidRDefault="00055007" w:rsidP="00B41FA4">
            <w:pPr>
              <w:rPr>
                <w:rFonts w:ascii="Arial" w:hAnsi="Arial" w:cs="Arial"/>
                <w:szCs w:val="26"/>
              </w:rPr>
            </w:pPr>
          </w:p>
        </w:tc>
        <w:tc>
          <w:tcPr>
            <w:tcW w:w="2694"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 xml:space="preserve">-Xử lý phần viewmodel cho HR_RECRUITMENT </w:t>
            </w:r>
          </w:p>
          <w:p w:rsidR="00055007" w:rsidRPr="008F2206" w:rsidRDefault="00055007" w:rsidP="00B41FA4">
            <w:pPr>
              <w:rPr>
                <w:rFonts w:ascii="Arial" w:hAnsi="Arial" w:cs="Arial"/>
                <w:szCs w:val="26"/>
              </w:rPr>
            </w:pPr>
          </w:p>
        </w:tc>
        <w:tc>
          <w:tcPr>
            <w:tcW w:w="2278"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-Kiểm tra lại về table, store, cách cài đặt server và cập nhật giao diện cho phù hợp</w:t>
            </w:r>
          </w:p>
          <w:p w:rsidR="00055007" w:rsidRPr="008F2206" w:rsidRDefault="00055007" w:rsidP="00B41FA4">
            <w:pPr>
              <w:rPr>
                <w:rFonts w:ascii="Arial" w:hAnsi="Arial" w:cs="Arial"/>
                <w:szCs w:val="26"/>
              </w:rPr>
            </w:pPr>
            <w:r w:rsidRPr="008F2206">
              <w:rPr>
                <w:rFonts w:ascii="Arial" w:hAnsi="Arial" w:cs="Arial"/>
                <w:szCs w:val="26"/>
              </w:rPr>
              <w:t>-Kiểm thử chức năng và giao lại code cho nhóm trưởng</w:t>
            </w:r>
          </w:p>
          <w:p w:rsidR="00055007" w:rsidRPr="008F2206" w:rsidRDefault="00055007" w:rsidP="00B41FA4">
            <w:pPr>
              <w:rPr>
                <w:rFonts w:ascii="Arial" w:hAnsi="Arial" w:cs="Arial"/>
                <w:szCs w:val="26"/>
              </w:rPr>
            </w:pPr>
            <w:r w:rsidRPr="008F2206">
              <w:rPr>
                <w:rFonts w:ascii="Arial" w:hAnsi="Arial" w:cs="Arial"/>
                <w:szCs w:val="26"/>
              </w:rPr>
              <w:t>-Sửa lỗi code chức năng ViewModel cho HR_RECRUITMENT mà cụ thể là các lớp và các interface</w:t>
            </w:r>
          </w:p>
          <w:p w:rsidR="00055007" w:rsidRPr="008F2206" w:rsidRDefault="00055007" w:rsidP="00B41FA4">
            <w:pPr>
              <w:rPr>
                <w:rFonts w:ascii="Arial" w:hAnsi="Arial" w:cs="Arial"/>
                <w:szCs w:val="26"/>
              </w:rPr>
            </w:pPr>
          </w:p>
          <w:p w:rsidR="00055007" w:rsidRPr="008F2206" w:rsidRDefault="00055007" w:rsidP="00B41FA4">
            <w:pPr>
              <w:rPr>
                <w:rFonts w:ascii="Arial" w:hAnsi="Arial" w:cs="Arial"/>
                <w:szCs w:val="26"/>
              </w:rPr>
            </w:pPr>
          </w:p>
          <w:p w:rsidR="00055007" w:rsidRPr="008F2206" w:rsidRDefault="00055007" w:rsidP="00B41FA4">
            <w:pPr>
              <w:rPr>
                <w:rFonts w:ascii="Arial" w:hAnsi="Arial" w:cs="Arial"/>
                <w:szCs w:val="26"/>
              </w:rPr>
            </w:pPr>
          </w:p>
        </w:tc>
      </w:tr>
      <w:tr w:rsidR="00055007" w:rsidRPr="008F2206" w:rsidTr="00B41FA4">
        <w:tc>
          <w:tcPr>
            <w:tcW w:w="1211"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Trần Tấn Ngọc</w:t>
            </w:r>
          </w:p>
        </w:tc>
        <w:tc>
          <w:tcPr>
            <w:tcW w:w="1843"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-Tham gia buổi Trainning nhóm.</w:t>
            </w:r>
          </w:p>
          <w:p w:rsidR="00055007" w:rsidRPr="008F2206" w:rsidRDefault="00055007" w:rsidP="00B41FA4">
            <w:pPr>
              <w:rPr>
                <w:rFonts w:ascii="Arial" w:hAnsi="Arial" w:cs="Arial"/>
                <w:szCs w:val="26"/>
              </w:rPr>
            </w:pPr>
            <w:r w:rsidRPr="008F2206">
              <w:rPr>
                <w:rFonts w:ascii="Arial" w:hAnsi="Arial" w:cs="Arial"/>
                <w:szCs w:val="26"/>
              </w:rPr>
              <w:t xml:space="preserve">- Cài đặt môi trường phát </w:t>
            </w:r>
            <w:r w:rsidRPr="008F2206">
              <w:rPr>
                <w:rFonts w:ascii="Arial" w:hAnsi="Arial" w:cs="Arial"/>
                <w:szCs w:val="26"/>
              </w:rPr>
              <w:lastRenderedPageBreak/>
              <w:t>triển.</w:t>
            </w:r>
          </w:p>
          <w:p w:rsidR="00055007" w:rsidRPr="008F2206" w:rsidRDefault="00055007" w:rsidP="00B41FA4">
            <w:pPr>
              <w:rPr>
                <w:rFonts w:ascii="Arial" w:hAnsi="Arial" w:cs="Arial"/>
                <w:szCs w:val="26"/>
              </w:rPr>
            </w:pPr>
            <w:r w:rsidRPr="008F2206">
              <w:rPr>
                <w:rFonts w:ascii="Arial" w:hAnsi="Arial" w:cs="Arial"/>
                <w:szCs w:val="26"/>
              </w:rPr>
              <w:t>- Xem các video hướng dẫn của lớp.</w:t>
            </w:r>
          </w:p>
          <w:p w:rsidR="00055007" w:rsidRPr="008F2206" w:rsidRDefault="00055007" w:rsidP="00B41FA4">
            <w:pPr>
              <w:rPr>
                <w:rFonts w:ascii="Arial" w:hAnsi="Arial" w:cs="Arial"/>
                <w:szCs w:val="26"/>
              </w:rPr>
            </w:pPr>
            <w:r w:rsidRPr="008F2206">
              <w:rPr>
                <w:rFonts w:ascii="Arial" w:hAnsi="Arial" w:cs="Arial"/>
                <w:szCs w:val="26"/>
              </w:rPr>
              <w:t>-Tham gia thảo luận và trao đổi đều đặn với các thành viên của nhóm trên mạng xã hội như Bitrix24, Facebook</w:t>
            </w:r>
          </w:p>
        </w:tc>
        <w:tc>
          <w:tcPr>
            <w:tcW w:w="2409"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 xml:space="preserve">-Tìm hiểu nghiệp vụ </w:t>
            </w:r>
          </w:p>
          <w:p w:rsidR="00055007" w:rsidRPr="008F2206" w:rsidRDefault="00055007" w:rsidP="00B41FA4">
            <w:pPr>
              <w:rPr>
                <w:rFonts w:ascii="Arial" w:hAnsi="Arial" w:cs="Arial"/>
                <w:szCs w:val="26"/>
              </w:rPr>
            </w:pPr>
          </w:p>
          <w:p w:rsidR="00055007" w:rsidRPr="008F2206" w:rsidRDefault="00055007" w:rsidP="00B41FA4">
            <w:pPr>
              <w:rPr>
                <w:rFonts w:ascii="Arial" w:hAnsi="Arial" w:cs="Arial"/>
                <w:szCs w:val="26"/>
              </w:rPr>
            </w:pPr>
            <w:r w:rsidRPr="008F2206">
              <w:rPr>
                <w:rFonts w:ascii="Arial" w:hAnsi="Arial" w:cs="Arial"/>
                <w:szCs w:val="26"/>
              </w:rPr>
              <w:t>Xây dựng giao diện cho nghiệp vụ</w:t>
            </w:r>
          </w:p>
        </w:tc>
        <w:tc>
          <w:tcPr>
            <w:tcW w:w="2694"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lang w:val="fr-FR"/>
              </w:rPr>
            </w:pPr>
            <w:r w:rsidRPr="008F2206">
              <w:rPr>
                <w:rFonts w:ascii="Arial" w:hAnsi="Arial" w:cs="Arial"/>
                <w:szCs w:val="26"/>
                <w:lang w:val="fr-FR"/>
              </w:rPr>
              <w:t>-</w:t>
            </w:r>
            <w:r w:rsidRPr="008F2206">
              <w:rPr>
                <w:rFonts w:ascii="Arial" w:hAnsi="Arial" w:cs="Arial"/>
                <w:szCs w:val="26"/>
              </w:rPr>
              <w:t xml:space="preserve"> Xử lý phần viewmodel cho HR_CONTRACT, HR_CONTRACT_TYPE</w:t>
            </w:r>
          </w:p>
        </w:tc>
        <w:tc>
          <w:tcPr>
            <w:tcW w:w="2278"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lang w:val="fr-FR"/>
              </w:rPr>
            </w:pPr>
            <w:r w:rsidRPr="008F2206">
              <w:rPr>
                <w:rFonts w:ascii="Arial" w:hAnsi="Arial" w:cs="Arial"/>
                <w:szCs w:val="26"/>
                <w:lang w:val="fr-FR"/>
              </w:rPr>
              <w:t xml:space="preserve">Viết viewmodel cho chức năng </w:t>
            </w:r>
            <w:r w:rsidRPr="008F2206">
              <w:rPr>
                <w:rFonts w:ascii="Arial" w:hAnsi="Arial" w:cs="Arial"/>
                <w:szCs w:val="26"/>
              </w:rPr>
              <w:t>viewmodel cho HR_CONTRACT, HR_CONTRACT_TYPE</w:t>
            </w:r>
          </w:p>
        </w:tc>
      </w:tr>
      <w:tr w:rsidR="00055007" w:rsidRPr="008F2206" w:rsidTr="00B41FA4">
        <w:tc>
          <w:tcPr>
            <w:tcW w:w="1211"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Lê Quốc Huy</w:t>
            </w:r>
          </w:p>
        </w:tc>
        <w:tc>
          <w:tcPr>
            <w:tcW w:w="1843"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-Tìm hiểu về cách sử dụng quản lý dự án, làm việc nhóm (redmine, github, bitrix24, …)</w:t>
            </w:r>
          </w:p>
          <w:p w:rsidR="00055007" w:rsidRPr="008F2206" w:rsidRDefault="00055007" w:rsidP="00B41FA4">
            <w:pPr>
              <w:rPr>
                <w:rFonts w:ascii="Arial" w:hAnsi="Arial" w:cs="Arial"/>
                <w:szCs w:val="26"/>
              </w:rPr>
            </w:pPr>
            <w:r w:rsidRPr="008F2206">
              <w:rPr>
                <w:rFonts w:ascii="Arial" w:hAnsi="Arial" w:cs="Arial"/>
                <w:szCs w:val="26"/>
              </w:rPr>
              <w:t>-Tìm hiểu framework thông qua buổi tranning của nhóm</w:t>
            </w:r>
          </w:p>
          <w:p w:rsidR="00055007" w:rsidRPr="008F2206" w:rsidRDefault="00055007" w:rsidP="00B41FA4">
            <w:pPr>
              <w:rPr>
                <w:rFonts w:ascii="Arial" w:hAnsi="Arial" w:cs="Arial"/>
                <w:szCs w:val="26"/>
              </w:rPr>
            </w:pPr>
            <w:r w:rsidRPr="008F2206">
              <w:rPr>
                <w:rFonts w:ascii="Arial" w:hAnsi="Arial" w:cs="Arial"/>
                <w:szCs w:val="26"/>
              </w:rPr>
              <w:lastRenderedPageBreak/>
              <w:t>-Tìm hiểu công nghệ WCF, WPF, MVVM Framework</w:t>
            </w:r>
          </w:p>
          <w:p w:rsidR="00055007" w:rsidRPr="008F2206" w:rsidRDefault="00055007" w:rsidP="00B41FA4">
            <w:pPr>
              <w:rPr>
                <w:rFonts w:ascii="Arial" w:hAnsi="Arial" w:cs="Arial"/>
                <w:szCs w:val="26"/>
              </w:rPr>
            </w:pPr>
            <w:r w:rsidRPr="008F2206">
              <w:rPr>
                <w:rFonts w:ascii="Arial" w:hAnsi="Arial" w:cs="Arial"/>
                <w:szCs w:val="26"/>
              </w:rPr>
              <w:t>-Clone project về bằng SourceTree để tìm hiểu cấu trúc project</w:t>
            </w:r>
          </w:p>
        </w:tc>
        <w:tc>
          <w:tcPr>
            <w:tcW w:w="2409"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-Tìm hiểu nghiệp vụ bằng cấp chứng chỉ</w:t>
            </w:r>
          </w:p>
          <w:p w:rsidR="00055007" w:rsidRPr="008F2206" w:rsidRDefault="00055007" w:rsidP="00B41FA4">
            <w:pPr>
              <w:rPr>
                <w:rFonts w:ascii="Arial" w:hAnsi="Arial" w:cs="Arial"/>
                <w:szCs w:val="26"/>
              </w:rPr>
            </w:pPr>
            <w:r w:rsidRPr="008F2206">
              <w:rPr>
                <w:rFonts w:ascii="Arial" w:hAnsi="Arial" w:cs="Arial"/>
                <w:szCs w:val="26"/>
              </w:rPr>
              <w:t>-Xây dựng giao diện cho nghiệp vụ bằng cấp chính chỉ</w:t>
            </w:r>
          </w:p>
          <w:p w:rsidR="00055007" w:rsidRPr="008F2206" w:rsidRDefault="00055007" w:rsidP="00B41FA4">
            <w:pPr>
              <w:rPr>
                <w:rFonts w:ascii="Arial" w:hAnsi="Arial" w:cs="Arial"/>
                <w:szCs w:val="26"/>
              </w:rPr>
            </w:pPr>
            <w:r w:rsidRPr="008F2206">
              <w:rPr>
                <w:rFonts w:ascii="Arial" w:hAnsi="Arial" w:cs="Arial"/>
                <w:szCs w:val="26"/>
              </w:rPr>
              <w:t>-Trao đổi với các thành viên về nghiệp vụ và giao diện</w:t>
            </w:r>
          </w:p>
        </w:tc>
        <w:tc>
          <w:tcPr>
            <w:tcW w:w="2694"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 Xử lý phần viewmodel cho HR_DIPLOMA_CHITvà interface</w:t>
            </w:r>
          </w:p>
        </w:tc>
        <w:tc>
          <w:tcPr>
            <w:tcW w:w="2278"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-Viết viewmodel cho chức năng HR_DIPLOMA_CHIT</w:t>
            </w:r>
          </w:p>
        </w:tc>
      </w:tr>
      <w:tr w:rsidR="00055007" w:rsidRPr="008F2206" w:rsidTr="00B41FA4">
        <w:tc>
          <w:tcPr>
            <w:tcW w:w="1211"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Lê Tuấn Vũ</w:t>
            </w:r>
          </w:p>
        </w:tc>
        <w:tc>
          <w:tcPr>
            <w:tcW w:w="1843"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-Tìm hiểu về cách sử dụng quản lý dự án, làm việc nhóm (redmine, github, bitrix24, …)</w:t>
            </w:r>
          </w:p>
          <w:p w:rsidR="00055007" w:rsidRPr="008F2206" w:rsidRDefault="00055007" w:rsidP="00B41FA4">
            <w:pPr>
              <w:rPr>
                <w:rFonts w:ascii="Arial" w:hAnsi="Arial" w:cs="Arial"/>
                <w:szCs w:val="26"/>
              </w:rPr>
            </w:pPr>
            <w:r w:rsidRPr="008F2206">
              <w:rPr>
                <w:rFonts w:ascii="Arial" w:hAnsi="Arial" w:cs="Arial"/>
                <w:szCs w:val="26"/>
              </w:rPr>
              <w:t>-Tìm hiểu framework thông qua buổi tranning của nhóm</w:t>
            </w:r>
          </w:p>
          <w:p w:rsidR="00055007" w:rsidRPr="008F2206" w:rsidRDefault="00055007" w:rsidP="00B41FA4">
            <w:pPr>
              <w:rPr>
                <w:rFonts w:ascii="Arial" w:hAnsi="Arial" w:cs="Arial"/>
                <w:szCs w:val="26"/>
              </w:rPr>
            </w:pPr>
            <w:r w:rsidRPr="008F2206">
              <w:rPr>
                <w:rFonts w:ascii="Arial" w:hAnsi="Arial" w:cs="Arial"/>
                <w:szCs w:val="26"/>
              </w:rPr>
              <w:t xml:space="preserve">-Tìm hiểu công nghệ WCF, WPF, MVVM </w:t>
            </w:r>
            <w:r w:rsidRPr="008F2206">
              <w:rPr>
                <w:rFonts w:ascii="Arial" w:hAnsi="Arial" w:cs="Arial"/>
                <w:szCs w:val="26"/>
              </w:rPr>
              <w:lastRenderedPageBreak/>
              <w:t>Framework</w:t>
            </w:r>
          </w:p>
          <w:p w:rsidR="00055007" w:rsidRPr="008F2206" w:rsidRDefault="00055007" w:rsidP="00B41FA4">
            <w:pPr>
              <w:rPr>
                <w:rFonts w:ascii="Arial" w:hAnsi="Arial" w:cs="Arial"/>
                <w:szCs w:val="26"/>
              </w:rPr>
            </w:pPr>
            <w:r w:rsidRPr="008F2206">
              <w:rPr>
                <w:rFonts w:ascii="Arial" w:hAnsi="Arial" w:cs="Arial"/>
                <w:szCs w:val="26"/>
              </w:rPr>
              <w:t>-Clone project về bằng SourceTree để tìm hiểu cấu trúc project</w:t>
            </w:r>
          </w:p>
        </w:tc>
        <w:tc>
          <w:tcPr>
            <w:tcW w:w="2409"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lastRenderedPageBreak/>
              <w:t>-Tìm hiểu nghiệp vụ quá trình làm việc</w:t>
            </w:r>
          </w:p>
          <w:p w:rsidR="00055007" w:rsidRPr="008F2206" w:rsidRDefault="00055007" w:rsidP="00B41FA4">
            <w:pPr>
              <w:rPr>
                <w:rFonts w:ascii="Arial" w:hAnsi="Arial" w:cs="Arial"/>
                <w:szCs w:val="26"/>
              </w:rPr>
            </w:pPr>
            <w:r w:rsidRPr="008F2206">
              <w:rPr>
                <w:rFonts w:ascii="Arial" w:hAnsi="Arial" w:cs="Arial"/>
                <w:szCs w:val="26"/>
              </w:rPr>
              <w:t>-Xây dựng giao diện cho nghiệp vụ quá trình làm việc</w:t>
            </w:r>
          </w:p>
          <w:p w:rsidR="00055007" w:rsidRPr="008F2206" w:rsidRDefault="00055007" w:rsidP="00B41FA4">
            <w:pPr>
              <w:rPr>
                <w:rFonts w:ascii="Arial" w:hAnsi="Arial" w:cs="Arial"/>
                <w:szCs w:val="26"/>
              </w:rPr>
            </w:pPr>
            <w:r w:rsidRPr="008F2206">
              <w:rPr>
                <w:rFonts w:ascii="Arial" w:hAnsi="Arial" w:cs="Arial"/>
                <w:szCs w:val="26"/>
              </w:rPr>
              <w:t>-Trao đổi với các thành viên về nghiệp vụ và giao diện</w:t>
            </w:r>
          </w:p>
        </w:tc>
        <w:tc>
          <w:tcPr>
            <w:tcW w:w="2694"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 Xử lý phần viewmodel cho HR_WORKPROCESS interface</w:t>
            </w:r>
          </w:p>
        </w:tc>
        <w:tc>
          <w:tcPr>
            <w:tcW w:w="2278" w:type="dxa"/>
            <w:tcBorders>
              <w:top w:val="single" w:sz="4" w:space="0" w:color="auto"/>
              <w:left w:val="single" w:sz="4" w:space="0" w:color="auto"/>
              <w:bottom w:val="single" w:sz="4" w:space="0" w:color="auto"/>
              <w:right w:val="single" w:sz="4" w:space="0" w:color="auto"/>
            </w:tcBorders>
          </w:tcPr>
          <w:p w:rsidR="00055007" w:rsidRPr="008F2206" w:rsidRDefault="00055007" w:rsidP="00B41FA4">
            <w:pPr>
              <w:rPr>
                <w:rFonts w:ascii="Arial" w:hAnsi="Arial" w:cs="Arial"/>
                <w:szCs w:val="26"/>
              </w:rPr>
            </w:pPr>
            <w:r w:rsidRPr="008F2206">
              <w:rPr>
                <w:rFonts w:ascii="Arial" w:hAnsi="Arial" w:cs="Arial"/>
                <w:szCs w:val="26"/>
              </w:rPr>
              <w:t>- Xử lý phần viewmodel cho HR_WORKPROCESS interface</w:t>
            </w:r>
          </w:p>
        </w:tc>
      </w:tr>
    </w:tbl>
    <w:p w:rsidR="00055007" w:rsidRPr="008F2206" w:rsidRDefault="00055007" w:rsidP="00055007">
      <w:pPr>
        <w:jc w:val="both"/>
        <w:rPr>
          <w:rFonts w:ascii="Arial" w:hAnsi="Arial" w:cs="Arial"/>
          <w:szCs w:val="26"/>
        </w:rPr>
      </w:pPr>
    </w:p>
    <w:p w:rsidR="00055007" w:rsidRPr="008F2206" w:rsidRDefault="00055007" w:rsidP="00055007">
      <w:pPr>
        <w:jc w:val="both"/>
        <w:rPr>
          <w:rFonts w:ascii="Arial" w:hAnsi="Arial" w:cs="Arial"/>
          <w:szCs w:val="26"/>
        </w:rPr>
      </w:pPr>
      <w:r>
        <w:rPr>
          <w:rFonts w:ascii="Arial" w:hAnsi="Arial" w:cs="Arial"/>
          <w:szCs w:val="26"/>
        </w:rPr>
        <w:t>III</w:t>
      </w:r>
      <w:r w:rsidRPr="008F2206">
        <w:rPr>
          <w:rFonts w:ascii="Arial" w:hAnsi="Arial" w:cs="Arial"/>
          <w:szCs w:val="26"/>
        </w:rPr>
        <w:t xml:space="preserve"> – </w:t>
      </w:r>
      <w:r>
        <w:rPr>
          <w:rFonts w:ascii="Arial" w:hAnsi="Arial" w:cs="Arial"/>
          <w:szCs w:val="26"/>
        </w:rPr>
        <w:t>T</w:t>
      </w:r>
      <w:r w:rsidRPr="008F2206">
        <w:rPr>
          <w:rFonts w:ascii="Arial" w:hAnsi="Arial" w:cs="Arial"/>
          <w:szCs w:val="26"/>
        </w:rPr>
        <w:t>ổng kết</w:t>
      </w:r>
      <w:r>
        <w:rPr>
          <w:rFonts w:ascii="Arial" w:hAnsi="Arial" w:cs="Arial"/>
          <w:szCs w:val="26"/>
        </w:rPr>
        <w:t xml:space="preserve"> môn học</w:t>
      </w:r>
      <w:r w:rsidRPr="008F2206">
        <w:rPr>
          <w:rFonts w:ascii="Arial" w:hAnsi="Arial" w:cs="Arial"/>
          <w:szCs w:val="26"/>
        </w:rPr>
        <w:t>:</w:t>
      </w:r>
    </w:p>
    <w:p w:rsidR="00055007" w:rsidRPr="008F2206" w:rsidRDefault="00055007" w:rsidP="00055007">
      <w:pPr>
        <w:ind w:left="720"/>
        <w:jc w:val="both"/>
        <w:rPr>
          <w:rFonts w:ascii="Arial" w:hAnsi="Arial" w:cs="Arial"/>
          <w:szCs w:val="26"/>
        </w:rPr>
      </w:pPr>
      <w:r>
        <w:rPr>
          <w:rFonts w:ascii="Arial" w:hAnsi="Arial" w:cs="Arial"/>
          <w:szCs w:val="26"/>
        </w:rPr>
        <w:t>Hoàn thành các báo cáo seminar, h</w:t>
      </w:r>
      <w:r w:rsidRPr="008F2206">
        <w:rPr>
          <w:rFonts w:ascii="Arial" w:hAnsi="Arial" w:cs="Arial"/>
          <w:szCs w:val="26"/>
        </w:rPr>
        <w:t>oàn thành bài dịch sách được giao.</w:t>
      </w:r>
    </w:p>
    <w:p w:rsidR="00055007" w:rsidRPr="008F2206" w:rsidRDefault="00055007" w:rsidP="00055007">
      <w:pPr>
        <w:ind w:left="720"/>
        <w:jc w:val="both"/>
        <w:rPr>
          <w:rFonts w:ascii="Arial" w:hAnsi="Arial" w:cs="Arial"/>
          <w:szCs w:val="26"/>
        </w:rPr>
      </w:pPr>
      <w:r w:rsidRPr="008F2206">
        <w:rPr>
          <w:rFonts w:ascii="Arial" w:hAnsi="Arial" w:cs="Arial"/>
          <w:szCs w:val="26"/>
        </w:rPr>
        <w:t>Các thành viên tìm hiểu tốt các công nghệ, quy trình làm việc, …</w:t>
      </w:r>
    </w:p>
    <w:p w:rsidR="00055007" w:rsidRDefault="00055007" w:rsidP="00055007">
      <w:pPr>
        <w:ind w:left="720"/>
        <w:jc w:val="both"/>
        <w:rPr>
          <w:rFonts w:ascii="Arial" w:hAnsi="Arial" w:cs="Arial"/>
          <w:szCs w:val="26"/>
        </w:rPr>
      </w:pPr>
      <w:r w:rsidRPr="008F2206">
        <w:rPr>
          <w:rFonts w:ascii="Arial" w:hAnsi="Arial" w:cs="Arial"/>
          <w:szCs w:val="26"/>
        </w:rPr>
        <w:t>Hoàn thành được các chức năng trong module Nhân sự: Quá trình làm việc, Bằng cấp chứng chỉ, Quan hệ gia đình, Thông tin thôi việc và Thanh toán thôi việc. Tuy nhiên, các chức năng chưa đáp ứng 100% nhu cầu người sử dụng.</w:t>
      </w:r>
    </w:p>
    <w:p w:rsidR="00055007" w:rsidRPr="008F2206" w:rsidRDefault="00055007" w:rsidP="00055007">
      <w:pPr>
        <w:ind w:firstLine="720"/>
        <w:jc w:val="both"/>
        <w:rPr>
          <w:rFonts w:ascii="Arial" w:hAnsi="Arial" w:cs="Arial"/>
          <w:szCs w:val="26"/>
        </w:rPr>
      </w:pPr>
      <w:r>
        <w:rPr>
          <w:rFonts w:ascii="Arial" w:hAnsi="Arial" w:cs="Arial"/>
          <w:szCs w:val="26"/>
        </w:rPr>
        <w:t>Kiến thức, kinh nghiệm:</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Nắm bắt được quy trình làm việc với Scrum.</w:t>
      </w:r>
    </w:p>
    <w:p w:rsidR="00055007" w:rsidRPr="008F2206" w:rsidRDefault="00055007" w:rsidP="00A4202A">
      <w:pPr>
        <w:pStyle w:val="ListParagraph"/>
        <w:widowControl w:val="0"/>
        <w:numPr>
          <w:ilvl w:val="0"/>
          <w:numId w:val="128"/>
        </w:numPr>
        <w:rPr>
          <w:rFonts w:ascii="Arial" w:hAnsi="Arial" w:cs="Arial"/>
        </w:rPr>
      </w:pPr>
      <w:r w:rsidRPr="008F2206">
        <w:rPr>
          <w:rFonts w:ascii="Arial" w:hAnsi="Arial" w:cs="Arial"/>
        </w:rPr>
        <w:t>Biết cách sử dụng các công cụ quản lý dự án: Redmine, Bitrix, …</w:t>
      </w:r>
    </w:p>
    <w:p w:rsidR="00055007" w:rsidRDefault="00055007" w:rsidP="00A4202A">
      <w:pPr>
        <w:pStyle w:val="ListParagraph"/>
        <w:widowControl w:val="0"/>
        <w:numPr>
          <w:ilvl w:val="0"/>
          <w:numId w:val="128"/>
        </w:numPr>
        <w:rPr>
          <w:rFonts w:ascii="Arial" w:hAnsi="Arial" w:cs="Arial"/>
        </w:rPr>
      </w:pPr>
      <w:r w:rsidRPr="008F2206">
        <w:rPr>
          <w:rFonts w:ascii="Arial" w:hAnsi="Arial" w:cs="Arial"/>
        </w:rPr>
        <w:t>Hiểu được các công nghệ: Silverlight, WPF, WCF, MVVM framework, LINQ, …</w:t>
      </w:r>
    </w:p>
    <w:p w:rsidR="00055007" w:rsidRDefault="00055007" w:rsidP="00A4202A">
      <w:pPr>
        <w:pStyle w:val="ListParagraph"/>
        <w:widowControl w:val="0"/>
        <w:numPr>
          <w:ilvl w:val="0"/>
          <w:numId w:val="128"/>
        </w:numPr>
        <w:rPr>
          <w:rFonts w:ascii="Arial" w:hAnsi="Arial" w:cs="Arial"/>
        </w:rPr>
      </w:pPr>
      <w:r>
        <w:rPr>
          <w:rFonts w:ascii="Arial" w:hAnsi="Arial" w:cs="Arial"/>
        </w:rPr>
        <w:t>Hiểu rõ về quy trình phát triển phần mềm</w:t>
      </w:r>
    </w:p>
    <w:p w:rsidR="00055007" w:rsidRDefault="00055007" w:rsidP="00A4202A">
      <w:pPr>
        <w:pStyle w:val="ListParagraph"/>
        <w:widowControl w:val="0"/>
        <w:numPr>
          <w:ilvl w:val="0"/>
          <w:numId w:val="128"/>
        </w:numPr>
        <w:rPr>
          <w:rFonts w:ascii="Arial" w:hAnsi="Arial" w:cs="Arial"/>
        </w:rPr>
      </w:pPr>
      <w:r>
        <w:rPr>
          <w:rFonts w:ascii="Arial" w:hAnsi="Arial" w:cs="Arial"/>
        </w:rPr>
        <w:t>Biết cách xây dựng và làm việc với dự án hàng trăm người.</w:t>
      </w:r>
    </w:p>
    <w:p w:rsidR="00055007" w:rsidRPr="008F2206" w:rsidRDefault="00055007" w:rsidP="00A4202A">
      <w:pPr>
        <w:pStyle w:val="ListParagraph"/>
        <w:widowControl w:val="0"/>
        <w:numPr>
          <w:ilvl w:val="0"/>
          <w:numId w:val="128"/>
        </w:numPr>
        <w:rPr>
          <w:rFonts w:ascii="Arial" w:hAnsi="Arial" w:cs="Arial"/>
        </w:rPr>
      </w:pPr>
      <w:r>
        <w:rPr>
          <w:rFonts w:ascii="Arial" w:hAnsi="Arial" w:cs="Arial"/>
        </w:rPr>
        <w:t>…</w:t>
      </w:r>
    </w:p>
    <w:p w:rsidR="00055007" w:rsidRPr="008F2206" w:rsidRDefault="00055007" w:rsidP="00055007">
      <w:pPr>
        <w:pStyle w:val="ListParagraph"/>
        <w:ind w:left="1080"/>
        <w:rPr>
          <w:rFonts w:ascii="Arial" w:hAnsi="Arial" w:cs="Arial"/>
        </w:rPr>
      </w:pPr>
    </w:p>
    <w:p w:rsidR="00055007" w:rsidRPr="008F2206" w:rsidRDefault="00055007" w:rsidP="00055007">
      <w:pPr>
        <w:pStyle w:val="ListParagraph"/>
        <w:ind w:left="1080"/>
        <w:rPr>
          <w:rFonts w:ascii="Arial" w:hAnsi="Arial" w:cs="Arial"/>
        </w:rPr>
      </w:pPr>
    </w:p>
    <w:p w:rsidR="00055007" w:rsidRPr="008F2206" w:rsidRDefault="00055007" w:rsidP="00055007">
      <w:pPr>
        <w:ind w:left="720"/>
        <w:jc w:val="both"/>
        <w:rPr>
          <w:rFonts w:ascii="Arial" w:hAnsi="Arial" w:cs="Arial"/>
          <w:szCs w:val="26"/>
        </w:rPr>
      </w:pPr>
    </w:p>
    <w:p w:rsidR="00F46A76" w:rsidRDefault="00F46A76">
      <w:pPr>
        <w:spacing w:after="200" w:line="276" w:lineRule="auto"/>
        <w:rPr>
          <w:rFonts w:ascii="Arial" w:hAnsi="Arial" w:cs="Arial"/>
          <w:szCs w:val="26"/>
          <w:lang w:val="en-US"/>
        </w:rPr>
      </w:pPr>
      <w:r>
        <w:rPr>
          <w:rFonts w:ascii="Arial" w:hAnsi="Arial" w:cs="Arial"/>
        </w:rPr>
        <w:br w:type="page"/>
      </w:r>
    </w:p>
    <w:p w:rsidR="00F65CCC" w:rsidRPr="002E438E" w:rsidRDefault="00F65CCC" w:rsidP="00F65CCC">
      <w:pPr>
        <w:rPr>
          <w:rFonts w:ascii="Arial" w:hAnsi="Arial" w:cs="Arial"/>
          <w:b/>
          <w:sz w:val="32"/>
        </w:rPr>
      </w:pPr>
      <w:bookmarkStart w:id="152" w:name="OLE_LINK8"/>
      <w:bookmarkStart w:id="153" w:name="OLE_LINK9"/>
    </w:p>
    <w:p w:rsidR="00F65CCC" w:rsidRPr="002E438E" w:rsidRDefault="00F65CCC" w:rsidP="00F65CCC">
      <w:pPr>
        <w:jc w:val="center"/>
        <w:rPr>
          <w:rFonts w:ascii="Arial" w:hAnsi="Arial" w:cs="Arial"/>
          <w:b/>
          <w:sz w:val="32"/>
          <w:u w:val="single"/>
          <w:lang w:val="en-US"/>
        </w:rPr>
      </w:pPr>
      <w:r w:rsidRPr="002E438E">
        <w:rPr>
          <w:rFonts w:ascii="Arial" w:hAnsi="Arial" w:cs="Arial"/>
          <w:b/>
          <w:sz w:val="32"/>
          <w:u w:val="single"/>
          <w:lang w:val="en-US"/>
        </w:rPr>
        <w:t xml:space="preserve">ĐỀ TÀI </w:t>
      </w:r>
    </w:p>
    <w:p w:rsidR="00F65CCC" w:rsidRPr="002E438E" w:rsidRDefault="00F65CCC" w:rsidP="00F65CCC">
      <w:pPr>
        <w:jc w:val="center"/>
        <w:rPr>
          <w:rFonts w:ascii="Arial" w:hAnsi="Arial" w:cs="Arial"/>
          <w:b/>
          <w:sz w:val="32"/>
          <w:lang w:val="en-US"/>
        </w:rPr>
      </w:pPr>
      <w:r w:rsidRPr="002E438E">
        <w:rPr>
          <w:rFonts w:ascii="Arial" w:hAnsi="Arial" w:cs="Arial"/>
          <w:b/>
          <w:sz w:val="32"/>
          <w:lang w:val="en-US"/>
        </w:rPr>
        <w:t xml:space="preserve">XÂY DỰNG HỆ THỐNG ERP </w:t>
      </w:r>
    </w:p>
    <w:p w:rsidR="00F65CCC" w:rsidRPr="002E438E" w:rsidRDefault="00F65CCC" w:rsidP="00F65CCC">
      <w:pPr>
        <w:jc w:val="center"/>
        <w:rPr>
          <w:rFonts w:ascii="Arial" w:hAnsi="Arial" w:cs="Arial"/>
          <w:b/>
          <w:sz w:val="32"/>
          <w:lang w:val="en-US"/>
        </w:rPr>
      </w:pPr>
    </w:p>
    <w:p w:rsidR="00F65CCC" w:rsidRPr="002E438E" w:rsidRDefault="00F65CCC" w:rsidP="00F65CCC">
      <w:pPr>
        <w:jc w:val="center"/>
        <w:rPr>
          <w:rFonts w:ascii="Arial" w:hAnsi="Arial" w:cs="Arial"/>
          <w:b/>
          <w:sz w:val="32"/>
          <w:u w:val="single"/>
          <w:lang w:val="en-US"/>
        </w:rPr>
      </w:pPr>
      <w:r w:rsidRPr="002E438E">
        <w:rPr>
          <w:rFonts w:ascii="Arial" w:hAnsi="Arial" w:cs="Arial"/>
          <w:b/>
          <w:sz w:val="32"/>
          <w:u w:val="single"/>
          <w:lang w:val="en-US"/>
        </w:rPr>
        <w:t>MODULE</w:t>
      </w:r>
    </w:p>
    <w:p w:rsidR="00F65CCC" w:rsidRPr="002E438E" w:rsidRDefault="00F65CCC" w:rsidP="00F65CCC">
      <w:pPr>
        <w:jc w:val="center"/>
        <w:rPr>
          <w:rFonts w:ascii="Arial" w:hAnsi="Arial" w:cs="Arial"/>
          <w:b/>
          <w:sz w:val="32"/>
          <w:lang w:val="en-US"/>
        </w:rPr>
      </w:pPr>
      <w:r w:rsidRPr="002E438E">
        <w:rPr>
          <w:rFonts w:ascii="Arial" w:hAnsi="Arial" w:cs="Arial"/>
          <w:b/>
          <w:sz w:val="32"/>
          <w:lang w:val="en-US"/>
        </w:rPr>
        <w:t>KẾ TOÁN TỔNG HỢP</w:t>
      </w:r>
    </w:p>
    <w:p w:rsidR="00F65CCC" w:rsidRPr="002E438E" w:rsidRDefault="00F65CCC" w:rsidP="00F65CCC">
      <w:pPr>
        <w:rPr>
          <w:rFonts w:ascii="Arial" w:hAnsi="Arial" w:cs="Arial"/>
        </w:rPr>
      </w:pPr>
      <w:r w:rsidRPr="002E438E">
        <w:rPr>
          <w:rFonts w:ascii="Arial" w:hAnsi="Arial" w:cs="Arial"/>
          <w:b/>
        </w:rPr>
        <w:t>GVHD:</w:t>
      </w:r>
      <w:r w:rsidRPr="002E438E">
        <w:rPr>
          <w:rFonts w:ascii="Arial" w:hAnsi="Arial" w:cs="Arial"/>
        </w:rPr>
        <w:t xml:space="preserve"> </w:t>
      </w:r>
      <w:bookmarkStart w:id="154" w:name="OLE_LINK5"/>
      <w:bookmarkStart w:id="155" w:name="OLE_LINK6"/>
      <w:r w:rsidRPr="002E438E">
        <w:rPr>
          <w:rFonts w:ascii="Arial" w:hAnsi="Arial" w:cs="Arial"/>
          <w:lang w:val="en-US"/>
        </w:rPr>
        <w:t>Th.S</w:t>
      </w:r>
      <w:bookmarkEnd w:id="154"/>
      <w:bookmarkEnd w:id="155"/>
      <w:r w:rsidRPr="002E438E">
        <w:rPr>
          <w:rFonts w:ascii="Arial" w:hAnsi="Arial" w:cs="Arial"/>
        </w:rPr>
        <w:t xml:space="preserve"> Phan Trung Hiếu</w:t>
      </w:r>
    </w:p>
    <w:p w:rsidR="00F65CCC" w:rsidRPr="002E438E" w:rsidRDefault="00F65CCC" w:rsidP="00F65CCC">
      <w:pPr>
        <w:rPr>
          <w:rFonts w:ascii="Arial" w:hAnsi="Arial" w:cs="Arial"/>
          <w:lang w:val="en-US"/>
        </w:rPr>
      </w:pPr>
      <w:r w:rsidRPr="002E438E">
        <w:rPr>
          <w:rFonts w:ascii="Arial" w:hAnsi="Arial" w:cs="Arial"/>
          <w:b/>
          <w:lang w:val="en-US"/>
        </w:rPr>
        <w:t>Nhóm:</w:t>
      </w:r>
      <w:r w:rsidR="00D37C62">
        <w:rPr>
          <w:rFonts w:ascii="Arial" w:hAnsi="Arial" w:cs="Arial"/>
          <w:lang w:val="en-US"/>
        </w:rPr>
        <w:t xml:space="preserve"> </w:t>
      </w:r>
      <w:r w:rsidRPr="002E438E">
        <w:rPr>
          <w:rFonts w:ascii="Arial" w:hAnsi="Arial" w:cs="Arial"/>
          <w:lang w:val="en-US"/>
        </w:rPr>
        <w:t>19 -</w:t>
      </w:r>
      <w:r w:rsidRPr="002E438E">
        <w:rPr>
          <w:rFonts w:ascii="Arial" w:hAnsi="Arial" w:cs="Arial"/>
        </w:rPr>
        <w:t xml:space="preserve"> SE214.G22</w:t>
      </w:r>
    </w:p>
    <w:p w:rsidR="00F65CCC" w:rsidRPr="002E438E" w:rsidRDefault="00F65CCC" w:rsidP="00F65CCC">
      <w:pPr>
        <w:rPr>
          <w:rFonts w:ascii="Arial" w:hAnsi="Arial" w:cs="Arial"/>
          <w:lang w:val="en-US"/>
        </w:rPr>
      </w:pPr>
      <w:r w:rsidRPr="002E438E">
        <w:rPr>
          <w:rFonts w:ascii="Arial" w:hAnsi="Arial" w:cs="Arial"/>
          <w:lang w:val="en-US"/>
        </w:rPr>
        <w:tab/>
        <w:t xml:space="preserve">Đinh Thế Viễn </w:t>
      </w:r>
      <w:r w:rsidRPr="002E438E">
        <w:rPr>
          <w:rFonts w:ascii="Arial" w:hAnsi="Arial" w:cs="Arial"/>
          <w:lang w:val="en-US"/>
        </w:rPr>
        <w:tab/>
      </w:r>
      <w:r w:rsidRPr="002E438E">
        <w:rPr>
          <w:rFonts w:ascii="Arial" w:hAnsi="Arial" w:cs="Arial"/>
          <w:lang w:val="en-US"/>
        </w:rPr>
        <w:tab/>
        <w:t>12520496</w:t>
      </w:r>
    </w:p>
    <w:p w:rsidR="00F65CCC" w:rsidRPr="002E438E" w:rsidRDefault="00F65CCC" w:rsidP="00F65CCC">
      <w:pPr>
        <w:rPr>
          <w:rFonts w:ascii="Arial" w:hAnsi="Arial" w:cs="Arial"/>
          <w:lang w:val="en-US"/>
        </w:rPr>
      </w:pPr>
      <w:r w:rsidRPr="002E438E">
        <w:rPr>
          <w:rFonts w:ascii="Arial" w:hAnsi="Arial" w:cs="Arial"/>
          <w:lang w:val="en-US"/>
        </w:rPr>
        <w:tab/>
        <w:t>Nguyễn Xuân Việ</w:t>
      </w:r>
      <w:r>
        <w:rPr>
          <w:rFonts w:ascii="Arial" w:hAnsi="Arial" w:cs="Arial"/>
          <w:lang w:val="en-US"/>
        </w:rPr>
        <w:t xml:space="preserve">t </w:t>
      </w:r>
      <w:r>
        <w:rPr>
          <w:rFonts w:ascii="Arial" w:hAnsi="Arial" w:cs="Arial"/>
          <w:lang w:val="en-US"/>
        </w:rPr>
        <w:tab/>
      </w:r>
      <w:r w:rsidRPr="002E438E">
        <w:rPr>
          <w:rFonts w:ascii="Arial" w:hAnsi="Arial" w:cs="Arial"/>
          <w:lang w:val="en-US"/>
        </w:rPr>
        <w:t>12520498</w:t>
      </w:r>
    </w:p>
    <w:p w:rsidR="00F65CCC" w:rsidRPr="002E438E" w:rsidRDefault="00F65CCC" w:rsidP="00F65CCC">
      <w:pPr>
        <w:rPr>
          <w:rFonts w:ascii="Arial" w:hAnsi="Arial" w:cs="Arial"/>
          <w:lang w:val="en-US"/>
        </w:rPr>
      </w:pPr>
      <w:r w:rsidRPr="002E438E">
        <w:rPr>
          <w:rFonts w:ascii="Arial" w:hAnsi="Arial" w:cs="Arial"/>
          <w:b/>
          <w:lang w:val="en-US"/>
        </w:rPr>
        <w:tab/>
      </w:r>
      <w:r w:rsidRPr="002E438E">
        <w:rPr>
          <w:rFonts w:ascii="Arial" w:hAnsi="Arial" w:cs="Arial"/>
          <w:lang w:val="en-US"/>
        </w:rPr>
        <w:t>Nguyễn Tuấn Đạt</w:t>
      </w:r>
      <w:r w:rsidRPr="002E438E">
        <w:rPr>
          <w:rFonts w:ascii="Arial" w:hAnsi="Arial" w:cs="Arial"/>
          <w:lang w:val="en-US"/>
        </w:rPr>
        <w:tab/>
      </w:r>
      <w:r w:rsidRPr="002E438E">
        <w:rPr>
          <w:rFonts w:ascii="Arial" w:hAnsi="Arial" w:cs="Arial"/>
          <w:lang w:val="en-US"/>
        </w:rPr>
        <w:tab/>
        <w:t>12520062</w:t>
      </w:r>
    </w:p>
    <w:p w:rsidR="00F65CCC" w:rsidRPr="002E438E" w:rsidRDefault="00F65CCC" w:rsidP="00F65CCC">
      <w:pPr>
        <w:rPr>
          <w:rFonts w:ascii="Arial" w:hAnsi="Arial" w:cs="Arial"/>
          <w:lang w:val="en-US"/>
        </w:rPr>
      </w:pPr>
      <w:r w:rsidRPr="002E438E">
        <w:rPr>
          <w:rFonts w:ascii="Arial" w:hAnsi="Arial" w:cs="Arial"/>
          <w:lang w:val="en-US"/>
        </w:rPr>
        <w:tab/>
        <w:t>Nguyễ</w:t>
      </w:r>
      <w:r>
        <w:rPr>
          <w:rFonts w:ascii="Arial" w:hAnsi="Arial" w:cs="Arial"/>
          <w:lang w:val="en-US"/>
        </w:rPr>
        <w:t>n Đình Thông</w:t>
      </w:r>
      <w:r>
        <w:rPr>
          <w:rFonts w:ascii="Arial" w:hAnsi="Arial" w:cs="Arial"/>
          <w:lang w:val="en-US"/>
        </w:rPr>
        <w:tab/>
      </w:r>
      <w:r w:rsidRPr="002E438E">
        <w:rPr>
          <w:rFonts w:ascii="Arial" w:hAnsi="Arial" w:cs="Arial"/>
          <w:lang w:val="en-US"/>
        </w:rPr>
        <w:t>12520421</w:t>
      </w:r>
    </w:p>
    <w:p w:rsidR="00F65CCC" w:rsidRPr="002E438E" w:rsidRDefault="00F65CCC" w:rsidP="00F65CCC">
      <w:pPr>
        <w:rPr>
          <w:rFonts w:ascii="Arial" w:hAnsi="Arial" w:cs="Arial"/>
          <w:lang w:val="en-US"/>
        </w:rPr>
      </w:pPr>
      <w:r w:rsidRPr="002E438E">
        <w:rPr>
          <w:rFonts w:ascii="Arial" w:hAnsi="Arial" w:cs="Arial"/>
          <w:lang w:val="en-US"/>
        </w:rPr>
        <w:tab/>
        <w:t>Phạm Thanh Quân</w:t>
      </w:r>
      <w:r w:rsidRPr="002E438E">
        <w:rPr>
          <w:rFonts w:ascii="Arial" w:hAnsi="Arial" w:cs="Arial"/>
          <w:lang w:val="en-US"/>
        </w:rPr>
        <w:tab/>
        <w:t xml:space="preserve"> 12520338</w:t>
      </w:r>
    </w:p>
    <w:p w:rsidR="00F65CCC" w:rsidRPr="002E438E" w:rsidRDefault="00F65CCC" w:rsidP="00F65CCC">
      <w:pPr>
        <w:rPr>
          <w:rFonts w:ascii="Arial" w:hAnsi="Arial" w:cs="Arial"/>
          <w:lang w:val="en-US"/>
        </w:rPr>
      </w:pPr>
      <w:r w:rsidRPr="002E438E">
        <w:rPr>
          <w:rFonts w:ascii="Arial" w:hAnsi="Arial" w:cs="Arial"/>
          <w:lang w:val="en-US"/>
        </w:rPr>
        <w:tab/>
        <w:t>Lê Quang Vinh</w:t>
      </w:r>
      <w:r w:rsidRPr="002E438E">
        <w:rPr>
          <w:rFonts w:ascii="Arial" w:hAnsi="Arial" w:cs="Arial"/>
          <w:lang w:val="en-US"/>
        </w:rPr>
        <w:tab/>
      </w:r>
      <w:r w:rsidRPr="002E438E">
        <w:rPr>
          <w:rFonts w:ascii="Arial" w:hAnsi="Arial" w:cs="Arial"/>
          <w:lang w:val="en-US"/>
        </w:rPr>
        <w:tab/>
        <w:t xml:space="preserve"> 12520510</w:t>
      </w:r>
    </w:p>
    <w:p w:rsidR="00F65CCC" w:rsidRPr="002E438E" w:rsidRDefault="00F65CCC" w:rsidP="00F65CCC">
      <w:pPr>
        <w:rPr>
          <w:rFonts w:ascii="Arial" w:hAnsi="Arial" w:cs="Arial"/>
          <w:lang w:val="en-US"/>
        </w:rPr>
      </w:pPr>
    </w:p>
    <w:p w:rsidR="00F65CCC" w:rsidRPr="002E438E" w:rsidRDefault="00F65CCC" w:rsidP="00F65CCC">
      <w:pPr>
        <w:jc w:val="center"/>
        <w:rPr>
          <w:rFonts w:ascii="Arial" w:hAnsi="Arial" w:cs="Arial"/>
          <w:lang w:val="en-US"/>
        </w:rPr>
      </w:pPr>
      <w:r w:rsidRPr="002E438E">
        <w:rPr>
          <w:rFonts w:ascii="Arial" w:hAnsi="Arial" w:cs="Arial"/>
          <w:i/>
          <w:sz w:val="24"/>
        </w:rPr>
        <w:t>Hồ Chí Minh, Tháng 6, năm 2016</w:t>
      </w:r>
    </w:p>
    <w:bookmarkEnd w:id="152"/>
    <w:bookmarkEnd w:id="153"/>
    <w:p w:rsidR="00F65CCC" w:rsidRDefault="00F65CCC">
      <w:pPr>
        <w:spacing w:after="200" w:line="276" w:lineRule="auto"/>
        <w:rPr>
          <w:rFonts w:ascii="Arial" w:hAnsi="Arial" w:cs="Arial"/>
          <w:b/>
        </w:rPr>
      </w:pPr>
      <w:r>
        <w:rPr>
          <w:rFonts w:ascii="Arial" w:hAnsi="Arial" w:cs="Arial"/>
          <w:b/>
        </w:rPr>
        <w:br w:type="page"/>
      </w:r>
    </w:p>
    <w:p w:rsidR="00F65CCC" w:rsidRPr="002E438E" w:rsidRDefault="00F65CCC" w:rsidP="00F65CCC">
      <w:pPr>
        <w:jc w:val="center"/>
        <w:rPr>
          <w:rFonts w:ascii="Arial" w:hAnsi="Arial" w:cs="Arial"/>
          <w:b/>
        </w:rPr>
      </w:pPr>
      <w:r w:rsidRPr="002E438E">
        <w:rPr>
          <w:rFonts w:ascii="Arial" w:hAnsi="Arial" w:cs="Arial"/>
          <w:b/>
        </w:rPr>
        <w:lastRenderedPageBreak/>
        <w:t>LỜI CẢM ƠN</w:t>
      </w:r>
    </w:p>
    <w:p w:rsidR="00F65CCC" w:rsidRPr="002E438E" w:rsidRDefault="00F65CCC" w:rsidP="00F65CCC">
      <w:pPr>
        <w:rPr>
          <w:rFonts w:ascii="Arial" w:hAnsi="Arial" w:cs="Arial"/>
        </w:rPr>
      </w:pPr>
      <w:r w:rsidRPr="002E438E">
        <w:rPr>
          <w:rFonts w:ascii="Arial" w:hAnsi="Arial" w:cs="Arial"/>
          <w:b/>
        </w:rPr>
        <w:tab/>
      </w:r>
      <w:r w:rsidRPr="002E438E">
        <w:rPr>
          <w:rFonts w:ascii="Arial" w:hAnsi="Arial" w:cs="Arial"/>
        </w:rPr>
        <w:t xml:space="preserve">Nhóm G19 xin chân thành cảm ơn Thầy Th.S Phan Trung Hiếu  đã tận tâm hướng dẫn chúng em qua từng buổi học trên lớp cũng những buổi nói chuyện, thảo luận về cuộc sống công việc thực tế, các quy trình, công cụ phần mềm… qua đó chúng em đã tìm hiểu được rất nhiều kiến thức bổ ích mà trước giờ vẫn chưa học và có lẽ chỉ có ở môi trường doanh nghiệp, công việc thực tế. </w:t>
      </w:r>
      <w:r>
        <w:rPr>
          <w:rFonts w:ascii="Arial" w:hAnsi="Arial" w:cs="Arial"/>
        </w:rPr>
        <w:t xml:space="preserve">Và hơn thế nữa là được các anh chị từ công ty G Soft của Thầy chào đón đến công ty thăm quan và training cho về dự án. </w:t>
      </w:r>
      <w:r w:rsidRPr="002E438E">
        <w:rPr>
          <w:rFonts w:ascii="Arial" w:hAnsi="Arial" w:cs="Arial"/>
        </w:rPr>
        <w:t>Một lần nữa em xin  chân thành cảm ơn Thầy.</w:t>
      </w:r>
    </w:p>
    <w:p w:rsidR="00F65CCC" w:rsidRPr="002E438E" w:rsidRDefault="00F65CCC" w:rsidP="00F65CCC">
      <w:pPr>
        <w:rPr>
          <w:rFonts w:ascii="Arial" w:hAnsi="Arial" w:cs="Arial"/>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F65CCC">
      <w:pPr>
        <w:rPr>
          <w:rFonts w:ascii="Arial" w:hAnsi="Arial" w:cs="Arial"/>
          <w:b/>
        </w:rPr>
      </w:pPr>
    </w:p>
    <w:p w:rsidR="00F65CCC" w:rsidRPr="002E438E" w:rsidRDefault="00F65CCC" w:rsidP="00A4202A">
      <w:pPr>
        <w:pStyle w:val="ListParagraph"/>
        <w:numPr>
          <w:ilvl w:val="0"/>
          <w:numId w:val="129"/>
        </w:numPr>
        <w:spacing w:after="160" w:line="259" w:lineRule="auto"/>
        <w:jc w:val="left"/>
        <w:rPr>
          <w:rFonts w:ascii="Arial" w:hAnsi="Arial" w:cs="Arial"/>
          <w:b/>
        </w:rPr>
      </w:pPr>
      <w:r w:rsidRPr="002E438E">
        <w:rPr>
          <w:rFonts w:ascii="Arial" w:hAnsi="Arial" w:cs="Arial"/>
          <w:b/>
        </w:rPr>
        <w:lastRenderedPageBreak/>
        <w:t>Nội dung công việc của nhóm nhận được</w:t>
      </w:r>
    </w:p>
    <w:p w:rsidR="00F65CCC" w:rsidRPr="002E438E" w:rsidRDefault="00F65CCC" w:rsidP="00F65CCC">
      <w:pPr>
        <w:pStyle w:val="ListParagraph"/>
        <w:ind w:left="1080"/>
        <w:rPr>
          <w:rFonts w:ascii="Arial" w:hAnsi="Arial" w:cs="Arial"/>
          <w:b/>
        </w:rPr>
      </w:pPr>
    </w:p>
    <w:tbl>
      <w:tblPr>
        <w:tblStyle w:val="TableGrid"/>
        <w:tblW w:w="0" w:type="auto"/>
        <w:tblInd w:w="1080" w:type="dxa"/>
        <w:tblLook w:val="04A0" w:firstRow="1" w:lastRow="0" w:firstColumn="1" w:lastColumn="0" w:noHBand="0" w:noVBand="1"/>
      </w:tblPr>
      <w:tblGrid>
        <w:gridCol w:w="2568"/>
        <w:gridCol w:w="2722"/>
        <w:gridCol w:w="2633"/>
      </w:tblGrid>
      <w:tr w:rsidR="00F65CCC" w:rsidRPr="002E438E" w:rsidTr="00B41FA4">
        <w:tc>
          <w:tcPr>
            <w:tcW w:w="3116" w:type="dxa"/>
          </w:tcPr>
          <w:p w:rsidR="00F65CCC" w:rsidRPr="002E438E" w:rsidRDefault="00F65CCC" w:rsidP="00B41FA4">
            <w:pPr>
              <w:pStyle w:val="ListParagraph"/>
              <w:ind w:left="0"/>
              <w:rPr>
                <w:rFonts w:ascii="Arial" w:hAnsi="Arial" w:cs="Arial"/>
              </w:rPr>
            </w:pPr>
            <w:r w:rsidRPr="002E438E">
              <w:rPr>
                <w:rFonts w:ascii="Arial" w:hAnsi="Arial" w:cs="Arial"/>
              </w:rPr>
              <w:t xml:space="preserve">Spint </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Thời gian</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Nội dung</w:t>
            </w:r>
          </w:p>
        </w:tc>
      </w:tr>
      <w:tr w:rsidR="00F65CCC" w:rsidRPr="002E438E" w:rsidTr="00B41FA4">
        <w:tc>
          <w:tcPr>
            <w:tcW w:w="3116" w:type="dxa"/>
          </w:tcPr>
          <w:p w:rsidR="00F65CCC" w:rsidRPr="002E438E" w:rsidRDefault="00F65CCC" w:rsidP="00B41FA4">
            <w:pPr>
              <w:pStyle w:val="ListParagraph"/>
              <w:ind w:left="0"/>
              <w:rPr>
                <w:rFonts w:ascii="Arial" w:hAnsi="Arial" w:cs="Arial"/>
              </w:rPr>
            </w:pPr>
            <w:r w:rsidRPr="002E438E">
              <w:rPr>
                <w:rFonts w:ascii="Arial" w:hAnsi="Arial" w:cs="Arial"/>
              </w:rPr>
              <w:t>Sprint 1</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 xml:space="preserve"> ngày 24/4/2016</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Tham gia training tại công ty G Soft – Lý Thường Kiệt – Tân Bình</w:t>
            </w:r>
          </w:p>
          <w:p w:rsidR="00F65CCC" w:rsidRPr="002E438E" w:rsidRDefault="00F65CCC" w:rsidP="00B41FA4">
            <w:pPr>
              <w:pStyle w:val="ListParagraph"/>
              <w:ind w:left="0"/>
              <w:rPr>
                <w:rFonts w:ascii="Arial" w:hAnsi="Arial" w:cs="Arial"/>
              </w:rPr>
            </w:pPr>
            <w:r w:rsidRPr="002E438E">
              <w:rPr>
                <w:rFonts w:ascii="Arial" w:hAnsi="Arial" w:cs="Arial"/>
              </w:rPr>
              <w:t>Nhận module Kế toán tổng hợp kết hợp với nhóm G15</w:t>
            </w:r>
          </w:p>
          <w:p w:rsidR="00F65CCC" w:rsidRPr="002E438E" w:rsidRDefault="00F65CCC" w:rsidP="00B41FA4">
            <w:pPr>
              <w:pStyle w:val="ListParagraph"/>
              <w:ind w:left="0"/>
              <w:rPr>
                <w:rFonts w:ascii="Arial" w:hAnsi="Arial" w:cs="Arial"/>
              </w:rPr>
            </w:pPr>
            <w:r w:rsidRPr="002E438E">
              <w:rPr>
                <w:rFonts w:ascii="Arial" w:hAnsi="Arial" w:cs="Arial"/>
              </w:rPr>
              <w:t>Thiết kế 1 View trong số chức năng Kế toán tổng hợp</w:t>
            </w:r>
          </w:p>
          <w:p w:rsidR="00F65CCC" w:rsidRPr="002E438E" w:rsidRDefault="00F65CCC" w:rsidP="00B41FA4">
            <w:pPr>
              <w:pStyle w:val="ListParagraph"/>
              <w:ind w:left="0"/>
              <w:rPr>
                <w:rFonts w:ascii="Arial" w:hAnsi="Arial" w:cs="Arial"/>
              </w:rPr>
            </w:pPr>
          </w:p>
        </w:tc>
      </w:tr>
      <w:tr w:rsidR="00F65CCC" w:rsidRPr="002E438E" w:rsidTr="00B41FA4">
        <w:tc>
          <w:tcPr>
            <w:tcW w:w="3116" w:type="dxa"/>
          </w:tcPr>
          <w:p w:rsidR="00F65CCC" w:rsidRPr="002E438E" w:rsidRDefault="00F65CCC" w:rsidP="00B41FA4">
            <w:pPr>
              <w:pStyle w:val="ListParagraph"/>
              <w:ind w:left="0"/>
              <w:rPr>
                <w:rFonts w:ascii="Arial" w:hAnsi="Arial" w:cs="Arial"/>
              </w:rPr>
            </w:pPr>
            <w:r w:rsidRPr="002E438E">
              <w:rPr>
                <w:rFonts w:ascii="Arial" w:hAnsi="Arial" w:cs="Arial"/>
              </w:rPr>
              <w:t xml:space="preserve">Sprint 2 </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Từ ngày 24/4/2016 đến ngày 15/05/2016</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Thiết kế cơ sỡ dữ liệu cho tất cả  các chức năng trong Kế toán tổng hợp</w:t>
            </w:r>
          </w:p>
          <w:p w:rsidR="00F65CCC" w:rsidRPr="002E438E" w:rsidRDefault="00F65CCC" w:rsidP="00B41FA4">
            <w:pPr>
              <w:pStyle w:val="ListParagraph"/>
              <w:ind w:left="0"/>
              <w:rPr>
                <w:rFonts w:ascii="Arial" w:hAnsi="Arial" w:cs="Arial"/>
              </w:rPr>
            </w:pPr>
            <w:r w:rsidRPr="002E438E">
              <w:rPr>
                <w:rFonts w:ascii="Arial" w:hAnsi="Arial" w:cs="Arial"/>
              </w:rPr>
              <w:t>Thiết kế thêm tất cả các Views</w:t>
            </w:r>
          </w:p>
        </w:tc>
      </w:tr>
      <w:tr w:rsidR="00F65CCC" w:rsidRPr="002E438E" w:rsidTr="00B41FA4">
        <w:tc>
          <w:tcPr>
            <w:tcW w:w="3116" w:type="dxa"/>
          </w:tcPr>
          <w:p w:rsidR="00F65CCC" w:rsidRPr="002E438E" w:rsidRDefault="00F65CCC" w:rsidP="00B41FA4">
            <w:pPr>
              <w:pStyle w:val="ListParagraph"/>
              <w:ind w:left="0"/>
              <w:rPr>
                <w:rFonts w:ascii="Arial" w:hAnsi="Arial" w:cs="Arial"/>
              </w:rPr>
            </w:pPr>
            <w:r w:rsidRPr="002E438E">
              <w:rPr>
                <w:rFonts w:ascii="Arial" w:hAnsi="Arial" w:cs="Arial"/>
              </w:rPr>
              <w:t xml:space="preserve">Sprint 3 </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Từ ngày 15/05/2016 đến ngày  05/06/2016</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 xml:space="preserve">Viết các Service kết nối CSDL </w:t>
            </w:r>
          </w:p>
        </w:tc>
      </w:tr>
      <w:tr w:rsidR="00F65CCC" w:rsidRPr="002E438E" w:rsidTr="00B41FA4">
        <w:tc>
          <w:tcPr>
            <w:tcW w:w="3116" w:type="dxa"/>
          </w:tcPr>
          <w:p w:rsidR="00F65CCC" w:rsidRPr="002E438E" w:rsidRDefault="00F65CCC" w:rsidP="00B41FA4">
            <w:pPr>
              <w:pStyle w:val="ListParagraph"/>
              <w:ind w:left="0"/>
              <w:rPr>
                <w:rFonts w:ascii="Arial" w:hAnsi="Arial" w:cs="Arial"/>
              </w:rPr>
            </w:pPr>
            <w:r w:rsidRPr="002E438E">
              <w:rPr>
                <w:rFonts w:ascii="Arial" w:hAnsi="Arial" w:cs="Arial"/>
              </w:rPr>
              <w:t>Sprint 3 lần 2</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Từ ngày 5/6/2016 – 10/6/2016</w:t>
            </w:r>
          </w:p>
        </w:tc>
        <w:tc>
          <w:tcPr>
            <w:tcW w:w="3117" w:type="dxa"/>
          </w:tcPr>
          <w:p w:rsidR="00F65CCC" w:rsidRPr="002E438E" w:rsidRDefault="00F65CCC" w:rsidP="00B41FA4">
            <w:pPr>
              <w:pStyle w:val="ListParagraph"/>
              <w:ind w:left="0"/>
              <w:rPr>
                <w:rFonts w:ascii="Arial" w:hAnsi="Arial" w:cs="Arial"/>
              </w:rPr>
            </w:pPr>
            <w:r w:rsidRPr="002E438E">
              <w:rPr>
                <w:rFonts w:ascii="Arial" w:hAnsi="Arial" w:cs="Arial"/>
              </w:rPr>
              <w:t>Tiến hành merce code bằng source tree</w:t>
            </w:r>
          </w:p>
        </w:tc>
      </w:tr>
    </w:tbl>
    <w:p w:rsidR="00F65CCC" w:rsidRPr="002E438E" w:rsidRDefault="00F65CCC" w:rsidP="00F65CCC">
      <w:pPr>
        <w:pStyle w:val="ListParagraph"/>
        <w:ind w:left="1080"/>
        <w:rPr>
          <w:rFonts w:ascii="Arial" w:hAnsi="Arial" w:cs="Arial"/>
          <w:b/>
        </w:rPr>
      </w:pPr>
    </w:p>
    <w:p w:rsidR="00F65CCC" w:rsidRPr="002E438E" w:rsidRDefault="00F65CCC" w:rsidP="00F65CCC">
      <w:pPr>
        <w:pStyle w:val="ListParagraph"/>
        <w:ind w:left="1080"/>
        <w:rPr>
          <w:rFonts w:ascii="Arial" w:hAnsi="Arial" w:cs="Arial"/>
          <w:b/>
        </w:rPr>
      </w:pPr>
    </w:p>
    <w:p w:rsidR="00F65CCC" w:rsidRPr="002E438E" w:rsidRDefault="00F65CCC" w:rsidP="00F65CCC">
      <w:pPr>
        <w:pStyle w:val="ListParagraph"/>
        <w:ind w:left="1080"/>
        <w:rPr>
          <w:rFonts w:ascii="Arial" w:hAnsi="Arial" w:cs="Arial"/>
          <w:b/>
        </w:rPr>
      </w:pPr>
    </w:p>
    <w:p w:rsidR="00F65CCC" w:rsidRPr="002E438E" w:rsidRDefault="00F65CCC" w:rsidP="00A4202A">
      <w:pPr>
        <w:pStyle w:val="ListParagraph"/>
        <w:numPr>
          <w:ilvl w:val="0"/>
          <w:numId w:val="129"/>
        </w:numPr>
        <w:spacing w:after="160" w:line="259" w:lineRule="auto"/>
        <w:jc w:val="left"/>
        <w:rPr>
          <w:rFonts w:ascii="Arial" w:hAnsi="Arial" w:cs="Arial"/>
          <w:b/>
        </w:rPr>
      </w:pPr>
      <w:r w:rsidRPr="002E438E">
        <w:rPr>
          <w:rFonts w:ascii="Arial" w:hAnsi="Arial" w:cs="Arial"/>
          <w:b/>
        </w:rPr>
        <w:t>Quá trình chuẩn bị và thực hiện</w:t>
      </w:r>
    </w:p>
    <w:p w:rsidR="00F65CCC" w:rsidRPr="002E438E" w:rsidRDefault="00F65CCC" w:rsidP="00A4202A">
      <w:pPr>
        <w:pStyle w:val="ListParagraph"/>
        <w:numPr>
          <w:ilvl w:val="0"/>
          <w:numId w:val="131"/>
        </w:numPr>
        <w:spacing w:after="160" w:line="259" w:lineRule="auto"/>
        <w:jc w:val="left"/>
        <w:rPr>
          <w:rFonts w:ascii="Arial" w:hAnsi="Arial" w:cs="Arial"/>
          <w:b/>
        </w:rPr>
      </w:pPr>
      <w:r w:rsidRPr="002E438E">
        <w:rPr>
          <w:rFonts w:ascii="Arial" w:hAnsi="Arial" w:cs="Arial"/>
          <w:b/>
        </w:rPr>
        <w:t>Nội dung</w:t>
      </w:r>
    </w:p>
    <w:p w:rsidR="00F65CCC" w:rsidRPr="002E438E" w:rsidRDefault="00F65CCC" w:rsidP="00A4202A">
      <w:pPr>
        <w:pStyle w:val="ListParagraph"/>
        <w:numPr>
          <w:ilvl w:val="0"/>
          <w:numId w:val="130"/>
        </w:numPr>
        <w:spacing w:after="160" w:line="259" w:lineRule="auto"/>
        <w:jc w:val="left"/>
        <w:rPr>
          <w:rFonts w:ascii="Arial" w:hAnsi="Arial" w:cs="Arial"/>
          <w:b/>
        </w:rPr>
      </w:pPr>
      <w:r w:rsidRPr="002E438E">
        <w:rPr>
          <w:rFonts w:ascii="Arial" w:hAnsi="Arial" w:cs="Arial"/>
        </w:rPr>
        <w:t>Dựa vào phần mềm kế toán MISA tìm hiểu về nghiệp vụ và thiết kế CSDL, phát họa chức năng</w:t>
      </w:r>
    </w:p>
    <w:p w:rsidR="00F65CCC" w:rsidRPr="002E438E" w:rsidRDefault="00F65CCC" w:rsidP="00A4202A">
      <w:pPr>
        <w:pStyle w:val="ListParagraph"/>
        <w:numPr>
          <w:ilvl w:val="0"/>
          <w:numId w:val="130"/>
        </w:numPr>
        <w:spacing w:after="160" w:line="259" w:lineRule="auto"/>
        <w:jc w:val="left"/>
        <w:rPr>
          <w:rFonts w:ascii="Arial" w:hAnsi="Arial" w:cs="Arial"/>
          <w:b/>
        </w:rPr>
      </w:pPr>
      <w:r w:rsidRPr="002E438E">
        <w:rPr>
          <w:rFonts w:ascii="Arial" w:hAnsi="Arial" w:cs="Arial"/>
        </w:rPr>
        <w:t xml:space="preserve">Nhận framework từ buổi training tại công ty G Soft. Training cho các thành viên trong nhóm, Config chạy project, tìm hiểu về Silverlight, MVVM </w:t>
      </w:r>
    </w:p>
    <w:p w:rsidR="00F65CCC" w:rsidRPr="002E438E" w:rsidRDefault="00F65CCC" w:rsidP="00A4202A">
      <w:pPr>
        <w:pStyle w:val="ListParagraph"/>
        <w:numPr>
          <w:ilvl w:val="0"/>
          <w:numId w:val="130"/>
        </w:numPr>
        <w:spacing w:after="160" w:line="259" w:lineRule="auto"/>
        <w:jc w:val="left"/>
        <w:rPr>
          <w:rFonts w:ascii="Arial" w:hAnsi="Arial" w:cs="Arial"/>
          <w:b/>
        </w:rPr>
      </w:pPr>
      <w:r w:rsidRPr="002E438E">
        <w:rPr>
          <w:rFonts w:ascii="Arial" w:hAnsi="Arial" w:cs="Arial"/>
        </w:rPr>
        <w:t>Phân công công việc thiết kế Database, Stored Procedure,  Views, ViewModels, Các Services</w:t>
      </w:r>
    </w:p>
    <w:p w:rsidR="00F65CCC" w:rsidRPr="002E438E" w:rsidRDefault="00F65CCC" w:rsidP="00A4202A">
      <w:pPr>
        <w:pStyle w:val="ListParagraph"/>
        <w:numPr>
          <w:ilvl w:val="0"/>
          <w:numId w:val="130"/>
        </w:numPr>
        <w:spacing w:after="160" w:line="259" w:lineRule="auto"/>
        <w:jc w:val="left"/>
        <w:rPr>
          <w:rFonts w:ascii="Arial" w:hAnsi="Arial" w:cs="Arial"/>
          <w:b/>
        </w:rPr>
      </w:pPr>
      <w:r w:rsidRPr="002E438E">
        <w:rPr>
          <w:rFonts w:ascii="Arial" w:hAnsi="Arial" w:cs="Arial"/>
        </w:rPr>
        <w:t>Tiến hành merce code trên source tree</w:t>
      </w:r>
    </w:p>
    <w:p w:rsidR="00F65CCC" w:rsidRPr="002E438E" w:rsidRDefault="00F65CCC" w:rsidP="00F65CCC">
      <w:pPr>
        <w:pStyle w:val="ListParagraph"/>
        <w:ind w:left="1440"/>
        <w:rPr>
          <w:rFonts w:ascii="Arial" w:hAnsi="Arial" w:cs="Arial"/>
          <w:b/>
        </w:rPr>
      </w:pPr>
    </w:p>
    <w:p w:rsidR="00F65CCC" w:rsidRPr="002E438E" w:rsidRDefault="00F65CCC" w:rsidP="00A4202A">
      <w:pPr>
        <w:pStyle w:val="ListParagraph"/>
        <w:numPr>
          <w:ilvl w:val="0"/>
          <w:numId w:val="131"/>
        </w:numPr>
        <w:spacing w:after="160" w:line="259" w:lineRule="auto"/>
        <w:jc w:val="left"/>
        <w:rPr>
          <w:rFonts w:ascii="Arial" w:hAnsi="Arial" w:cs="Arial"/>
          <w:b/>
        </w:rPr>
      </w:pPr>
      <w:r w:rsidRPr="002E438E">
        <w:rPr>
          <w:rFonts w:ascii="Arial" w:hAnsi="Arial" w:cs="Arial"/>
          <w:b/>
        </w:rPr>
        <w:t>Quá trình thực hiện</w:t>
      </w:r>
    </w:p>
    <w:p w:rsidR="00F65CCC" w:rsidRPr="002E438E" w:rsidRDefault="00F65CCC" w:rsidP="00F65CCC">
      <w:pPr>
        <w:pStyle w:val="ListParagraph"/>
        <w:ind w:left="1080"/>
        <w:rPr>
          <w:rFonts w:ascii="Arial" w:hAnsi="Arial" w:cs="Arial"/>
          <w:b/>
        </w:rPr>
      </w:pPr>
    </w:p>
    <w:tbl>
      <w:tblPr>
        <w:tblStyle w:val="TableGrid"/>
        <w:tblW w:w="0" w:type="auto"/>
        <w:tblInd w:w="1075" w:type="dxa"/>
        <w:tblLook w:val="04A0" w:firstRow="1" w:lastRow="0" w:firstColumn="1" w:lastColumn="0" w:noHBand="0" w:noVBand="1"/>
      </w:tblPr>
      <w:tblGrid>
        <w:gridCol w:w="1951"/>
        <w:gridCol w:w="2992"/>
        <w:gridCol w:w="2985"/>
      </w:tblGrid>
      <w:tr w:rsidR="00F65CCC" w:rsidRPr="002E438E" w:rsidTr="00B41FA4">
        <w:tc>
          <w:tcPr>
            <w:tcW w:w="2041" w:type="dxa"/>
            <w:tcBorders>
              <w:top w:val="single" w:sz="4" w:space="0" w:color="auto"/>
              <w:left w:val="single" w:sz="4" w:space="0" w:color="auto"/>
              <w:bottom w:val="single" w:sz="4" w:space="0" w:color="auto"/>
              <w:right w:val="single" w:sz="4" w:space="0" w:color="auto"/>
            </w:tcBorders>
          </w:tcPr>
          <w:p w:rsidR="00F65CCC" w:rsidRPr="002E438E" w:rsidRDefault="00F65CCC" w:rsidP="00B41FA4">
            <w:pPr>
              <w:rPr>
                <w:rFonts w:ascii="Arial" w:hAnsi="Arial" w:cs="Arial"/>
                <w:szCs w:val="26"/>
              </w:rPr>
            </w:pPr>
            <w:r w:rsidRPr="002E438E">
              <w:rPr>
                <w:rFonts w:ascii="Arial" w:hAnsi="Arial" w:cs="Arial"/>
                <w:szCs w:val="26"/>
              </w:rPr>
              <w:lastRenderedPageBreak/>
              <w:t>Sprint</w:t>
            </w:r>
          </w:p>
        </w:tc>
        <w:tc>
          <w:tcPr>
            <w:tcW w:w="3117" w:type="dxa"/>
            <w:tcBorders>
              <w:top w:val="single" w:sz="4" w:space="0" w:color="auto"/>
              <w:left w:val="single" w:sz="4" w:space="0" w:color="auto"/>
              <w:bottom w:val="single" w:sz="4" w:space="0" w:color="auto"/>
              <w:right w:val="single" w:sz="4" w:space="0" w:color="auto"/>
            </w:tcBorders>
          </w:tcPr>
          <w:p w:rsidR="00F65CCC" w:rsidRPr="002E438E" w:rsidRDefault="00F65CCC" w:rsidP="00B41FA4">
            <w:pPr>
              <w:rPr>
                <w:rFonts w:ascii="Arial" w:hAnsi="Arial" w:cs="Arial"/>
                <w:szCs w:val="26"/>
              </w:rPr>
            </w:pPr>
            <w:r w:rsidRPr="002E438E">
              <w:rPr>
                <w:rFonts w:ascii="Arial" w:hAnsi="Arial" w:cs="Arial"/>
                <w:szCs w:val="26"/>
              </w:rPr>
              <w:t>Thời gian</w:t>
            </w:r>
          </w:p>
        </w:tc>
        <w:tc>
          <w:tcPr>
            <w:tcW w:w="3117" w:type="dxa"/>
            <w:tcBorders>
              <w:top w:val="single" w:sz="4" w:space="0" w:color="auto"/>
              <w:left w:val="single" w:sz="4" w:space="0" w:color="auto"/>
              <w:bottom w:val="single" w:sz="4" w:space="0" w:color="auto"/>
              <w:right w:val="single" w:sz="4" w:space="0" w:color="auto"/>
            </w:tcBorders>
          </w:tcPr>
          <w:p w:rsidR="00F65CCC" w:rsidRPr="002E438E" w:rsidRDefault="00F65CCC" w:rsidP="00B41FA4">
            <w:pPr>
              <w:rPr>
                <w:rFonts w:ascii="Arial" w:hAnsi="Arial" w:cs="Arial"/>
                <w:szCs w:val="26"/>
              </w:rPr>
            </w:pPr>
            <w:r w:rsidRPr="002E438E">
              <w:rPr>
                <w:rFonts w:ascii="Arial" w:hAnsi="Arial" w:cs="Arial"/>
                <w:szCs w:val="26"/>
              </w:rPr>
              <w:t>Nội dung</w:t>
            </w:r>
          </w:p>
        </w:tc>
      </w:tr>
      <w:tr w:rsidR="00F65CCC" w:rsidRPr="002E438E" w:rsidTr="00B41FA4">
        <w:tc>
          <w:tcPr>
            <w:tcW w:w="2041"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Sprint 1</w:t>
            </w:r>
          </w:p>
        </w:tc>
        <w:tc>
          <w:tcPr>
            <w:tcW w:w="3117"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05/04/2016 – 24/04/2016</w:t>
            </w:r>
          </w:p>
        </w:tc>
        <w:tc>
          <w:tcPr>
            <w:tcW w:w="3117"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Mô tả nghiệp vụ</w:t>
            </w:r>
          </w:p>
          <w:p w:rsidR="00F65CCC" w:rsidRPr="002E438E" w:rsidRDefault="00F65CCC" w:rsidP="00B41FA4">
            <w:pPr>
              <w:rPr>
                <w:rFonts w:ascii="Arial" w:hAnsi="Arial" w:cs="Arial"/>
                <w:szCs w:val="26"/>
              </w:rPr>
            </w:pPr>
            <w:r w:rsidRPr="002E438E">
              <w:rPr>
                <w:rFonts w:ascii="Arial" w:hAnsi="Arial" w:cs="Arial"/>
                <w:szCs w:val="26"/>
              </w:rPr>
              <w:t>Tìm hiểu chức năng</w:t>
            </w:r>
          </w:p>
          <w:p w:rsidR="00F65CCC" w:rsidRPr="002E438E" w:rsidRDefault="00F65CCC" w:rsidP="00B41FA4">
            <w:pPr>
              <w:rPr>
                <w:rFonts w:ascii="Arial" w:hAnsi="Arial" w:cs="Arial"/>
                <w:szCs w:val="26"/>
              </w:rPr>
            </w:pPr>
            <w:r w:rsidRPr="002E438E">
              <w:rPr>
                <w:rFonts w:ascii="Arial" w:hAnsi="Arial" w:cs="Arial"/>
                <w:szCs w:val="26"/>
              </w:rPr>
              <w:t>Hỗ trợ Git</w:t>
            </w:r>
          </w:p>
          <w:p w:rsidR="00F65CCC" w:rsidRPr="002E438E" w:rsidRDefault="00F65CCC" w:rsidP="00B41FA4">
            <w:pPr>
              <w:rPr>
                <w:rFonts w:ascii="Arial" w:hAnsi="Arial" w:cs="Arial"/>
                <w:szCs w:val="26"/>
              </w:rPr>
            </w:pPr>
            <w:r w:rsidRPr="002E438E">
              <w:rPr>
                <w:rFonts w:ascii="Arial" w:hAnsi="Arial" w:cs="Arial"/>
                <w:szCs w:val="26"/>
              </w:rPr>
              <w:t>Hổ trợ việc cài đặt môi trường.</w:t>
            </w:r>
          </w:p>
          <w:p w:rsidR="00F65CCC" w:rsidRPr="002E438E" w:rsidRDefault="00F65CCC" w:rsidP="00B41FA4">
            <w:pPr>
              <w:rPr>
                <w:rFonts w:ascii="Arial" w:hAnsi="Arial" w:cs="Arial"/>
                <w:szCs w:val="26"/>
              </w:rPr>
            </w:pPr>
            <w:r w:rsidRPr="002E438E">
              <w:rPr>
                <w:rFonts w:ascii="Arial" w:hAnsi="Arial" w:cs="Arial"/>
                <w:szCs w:val="26"/>
              </w:rPr>
              <w:t>Cài đặt các framework cần thiết.</w:t>
            </w:r>
          </w:p>
          <w:p w:rsidR="00F65CCC" w:rsidRPr="002E438E" w:rsidRDefault="00F65CCC" w:rsidP="00B41FA4">
            <w:pPr>
              <w:rPr>
                <w:rFonts w:ascii="Arial" w:hAnsi="Arial" w:cs="Arial"/>
                <w:szCs w:val="26"/>
              </w:rPr>
            </w:pPr>
            <w:r w:rsidRPr="002E438E">
              <w:rPr>
                <w:rFonts w:ascii="Arial" w:hAnsi="Arial" w:cs="Arial"/>
                <w:szCs w:val="26"/>
              </w:rPr>
              <w:t>Traning lại sau khi tham gia traning ở công ty.</w:t>
            </w:r>
          </w:p>
          <w:p w:rsidR="00F65CCC" w:rsidRPr="002E438E" w:rsidRDefault="00F65CCC" w:rsidP="00B41FA4">
            <w:pPr>
              <w:rPr>
                <w:rFonts w:ascii="Arial" w:hAnsi="Arial" w:cs="Arial"/>
                <w:szCs w:val="26"/>
              </w:rPr>
            </w:pPr>
          </w:p>
        </w:tc>
      </w:tr>
      <w:tr w:rsidR="00F65CCC" w:rsidRPr="002E438E" w:rsidTr="00B41FA4">
        <w:tc>
          <w:tcPr>
            <w:tcW w:w="2041"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Sprint 2</w:t>
            </w:r>
          </w:p>
        </w:tc>
        <w:tc>
          <w:tcPr>
            <w:tcW w:w="3117"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24/04/2016 - 15/05/2016</w:t>
            </w:r>
          </w:p>
        </w:tc>
        <w:tc>
          <w:tcPr>
            <w:tcW w:w="3117"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Hoàn thành giao diện</w:t>
            </w:r>
          </w:p>
          <w:p w:rsidR="00F65CCC" w:rsidRPr="002E438E" w:rsidRDefault="00F65CCC" w:rsidP="00B41FA4">
            <w:pPr>
              <w:rPr>
                <w:rFonts w:ascii="Arial" w:hAnsi="Arial" w:cs="Arial"/>
                <w:szCs w:val="26"/>
              </w:rPr>
            </w:pPr>
            <w:r w:rsidRPr="002E438E">
              <w:rPr>
                <w:rFonts w:ascii="Arial" w:hAnsi="Arial" w:cs="Arial"/>
                <w:szCs w:val="26"/>
              </w:rPr>
              <w:t>lên bản prototype database</w:t>
            </w:r>
          </w:p>
          <w:p w:rsidR="00F65CCC" w:rsidRPr="002E438E" w:rsidRDefault="00F65CCC" w:rsidP="00B41FA4">
            <w:pPr>
              <w:rPr>
                <w:rFonts w:ascii="Arial" w:hAnsi="Arial" w:cs="Arial"/>
                <w:szCs w:val="26"/>
              </w:rPr>
            </w:pPr>
            <w:r w:rsidRPr="002E438E">
              <w:rPr>
                <w:rFonts w:ascii="Arial" w:hAnsi="Arial" w:cs="Arial"/>
                <w:szCs w:val="26"/>
              </w:rPr>
              <w:t>Hỗ trợ kĩ thuật cho các thành viên.</w:t>
            </w:r>
          </w:p>
          <w:p w:rsidR="00F65CCC" w:rsidRPr="002E438E" w:rsidRDefault="00F65CCC" w:rsidP="00B41FA4">
            <w:pPr>
              <w:rPr>
                <w:rFonts w:ascii="Arial" w:hAnsi="Arial" w:cs="Arial"/>
                <w:szCs w:val="26"/>
              </w:rPr>
            </w:pPr>
            <w:r w:rsidRPr="002E438E">
              <w:rPr>
                <w:rFonts w:ascii="Arial" w:hAnsi="Arial" w:cs="Arial"/>
                <w:szCs w:val="26"/>
              </w:rPr>
              <w:t>-Hoàn thành giao diện chương trình.</w:t>
            </w:r>
          </w:p>
          <w:p w:rsidR="00F65CCC" w:rsidRPr="002E438E" w:rsidRDefault="00F65CCC" w:rsidP="00B41FA4">
            <w:pPr>
              <w:rPr>
                <w:rFonts w:ascii="Arial" w:hAnsi="Arial" w:cs="Arial"/>
                <w:szCs w:val="26"/>
              </w:rPr>
            </w:pPr>
            <w:r w:rsidRPr="002E438E">
              <w:rPr>
                <w:rFonts w:ascii="Arial" w:hAnsi="Arial" w:cs="Arial"/>
                <w:szCs w:val="26"/>
              </w:rPr>
              <w:t>- hoàn  thành database, upload lên hệ thống.</w:t>
            </w:r>
          </w:p>
          <w:p w:rsidR="00F65CCC" w:rsidRPr="002E438E" w:rsidRDefault="00F65CCC" w:rsidP="00B41FA4">
            <w:pPr>
              <w:rPr>
                <w:rFonts w:ascii="Arial" w:hAnsi="Arial" w:cs="Arial"/>
                <w:szCs w:val="26"/>
              </w:rPr>
            </w:pPr>
            <w:r w:rsidRPr="002E438E">
              <w:rPr>
                <w:rFonts w:ascii="Arial" w:hAnsi="Arial" w:cs="Arial"/>
                <w:szCs w:val="26"/>
              </w:rPr>
              <w:t>Store proceduce đươc bổ sung.</w:t>
            </w:r>
          </w:p>
          <w:p w:rsidR="00F65CCC" w:rsidRPr="002E438E" w:rsidRDefault="00F65CCC" w:rsidP="00B41FA4">
            <w:pPr>
              <w:rPr>
                <w:rFonts w:ascii="Arial" w:hAnsi="Arial" w:cs="Arial"/>
                <w:szCs w:val="26"/>
              </w:rPr>
            </w:pPr>
          </w:p>
        </w:tc>
      </w:tr>
      <w:tr w:rsidR="00F65CCC" w:rsidRPr="002E438E" w:rsidTr="00B41FA4">
        <w:trPr>
          <w:trHeight w:val="916"/>
        </w:trPr>
        <w:tc>
          <w:tcPr>
            <w:tcW w:w="2041"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Sprint 3</w:t>
            </w:r>
          </w:p>
        </w:tc>
        <w:tc>
          <w:tcPr>
            <w:tcW w:w="3117" w:type="dxa"/>
            <w:tcBorders>
              <w:top w:val="single" w:sz="4" w:space="0" w:color="auto"/>
              <w:left w:val="single" w:sz="4" w:space="0" w:color="auto"/>
              <w:bottom w:val="single" w:sz="4" w:space="0" w:color="auto"/>
              <w:right w:val="single" w:sz="4" w:space="0" w:color="auto"/>
            </w:tcBorders>
            <w:hideMark/>
          </w:tcPr>
          <w:p w:rsidR="00F65CCC" w:rsidRPr="002E438E" w:rsidRDefault="00F65CCC" w:rsidP="00B41FA4">
            <w:pPr>
              <w:rPr>
                <w:rFonts w:ascii="Arial" w:hAnsi="Arial" w:cs="Arial"/>
                <w:szCs w:val="26"/>
              </w:rPr>
            </w:pPr>
            <w:r w:rsidRPr="002E438E">
              <w:rPr>
                <w:rFonts w:ascii="Arial" w:hAnsi="Arial" w:cs="Arial"/>
                <w:szCs w:val="26"/>
              </w:rPr>
              <w:t xml:space="preserve">17/05/2016 – </w:t>
            </w:r>
            <w:r w:rsidRPr="002E438E">
              <w:rPr>
                <w:rFonts w:ascii="Arial" w:hAnsi="Arial" w:cs="Arial"/>
                <w:szCs w:val="26"/>
              </w:rPr>
              <w:lastRenderedPageBreak/>
              <w:t>20/06/2016</w:t>
            </w:r>
          </w:p>
        </w:tc>
        <w:tc>
          <w:tcPr>
            <w:tcW w:w="3117" w:type="dxa"/>
            <w:tcBorders>
              <w:top w:val="single" w:sz="4" w:space="0" w:color="auto"/>
              <w:left w:val="single" w:sz="4" w:space="0" w:color="auto"/>
              <w:bottom w:val="single" w:sz="4" w:space="0" w:color="auto"/>
              <w:right w:val="single" w:sz="4" w:space="0" w:color="auto"/>
            </w:tcBorders>
          </w:tcPr>
          <w:p w:rsidR="00F65CCC" w:rsidRPr="002E438E" w:rsidRDefault="00F65CCC" w:rsidP="00B41FA4">
            <w:pPr>
              <w:rPr>
                <w:rFonts w:ascii="Arial" w:hAnsi="Arial" w:cs="Arial"/>
                <w:szCs w:val="26"/>
              </w:rPr>
            </w:pPr>
            <w:r w:rsidRPr="002E438E">
              <w:rPr>
                <w:rFonts w:ascii="Arial" w:hAnsi="Arial" w:cs="Arial"/>
                <w:szCs w:val="26"/>
              </w:rPr>
              <w:lastRenderedPageBreak/>
              <w:t xml:space="preserve">Hoàn thành các chức </w:t>
            </w:r>
            <w:r w:rsidRPr="002E438E">
              <w:rPr>
                <w:rFonts w:ascii="Arial" w:hAnsi="Arial" w:cs="Arial"/>
                <w:szCs w:val="26"/>
              </w:rPr>
              <w:lastRenderedPageBreak/>
              <w:t>năng Kế toán tổng hợp</w:t>
            </w:r>
          </w:p>
          <w:p w:rsidR="00F65CCC" w:rsidRPr="002E438E" w:rsidRDefault="00F65CCC" w:rsidP="00B41FA4">
            <w:pPr>
              <w:rPr>
                <w:rFonts w:ascii="Arial" w:hAnsi="Arial" w:cs="Arial"/>
                <w:szCs w:val="26"/>
              </w:rPr>
            </w:pPr>
            <w:r w:rsidRPr="002E438E">
              <w:rPr>
                <w:rFonts w:ascii="Arial" w:hAnsi="Arial" w:cs="Arial"/>
                <w:szCs w:val="26"/>
              </w:rPr>
              <w:t xml:space="preserve">(Chứng từ hóa đơn khác) </w:t>
            </w:r>
          </w:p>
          <w:p w:rsidR="00F65CCC" w:rsidRPr="002E438E" w:rsidRDefault="00F65CCC" w:rsidP="00B41FA4">
            <w:pPr>
              <w:rPr>
                <w:rFonts w:ascii="Arial" w:hAnsi="Arial" w:cs="Arial"/>
                <w:szCs w:val="26"/>
              </w:rPr>
            </w:pPr>
          </w:p>
          <w:p w:rsidR="00F65CCC" w:rsidRPr="002E438E" w:rsidRDefault="00F65CCC" w:rsidP="00B41FA4">
            <w:pPr>
              <w:rPr>
                <w:rFonts w:ascii="Arial" w:hAnsi="Arial" w:cs="Arial"/>
                <w:szCs w:val="26"/>
              </w:rPr>
            </w:pPr>
            <w:r w:rsidRPr="002E438E">
              <w:rPr>
                <w:rFonts w:ascii="Arial" w:hAnsi="Arial" w:cs="Arial"/>
                <w:szCs w:val="26"/>
              </w:rPr>
              <w:t>Tiến hành merce code trên bằng source tree</w:t>
            </w:r>
          </w:p>
        </w:tc>
      </w:tr>
    </w:tbl>
    <w:p w:rsidR="00F65CCC" w:rsidRPr="002E438E" w:rsidRDefault="00F65CCC" w:rsidP="00F65CCC">
      <w:pPr>
        <w:ind w:left="1080"/>
        <w:rPr>
          <w:rFonts w:ascii="Arial" w:hAnsi="Arial" w:cs="Arial"/>
          <w:b/>
        </w:rPr>
      </w:pPr>
    </w:p>
    <w:p w:rsidR="00F65CCC" w:rsidRPr="002E438E" w:rsidRDefault="00F65CCC" w:rsidP="00A4202A">
      <w:pPr>
        <w:pStyle w:val="ListParagraph"/>
        <w:numPr>
          <w:ilvl w:val="0"/>
          <w:numId w:val="131"/>
        </w:numPr>
        <w:spacing w:after="160" w:line="259" w:lineRule="auto"/>
        <w:jc w:val="left"/>
        <w:rPr>
          <w:rFonts w:ascii="Arial" w:hAnsi="Arial" w:cs="Arial"/>
          <w:b/>
        </w:rPr>
      </w:pPr>
      <w:r w:rsidRPr="002E438E">
        <w:rPr>
          <w:rFonts w:ascii="Arial" w:hAnsi="Arial" w:cs="Arial"/>
          <w:b/>
        </w:rPr>
        <w:t>Tổng kết các công việc đã làm được của nhóm</w:t>
      </w:r>
    </w:p>
    <w:p w:rsidR="00F65CCC" w:rsidRPr="002E438E" w:rsidRDefault="00F65CCC" w:rsidP="00A4202A">
      <w:pPr>
        <w:pStyle w:val="ListParagraph"/>
        <w:numPr>
          <w:ilvl w:val="0"/>
          <w:numId w:val="132"/>
        </w:numPr>
        <w:spacing w:after="160" w:line="259" w:lineRule="auto"/>
        <w:jc w:val="left"/>
        <w:rPr>
          <w:rFonts w:ascii="Arial" w:hAnsi="Arial" w:cs="Arial"/>
        </w:rPr>
      </w:pPr>
      <w:r w:rsidRPr="002E438E">
        <w:rPr>
          <w:rFonts w:ascii="Arial" w:hAnsi="Arial" w:cs="Arial"/>
        </w:rPr>
        <w:t>Hoàn thành:</w:t>
      </w:r>
    </w:p>
    <w:p w:rsidR="00F65CCC" w:rsidRPr="002E438E" w:rsidRDefault="00F65CCC" w:rsidP="00A4202A">
      <w:pPr>
        <w:pStyle w:val="ListParagraph"/>
        <w:numPr>
          <w:ilvl w:val="1"/>
          <w:numId w:val="132"/>
        </w:numPr>
        <w:spacing w:after="160" w:line="259" w:lineRule="auto"/>
        <w:jc w:val="left"/>
        <w:rPr>
          <w:rFonts w:ascii="Arial" w:hAnsi="Arial" w:cs="Arial"/>
        </w:rPr>
      </w:pPr>
      <w:r w:rsidRPr="002E438E">
        <w:rPr>
          <w:rFonts w:ascii="Arial" w:hAnsi="Arial" w:cs="Arial"/>
        </w:rPr>
        <w:t>Hiện thực được 4 chức năng dành cho module Chứng từ hóa đơn khác:</w:t>
      </w:r>
    </w:p>
    <w:p w:rsidR="00F65CCC" w:rsidRPr="002E438E" w:rsidRDefault="00F65CCC" w:rsidP="00F65CCC">
      <w:pPr>
        <w:pStyle w:val="ListParagraph"/>
        <w:ind w:left="2430"/>
        <w:rPr>
          <w:rFonts w:ascii="Arial" w:hAnsi="Arial" w:cs="Arial"/>
        </w:rPr>
      </w:pPr>
    </w:p>
    <w:p w:rsidR="00F65CCC" w:rsidRPr="002E438E" w:rsidRDefault="00F65CCC" w:rsidP="00F65CCC">
      <w:pPr>
        <w:pStyle w:val="ListParagraph"/>
        <w:ind w:left="2430" w:firstLine="360"/>
        <w:rPr>
          <w:rFonts w:ascii="Arial" w:hAnsi="Arial" w:cs="Arial"/>
          <w:noProof/>
        </w:rPr>
      </w:pPr>
      <w:r w:rsidRPr="002E438E">
        <w:rPr>
          <w:rFonts w:ascii="Arial" w:hAnsi="Arial" w:cs="Arial"/>
          <w:noProof/>
        </w:rPr>
        <w:t>Quản lý các chứng từ liên quan đến tổng hợp là quản lý danh sách các chứng từ không thể lập ở các phân hệ khác như: quyết toán tạm ứng, kết chuyển lãi lỗ, khấu trừ thuế, đối trừ chứng từ, xử lý chênh lệch tỷ giá...</w:t>
      </w:r>
    </w:p>
    <w:p w:rsidR="00F65CCC" w:rsidRPr="002E438E" w:rsidRDefault="00F65CCC" w:rsidP="00F65CCC">
      <w:pPr>
        <w:pStyle w:val="ListParagraph"/>
        <w:ind w:left="2430" w:firstLine="360"/>
        <w:rPr>
          <w:rFonts w:ascii="Arial" w:hAnsi="Arial" w:cs="Arial"/>
        </w:rPr>
      </w:pPr>
    </w:p>
    <w:p w:rsidR="00F65CCC" w:rsidRPr="002E438E" w:rsidRDefault="00F65CCC" w:rsidP="00A4202A">
      <w:pPr>
        <w:pStyle w:val="ListParagraph"/>
        <w:numPr>
          <w:ilvl w:val="2"/>
          <w:numId w:val="132"/>
        </w:numPr>
        <w:spacing w:after="160" w:line="259" w:lineRule="auto"/>
        <w:jc w:val="left"/>
        <w:rPr>
          <w:rFonts w:ascii="Arial" w:hAnsi="Arial" w:cs="Arial"/>
        </w:rPr>
      </w:pPr>
      <w:r w:rsidRPr="002E438E">
        <w:rPr>
          <w:rFonts w:ascii="Arial" w:hAnsi="Arial" w:cs="Arial"/>
        </w:rPr>
        <w:t>Chức năng thêm Chứng từ hóa đơn khác: Cho phép người dùng thêm thông tin của một chứng từ hóa đơn khác vào cơ sỡ dữ liệu. Các thông tin cần phải nhập là: ID(tự động), Ngày hóa đơn, Ngày hạch toán, ghi chú, số tiền, loại chứng từ, tài khoản nợ, tài khoản có</w:t>
      </w:r>
    </w:p>
    <w:p w:rsidR="00F65CCC" w:rsidRPr="002E438E" w:rsidRDefault="00F65CCC" w:rsidP="00A4202A">
      <w:pPr>
        <w:pStyle w:val="ListParagraph"/>
        <w:numPr>
          <w:ilvl w:val="2"/>
          <w:numId w:val="132"/>
        </w:numPr>
        <w:spacing w:after="160" w:line="259" w:lineRule="auto"/>
        <w:jc w:val="left"/>
        <w:rPr>
          <w:rFonts w:ascii="Arial" w:hAnsi="Arial" w:cs="Arial"/>
        </w:rPr>
      </w:pPr>
      <w:r w:rsidRPr="002E438E">
        <w:rPr>
          <w:rFonts w:ascii="Arial" w:hAnsi="Arial" w:cs="Arial"/>
        </w:rPr>
        <w:t>Chức năng update: cho phép người dùng chỉnh sửa các thông tin đã nhập</w:t>
      </w:r>
    </w:p>
    <w:p w:rsidR="00F65CCC" w:rsidRPr="002E438E" w:rsidRDefault="00F65CCC" w:rsidP="00A4202A">
      <w:pPr>
        <w:pStyle w:val="ListParagraph"/>
        <w:numPr>
          <w:ilvl w:val="2"/>
          <w:numId w:val="132"/>
        </w:numPr>
        <w:spacing w:after="160" w:line="259" w:lineRule="auto"/>
        <w:jc w:val="left"/>
        <w:rPr>
          <w:rFonts w:ascii="Arial" w:hAnsi="Arial" w:cs="Arial"/>
        </w:rPr>
      </w:pPr>
      <w:r w:rsidRPr="002E438E">
        <w:rPr>
          <w:rFonts w:ascii="Arial" w:hAnsi="Arial" w:cs="Arial"/>
        </w:rPr>
        <w:t xml:space="preserve">Chức năng tìm kiếm: chức năng cho phép tìm kiếm 1 chứng từ trong danh sách </w:t>
      </w:r>
    </w:p>
    <w:p w:rsidR="00F65CCC" w:rsidRPr="002E438E" w:rsidRDefault="00F65CCC" w:rsidP="00A4202A">
      <w:pPr>
        <w:pStyle w:val="ListParagraph"/>
        <w:numPr>
          <w:ilvl w:val="2"/>
          <w:numId w:val="132"/>
        </w:numPr>
        <w:spacing w:after="160" w:line="259" w:lineRule="auto"/>
        <w:jc w:val="left"/>
        <w:rPr>
          <w:rFonts w:ascii="Arial" w:hAnsi="Arial" w:cs="Arial"/>
        </w:rPr>
      </w:pPr>
      <w:r w:rsidRPr="002E438E">
        <w:rPr>
          <w:rFonts w:ascii="Arial" w:hAnsi="Arial" w:cs="Arial"/>
        </w:rPr>
        <w:t>Chức năng hiển thị toàn bộ các chứng từ hóa đơn khác.</w:t>
      </w:r>
    </w:p>
    <w:p w:rsidR="00F65CCC" w:rsidRPr="002E438E" w:rsidRDefault="00F65CCC" w:rsidP="00F65CCC">
      <w:pPr>
        <w:pStyle w:val="ListParagraph"/>
        <w:ind w:left="2790"/>
        <w:rPr>
          <w:rFonts w:ascii="Arial" w:hAnsi="Arial" w:cs="Arial"/>
        </w:rPr>
      </w:pPr>
    </w:p>
    <w:p w:rsidR="00F65CCC" w:rsidRPr="002E438E" w:rsidRDefault="00F65CCC" w:rsidP="00F65CCC">
      <w:pPr>
        <w:pStyle w:val="ListParagraph"/>
        <w:ind w:left="1080"/>
        <w:rPr>
          <w:rFonts w:ascii="Arial" w:hAnsi="Arial" w:cs="Arial"/>
        </w:rPr>
      </w:pPr>
    </w:p>
    <w:p w:rsidR="00F65CCC" w:rsidRPr="002E438E" w:rsidRDefault="00F65CCC" w:rsidP="00A4202A">
      <w:pPr>
        <w:pStyle w:val="ListParagraph"/>
        <w:numPr>
          <w:ilvl w:val="0"/>
          <w:numId w:val="132"/>
        </w:numPr>
        <w:spacing w:after="160" w:line="259" w:lineRule="auto"/>
        <w:jc w:val="left"/>
        <w:rPr>
          <w:rFonts w:ascii="Arial" w:hAnsi="Arial" w:cs="Arial"/>
        </w:rPr>
      </w:pPr>
      <w:r w:rsidRPr="002E438E">
        <w:rPr>
          <w:rFonts w:ascii="Arial" w:hAnsi="Arial" w:cs="Arial"/>
        </w:rPr>
        <w:t>Chưa hoàn thành</w:t>
      </w:r>
    </w:p>
    <w:p w:rsidR="00F65CCC" w:rsidRPr="002E438E" w:rsidRDefault="00F65CCC" w:rsidP="00A4202A">
      <w:pPr>
        <w:pStyle w:val="ListParagraph"/>
        <w:numPr>
          <w:ilvl w:val="0"/>
          <w:numId w:val="133"/>
        </w:numPr>
        <w:spacing w:after="160" w:line="259" w:lineRule="auto"/>
        <w:jc w:val="left"/>
        <w:rPr>
          <w:rFonts w:ascii="Arial" w:hAnsi="Arial" w:cs="Arial"/>
        </w:rPr>
      </w:pPr>
      <w:r w:rsidRPr="002E438E">
        <w:rPr>
          <w:rFonts w:ascii="Arial" w:hAnsi="Arial" w:cs="Arial"/>
        </w:rPr>
        <w:t xml:space="preserve">Chưa hiểu và thực hiện một số nghiệp vụ kế toán </w:t>
      </w:r>
    </w:p>
    <w:p w:rsidR="00F65CCC" w:rsidRPr="002E438E" w:rsidRDefault="00F65CCC" w:rsidP="00A4202A">
      <w:pPr>
        <w:pStyle w:val="ListParagraph"/>
        <w:numPr>
          <w:ilvl w:val="0"/>
          <w:numId w:val="133"/>
        </w:numPr>
        <w:spacing w:after="160" w:line="259" w:lineRule="auto"/>
        <w:jc w:val="left"/>
        <w:rPr>
          <w:rFonts w:ascii="Arial" w:hAnsi="Arial" w:cs="Arial"/>
        </w:rPr>
      </w:pPr>
      <w:r w:rsidRPr="002E438E">
        <w:rPr>
          <w:rFonts w:ascii="Arial" w:hAnsi="Arial" w:cs="Arial"/>
        </w:rPr>
        <w:t xml:space="preserve">Với mức độ tìm hiểu project chưa đủ để thực hiện một số nghiệp vụ </w:t>
      </w:r>
    </w:p>
    <w:p w:rsidR="00F65CCC" w:rsidRPr="002E438E" w:rsidRDefault="00F65CCC" w:rsidP="00A4202A">
      <w:pPr>
        <w:pStyle w:val="ListParagraph"/>
        <w:numPr>
          <w:ilvl w:val="0"/>
          <w:numId w:val="129"/>
        </w:numPr>
        <w:spacing w:after="160" w:line="259" w:lineRule="auto"/>
        <w:jc w:val="left"/>
        <w:rPr>
          <w:rFonts w:ascii="Arial" w:hAnsi="Arial" w:cs="Arial"/>
          <w:b/>
        </w:rPr>
      </w:pPr>
      <w:r w:rsidRPr="002E438E">
        <w:rPr>
          <w:rFonts w:ascii="Arial" w:hAnsi="Arial" w:cs="Arial"/>
          <w:b/>
        </w:rPr>
        <w:lastRenderedPageBreak/>
        <w:t>Phần công việc của từng thành viên</w:t>
      </w:r>
      <w:r>
        <w:rPr>
          <w:rFonts w:ascii="Arial" w:hAnsi="Arial" w:cs="Arial"/>
          <w:b/>
        </w:rPr>
        <w:t xml:space="preserve"> </w:t>
      </w:r>
    </w:p>
    <w:p w:rsidR="00F65CCC" w:rsidRPr="001A4F33" w:rsidRDefault="00F65CCC" w:rsidP="00A4202A">
      <w:pPr>
        <w:pStyle w:val="ListParagraph"/>
        <w:numPr>
          <w:ilvl w:val="0"/>
          <w:numId w:val="134"/>
        </w:numPr>
        <w:spacing w:after="160" w:line="259" w:lineRule="auto"/>
        <w:jc w:val="left"/>
        <w:rPr>
          <w:rFonts w:ascii="Arial" w:hAnsi="Arial" w:cs="Arial"/>
          <w:b/>
        </w:rPr>
      </w:pPr>
      <w:r w:rsidRPr="001A4F33">
        <w:rPr>
          <w:rFonts w:ascii="Arial" w:hAnsi="Arial" w:cs="Arial"/>
          <w:b/>
        </w:rPr>
        <w:t>Các công cụ, kênh thông tin hỗ trợ</w:t>
      </w:r>
    </w:p>
    <w:p w:rsidR="00F65CCC" w:rsidRDefault="00F65CCC" w:rsidP="00A4202A">
      <w:pPr>
        <w:pStyle w:val="ListParagraph"/>
        <w:numPr>
          <w:ilvl w:val="0"/>
          <w:numId w:val="135"/>
        </w:numPr>
        <w:spacing w:after="160" w:line="259" w:lineRule="auto"/>
        <w:jc w:val="left"/>
        <w:rPr>
          <w:rFonts w:ascii="Arial" w:hAnsi="Arial" w:cs="Arial"/>
        </w:rPr>
      </w:pPr>
      <w:r>
        <w:rPr>
          <w:rFonts w:ascii="Arial" w:hAnsi="Arial" w:cs="Arial"/>
        </w:rPr>
        <w:t>Trao đổi:</w:t>
      </w:r>
    </w:p>
    <w:p w:rsidR="00F65CCC" w:rsidRDefault="00F65CCC" w:rsidP="00A4202A">
      <w:pPr>
        <w:pStyle w:val="ListParagraph"/>
        <w:numPr>
          <w:ilvl w:val="1"/>
          <w:numId w:val="135"/>
        </w:numPr>
        <w:spacing w:after="160" w:line="259" w:lineRule="auto"/>
        <w:jc w:val="left"/>
        <w:rPr>
          <w:rFonts w:ascii="Arial" w:hAnsi="Arial" w:cs="Arial"/>
        </w:rPr>
      </w:pPr>
      <w:r>
        <w:rPr>
          <w:rFonts w:ascii="Arial" w:hAnsi="Arial" w:cs="Arial"/>
        </w:rPr>
        <w:t xml:space="preserve">Facebook: group nhóm: </w:t>
      </w:r>
      <w:hyperlink r:id="rId141" w:history="1">
        <w:r w:rsidRPr="007F0B27">
          <w:rPr>
            <w:rStyle w:val="Hyperlink"/>
            <w:rFonts w:ascii="Arial" w:hAnsi="Arial" w:cs="Arial"/>
          </w:rPr>
          <w:t>https://www.facebook.com/groups/1573836336188322/</w:t>
        </w:r>
      </w:hyperlink>
    </w:p>
    <w:p w:rsidR="00F65CCC" w:rsidRDefault="00F65CCC" w:rsidP="00A4202A">
      <w:pPr>
        <w:pStyle w:val="ListParagraph"/>
        <w:numPr>
          <w:ilvl w:val="1"/>
          <w:numId w:val="135"/>
        </w:numPr>
        <w:spacing w:after="160" w:line="259" w:lineRule="auto"/>
        <w:jc w:val="left"/>
        <w:rPr>
          <w:rFonts w:ascii="Arial" w:hAnsi="Arial" w:cs="Arial"/>
        </w:rPr>
      </w:pPr>
      <w:r>
        <w:rPr>
          <w:rFonts w:ascii="Arial" w:hAnsi="Arial" w:cs="Arial"/>
        </w:rPr>
        <w:t xml:space="preserve">Skype: họp nhóm </w:t>
      </w:r>
    </w:p>
    <w:p w:rsidR="00F65CCC" w:rsidRDefault="00F65CCC" w:rsidP="00A4202A">
      <w:pPr>
        <w:pStyle w:val="ListParagraph"/>
        <w:numPr>
          <w:ilvl w:val="1"/>
          <w:numId w:val="135"/>
        </w:numPr>
        <w:spacing w:after="160" w:line="259" w:lineRule="auto"/>
        <w:jc w:val="left"/>
        <w:rPr>
          <w:rFonts w:ascii="Arial" w:hAnsi="Arial" w:cs="Arial"/>
        </w:rPr>
      </w:pPr>
      <w:r>
        <w:rPr>
          <w:rFonts w:ascii="Arial" w:hAnsi="Arial" w:cs="Arial"/>
        </w:rPr>
        <w:t xml:space="preserve">Redmine: </w:t>
      </w:r>
      <w:hyperlink r:id="rId142" w:history="1">
        <w:r w:rsidRPr="007F0B27">
          <w:rPr>
            <w:rStyle w:val="Hyperlink"/>
            <w:rFonts w:ascii="Arial" w:hAnsi="Arial" w:cs="Arial"/>
          </w:rPr>
          <w:t>http://10.80.13.138/redmine/projects/se214-g22-group-19</w:t>
        </w:r>
      </w:hyperlink>
    </w:p>
    <w:p w:rsidR="00F65CCC" w:rsidRDefault="00F65CCC" w:rsidP="00A4202A">
      <w:pPr>
        <w:pStyle w:val="ListParagraph"/>
        <w:numPr>
          <w:ilvl w:val="1"/>
          <w:numId w:val="135"/>
        </w:numPr>
        <w:spacing w:after="160" w:line="259" w:lineRule="auto"/>
        <w:jc w:val="left"/>
        <w:rPr>
          <w:rFonts w:ascii="Arial" w:hAnsi="Arial" w:cs="Arial"/>
        </w:rPr>
      </w:pPr>
      <w:r>
        <w:rPr>
          <w:rFonts w:ascii="Arial" w:hAnsi="Arial" w:cs="Arial"/>
        </w:rPr>
        <w:t>Cafe Vân tại Làng đại học: Nơi tổ chức gặp mặt trực tiếp để trao đổi làm việc</w:t>
      </w:r>
    </w:p>
    <w:p w:rsidR="00F65CCC" w:rsidRDefault="00F65CCC" w:rsidP="00A4202A">
      <w:pPr>
        <w:pStyle w:val="ListParagraph"/>
        <w:numPr>
          <w:ilvl w:val="0"/>
          <w:numId w:val="135"/>
        </w:numPr>
        <w:spacing w:after="160" w:line="259" w:lineRule="auto"/>
        <w:jc w:val="left"/>
        <w:rPr>
          <w:rFonts w:ascii="Arial" w:hAnsi="Arial" w:cs="Arial"/>
        </w:rPr>
      </w:pPr>
      <w:r>
        <w:rPr>
          <w:rFonts w:ascii="Arial" w:hAnsi="Arial" w:cs="Arial"/>
        </w:rPr>
        <w:t>Công cụ:</w:t>
      </w:r>
    </w:p>
    <w:p w:rsidR="00F65CCC" w:rsidRDefault="00F65CCC" w:rsidP="00A4202A">
      <w:pPr>
        <w:pStyle w:val="ListParagraph"/>
        <w:numPr>
          <w:ilvl w:val="1"/>
          <w:numId w:val="135"/>
        </w:numPr>
        <w:spacing w:after="160" w:line="259" w:lineRule="auto"/>
        <w:jc w:val="left"/>
        <w:rPr>
          <w:rFonts w:ascii="Arial" w:hAnsi="Arial" w:cs="Arial"/>
        </w:rPr>
      </w:pPr>
      <w:r>
        <w:rPr>
          <w:rFonts w:ascii="Arial" w:hAnsi="Arial" w:cs="Arial"/>
        </w:rPr>
        <w:t xml:space="preserve">Visual studio 2013 trở lên, Sql server 2012 </w:t>
      </w:r>
    </w:p>
    <w:p w:rsidR="00F65CCC" w:rsidRDefault="00F65CCC" w:rsidP="00F65CCC">
      <w:pPr>
        <w:pStyle w:val="ListParagraph"/>
        <w:ind w:left="2520"/>
        <w:rPr>
          <w:rFonts w:ascii="Arial" w:hAnsi="Arial" w:cs="Arial"/>
        </w:rPr>
      </w:pPr>
    </w:p>
    <w:p w:rsidR="00F65CCC" w:rsidRDefault="00F65CCC" w:rsidP="00A4202A">
      <w:pPr>
        <w:pStyle w:val="ListParagraph"/>
        <w:numPr>
          <w:ilvl w:val="0"/>
          <w:numId w:val="134"/>
        </w:numPr>
        <w:spacing w:after="160" w:line="259" w:lineRule="auto"/>
        <w:jc w:val="left"/>
        <w:rPr>
          <w:rFonts w:ascii="Arial" w:hAnsi="Arial" w:cs="Arial"/>
          <w:b/>
        </w:rPr>
      </w:pPr>
      <w:r w:rsidRPr="001A4F33">
        <w:rPr>
          <w:rFonts w:ascii="Arial" w:hAnsi="Arial" w:cs="Arial"/>
          <w:b/>
        </w:rPr>
        <w:t>Chi tiết các công việc đã làm của từng thành viên</w:t>
      </w:r>
    </w:p>
    <w:p w:rsidR="00F65CCC" w:rsidRDefault="00F65CCC" w:rsidP="00F65CCC">
      <w:pPr>
        <w:pStyle w:val="ListParagraph"/>
        <w:ind w:left="1440"/>
        <w:rPr>
          <w:rFonts w:ascii="Arial" w:hAnsi="Arial" w:cs="Arial"/>
          <w:b/>
        </w:rPr>
      </w:pPr>
    </w:p>
    <w:tbl>
      <w:tblPr>
        <w:tblStyle w:val="TableGrid"/>
        <w:tblW w:w="0" w:type="auto"/>
        <w:tblInd w:w="1440" w:type="dxa"/>
        <w:tblLook w:val="04A0" w:firstRow="1" w:lastRow="0" w:firstColumn="1" w:lastColumn="0" w:noHBand="0" w:noVBand="1"/>
      </w:tblPr>
      <w:tblGrid>
        <w:gridCol w:w="1347"/>
        <w:gridCol w:w="1780"/>
        <w:gridCol w:w="1396"/>
        <w:gridCol w:w="1644"/>
        <w:gridCol w:w="1396"/>
      </w:tblGrid>
      <w:tr w:rsidR="00F65CCC" w:rsidTr="00B41FA4">
        <w:tc>
          <w:tcPr>
            <w:tcW w:w="1467" w:type="dxa"/>
          </w:tcPr>
          <w:p w:rsidR="00F65CCC" w:rsidRPr="001A4F33" w:rsidRDefault="00F65CCC" w:rsidP="00B41FA4">
            <w:pPr>
              <w:pStyle w:val="ListParagraph"/>
              <w:ind w:left="0"/>
              <w:rPr>
                <w:rFonts w:ascii="Arial" w:hAnsi="Arial" w:cs="Arial"/>
              </w:rPr>
            </w:pPr>
            <w:r w:rsidRPr="001A4F33">
              <w:rPr>
                <w:rFonts w:ascii="Arial" w:hAnsi="Arial" w:cs="Arial"/>
              </w:rPr>
              <w:t>Thành viên</w:t>
            </w:r>
          </w:p>
        </w:tc>
        <w:tc>
          <w:tcPr>
            <w:tcW w:w="1634" w:type="dxa"/>
          </w:tcPr>
          <w:p w:rsidR="00F65CCC" w:rsidRPr="001A4F33" w:rsidRDefault="00F65CCC" w:rsidP="00B41FA4">
            <w:pPr>
              <w:pStyle w:val="ListParagraph"/>
              <w:ind w:left="0"/>
              <w:rPr>
                <w:rFonts w:ascii="Arial" w:hAnsi="Arial" w:cs="Arial"/>
              </w:rPr>
            </w:pPr>
            <w:r>
              <w:rPr>
                <w:rFonts w:ascii="Arial" w:hAnsi="Arial" w:cs="Arial"/>
              </w:rPr>
              <w:t xml:space="preserve">Hỗ trợ </w:t>
            </w:r>
          </w:p>
        </w:tc>
        <w:tc>
          <w:tcPr>
            <w:tcW w:w="1513" w:type="dxa"/>
          </w:tcPr>
          <w:p w:rsidR="00F65CCC" w:rsidRPr="001A4F33" w:rsidRDefault="00F65CCC" w:rsidP="00B41FA4">
            <w:pPr>
              <w:pStyle w:val="ListParagraph"/>
              <w:ind w:left="0"/>
              <w:rPr>
                <w:rFonts w:ascii="Arial" w:hAnsi="Arial" w:cs="Arial"/>
              </w:rPr>
            </w:pPr>
            <w:r w:rsidRPr="001A4F33">
              <w:rPr>
                <w:rFonts w:ascii="Arial" w:hAnsi="Arial" w:cs="Arial"/>
              </w:rPr>
              <w:t>Sprint 1</w:t>
            </w:r>
          </w:p>
        </w:tc>
        <w:tc>
          <w:tcPr>
            <w:tcW w:w="1740" w:type="dxa"/>
          </w:tcPr>
          <w:p w:rsidR="00F65CCC" w:rsidRPr="001A4F33" w:rsidRDefault="00F65CCC" w:rsidP="00B41FA4">
            <w:pPr>
              <w:pStyle w:val="ListParagraph"/>
              <w:ind w:left="0"/>
              <w:rPr>
                <w:rFonts w:ascii="Arial" w:hAnsi="Arial" w:cs="Arial"/>
              </w:rPr>
            </w:pPr>
            <w:r w:rsidRPr="001A4F33">
              <w:rPr>
                <w:rFonts w:ascii="Arial" w:hAnsi="Arial" w:cs="Arial"/>
              </w:rPr>
              <w:t>Sprint 2</w:t>
            </w:r>
          </w:p>
        </w:tc>
        <w:tc>
          <w:tcPr>
            <w:tcW w:w="1556" w:type="dxa"/>
          </w:tcPr>
          <w:p w:rsidR="00F65CCC" w:rsidRPr="001A4F33" w:rsidRDefault="00F65CCC" w:rsidP="00B41FA4">
            <w:pPr>
              <w:pStyle w:val="ListParagraph"/>
              <w:ind w:left="0"/>
              <w:rPr>
                <w:rFonts w:ascii="Arial" w:hAnsi="Arial" w:cs="Arial"/>
              </w:rPr>
            </w:pPr>
            <w:r w:rsidRPr="001A4F33">
              <w:rPr>
                <w:rFonts w:ascii="Arial" w:hAnsi="Arial" w:cs="Arial"/>
              </w:rPr>
              <w:t>Sprint 3</w:t>
            </w:r>
          </w:p>
        </w:tc>
      </w:tr>
      <w:tr w:rsidR="00F65CCC" w:rsidTr="00B41FA4">
        <w:tc>
          <w:tcPr>
            <w:tcW w:w="1467" w:type="dxa"/>
          </w:tcPr>
          <w:p w:rsidR="00F65CCC" w:rsidRPr="001A4F33" w:rsidRDefault="00F65CCC" w:rsidP="00B41FA4">
            <w:pPr>
              <w:pStyle w:val="ListParagraph"/>
              <w:ind w:left="0"/>
              <w:rPr>
                <w:rFonts w:ascii="Arial" w:hAnsi="Arial" w:cs="Arial"/>
              </w:rPr>
            </w:pPr>
            <w:r w:rsidRPr="001A4F33">
              <w:rPr>
                <w:rFonts w:ascii="Arial" w:hAnsi="Arial" w:cs="Arial"/>
              </w:rPr>
              <w:t>Đinh Thế Viễn</w:t>
            </w:r>
          </w:p>
        </w:tc>
        <w:tc>
          <w:tcPr>
            <w:tcW w:w="1634" w:type="dxa"/>
          </w:tcPr>
          <w:p w:rsidR="00F65CCC" w:rsidRDefault="00F65CCC" w:rsidP="00A4202A">
            <w:pPr>
              <w:pStyle w:val="ListParagraph"/>
              <w:numPr>
                <w:ilvl w:val="2"/>
                <w:numId w:val="135"/>
              </w:numPr>
              <w:ind w:left="84" w:hanging="180"/>
              <w:jc w:val="left"/>
              <w:rPr>
                <w:rFonts w:ascii="Arial" w:hAnsi="Arial" w:cs="Arial"/>
              </w:rPr>
            </w:pPr>
            <w:r w:rsidRPr="001A4F33">
              <w:rPr>
                <w:rFonts w:ascii="Arial" w:hAnsi="Arial" w:cs="Arial"/>
              </w:rPr>
              <w:t>Tham gia buổi training tại công ty</w:t>
            </w:r>
            <w:r>
              <w:rPr>
                <w:rFonts w:ascii="Arial" w:hAnsi="Arial" w:cs="Arial"/>
              </w:rPr>
              <w:t xml:space="preserve"> G Soft</w:t>
            </w:r>
            <w:r w:rsidRPr="001A4F33">
              <w:rPr>
                <w:rFonts w:ascii="Arial" w:hAnsi="Arial" w:cs="Arial"/>
              </w:rPr>
              <w:t xml:space="preserve"> </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Tìm hiểu nghiệp vụ kế toán</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Training lại cho các thành viên</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Cài đặt môi trường</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Phân công công việc cho các thành viên</w:t>
            </w:r>
          </w:p>
          <w:p w:rsidR="00F65CCC" w:rsidRPr="001A4F33" w:rsidRDefault="00F65CCC" w:rsidP="00B41FA4">
            <w:pPr>
              <w:pStyle w:val="ListParagraph"/>
              <w:ind w:left="84"/>
              <w:rPr>
                <w:rFonts w:ascii="Arial" w:hAnsi="Arial" w:cs="Arial"/>
              </w:rPr>
            </w:pPr>
          </w:p>
          <w:p w:rsidR="00F65CCC" w:rsidRDefault="00F65CCC" w:rsidP="00A4202A">
            <w:pPr>
              <w:pStyle w:val="ListParagraph"/>
              <w:numPr>
                <w:ilvl w:val="2"/>
                <w:numId w:val="135"/>
              </w:numPr>
              <w:ind w:left="126" w:hanging="126"/>
              <w:jc w:val="left"/>
              <w:rPr>
                <w:rFonts w:ascii="Arial" w:hAnsi="Arial" w:cs="Arial"/>
              </w:rPr>
            </w:pPr>
            <w:r>
              <w:rPr>
                <w:rFonts w:ascii="Arial" w:hAnsi="Arial" w:cs="Arial"/>
              </w:rPr>
              <w:t>Tìm hiểu các quy trình phần mềm agile</w:t>
            </w:r>
          </w:p>
          <w:p w:rsidR="00F65CCC" w:rsidRPr="00F62D8B" w:rsidRDefault="00F65CCC" w:rsidP="00B41FA4">
            <w:pPr>
              <w:pStyle w:val="ListParagraph"/>
              <w:rPr>
                <w:rFonts w:ascii="Arial" w:hAnsi="Arial" w:cs="Arial"/>
              </w:rPr>
            </w:pPr>
          </w:p>
          <w:p w:rsidR="00F65CCC" w:rsidRPr="001A4F33" w:rsidRDefault="00F65CCC" w:rsidP="00A4202A">
            <w:pPr>
              <w:pStyle w:val="ListParagraph"/>
              <w:numPr>
                <w:ilvl w:val="2"/>
                <w:numId w:val="135"/>
              </w:numPr>
              <w:ind w:left="126" w:hanging="126"/>
              <w:jc w:val="left"/>
              <w:rPr>
                <w:rFonts w:ascii="Arial" w:hAnsi="Arial" w:cs="Arial"/>
              </w:rPr>
            </w:pPr>
            <w:r>
              <w:rPr>
                <w:rFonts w:ascii="Arial" w:hAnsi="Arial" w:cs="Arial"/>
              </w:rPr>
              <w:t xml:space="preserve">Hướng dẫn các thành </w:t>
            </w:r>
            <w:r>
              <w:rPr>
                <w:rFonts w:ascii="Arial" w:hAnsi="Arial" w:cs="Arial"/>
              </w:rPr>
              <w:lastRenderedPageBreak/>
              <w:t>viên tạo tài khoản và quản lý trên redmine</w:t>
            </w:r>
          </w:p>
        </w:tc>
        <w:tc>
          <w:tcPr>
            <w:tcW w:w="1513" w:type="dxa"/>
          </w:tcPr>
          <w:p w:rsidR="00F65CCC" w:rsidRPr="001A4F33" w:rsidRDefault="00F65CCC" w:rsidP="00A4202A">
            <w:pPr>
              <w:pStyle w:val="ListParagraph"/>
              <w:numPr>
                <w:ilvl w:val="2"/>
                <w:numId w:val="135"/>
              </w:numPr>
              <w:ind w:left="132" w:hanging="132"/>
              <w:jc w:val="left"/>
              <w:rPr>
                <w:rFonts w:ascii="Arial" w:hAnsi="Arial" w:cs="Arial"/>
                <w:b/>
              </w:rPr>
            </w:pPr>
            <w:r>
              <w:rPr>
                <w:rFonts w:ascii="Arial" w:hAnsi="Arial" w:cs="Arial"/>
              </w:rPr>
              <w:lastRenderedPageBreak/>
              <w:t xml:space="preserve">Hướng dẫn các thành viên lấy source code từ git </w:t>
            </w:r>
          </w:p>
          <w:p w:rsidR="00F65CCC" w:rsidRPr="001A4F33" w:rsidRDefault="00F65CCC" w:rsidP="00A4202A">
            <w:pPr>
              <w:pStyle w:val="ListParagraph"/>
              <w:numPr>
                <w:ilvl w:val="2"/>
                <w:numId w:val="135"/>
              </w:numPr>
              <w:ind w:left="132" w:hanging="132"/>
              <w:jc w:val="left"/>
              <w:rPr>
                <w:rFonts w:ascii="Arial" w:hAnsi="Arial" w:cs="Arial"/>
                <w:b/>
              </w:rPr>
            </w:pPr>
            <w:r>
              <w:rPr>
                <w:rFonts w:ascii="Arial" w:hAnsi="Arial" w:cs="Arial"/>
              </w:rPr>
              <w:t>Hướng dẫn config project, fix bug, mở project</w:t>
            </w:r>
          </w:p>
          <w:p w:rsidR="00F65CCC" w:rsidRPr="004E4EA5" w:rsidRDefault="00F65CCC" w:rsidP="00A4202A">
            <w:pPr>
              <w:pStyle w:val="ListParagraph"/>
              <w:numPr>
                <w:ilvl w:val="2"/>
                <w:numId w:val="135"/>
              </w:numPr>
              <w:ind w:left="132" w:hanging="132"/>
              <w:jc w:val="left"/>
              <w:rPr>
                <w:rFonts w:ascii="Arial" w:hAnsi="Arial" w:cs="Arial"/>
                <w:b/>
              </w:rPr>
            </w:pPr>
            <w:r>
              <w:rPr>
                <w:rFonts w:ascii="Arial" w:hAnsi="Arial" w:cs="Arial"/>
              </w:rPr>
              <w:t>Tham gia thiết kế 1 giao diện</w:t>
            </w:r>
          </w:p>
          <w:p w:rsidR="00F65CCC" w:rsidRPr="00F62D8B" w:rsidRDefault="00F65CCC" w:rsidP="00A4202A">
            <w:pPr>
              <w:pStyle w:val="ListParagraph"/>
              <w:numPr>
                <w:ilvl w:val="2"/>
                <w:numId w:val="135"/>
              </w:numPr>
              <w:ind w:left="132" w:hanging="132"/>
              <w:jc w:val="left"/>
              <w:rPr>
                <w:rFonts w:ascii="Arial" w:hAnsi="Arial" w:cs="Arial"/>
                <w:b/>
              </w:rPr>
            </w:pPr>
            <w:r>
              <w:rPr>
                <w:rFonts w:ascii="Arial" w:hAnsi="Arial" w:cs="Arial"/>
              </w:rPr>
              <w:t>Phân công công việc</w:t>
            </w:r>
          </w:p>
          <w:p w:rsidR="00F65CCC" w:rsidRPr="001A4F33" w:rsidRDefault="00F65CCC" w:rsidP="00B41FA4">
            <w:pPr>
              <w:pStyle w:val="ListParagraph"/>
              <w:ind w:left="132"/>
              <w:rPr>
                <w:rFonts w:ascii="Arial" w:hAnsi="Arial" w:cs="Arial"/>
                <w:b/>
              </w:rPr>
            </w:pPr>
          </w:p>
        </w:tc>
        <w:tc>
          <w:tcPr>
            <w:tcW w:w="1740" w:type="dxa"/>
          </w:tcPr>
          <w:p w:rsidR="00F65CCC" w:rsidRDefault="00F65CCC" w:rsidP="00A4202A">
            <w:pPr>
              <w:pStyle w:val="ListParagraph"/>
              <w:numPr>
                <w:ilvl w:val="2"/>
                <w:numId w:val="135"/>
              </w:numPr>
              <w:ind w:left="168" w:hanging="168"/>
              <w:jc w:val="left"/>
              <w:rPr>
                <w:rFonts w:ascii="Arial" w:hAnsi="Arial" w:cs="Arial"/>
              </w:rPr>
            </w:pPr>
            <w:r>
              <w:rPr>
                <w:rFonts w:ascii="Arial" w:hAnsi="Arial" w:cs="Arial"/>
              </w:rPr>
              <w:t>Triển khai cho nhóm sprint 2</w:t>
            </w:r>
          </w:p>
          <w:p w:rsidR="00F65CCC" w:rsidRPr="001A4F33" w:rsidRDefault="00F65CCC" w:rsidP="00A4202A">
            <w:pPr>
              <w:pStyle w:val="ListParagraph"/>
              <w:numPr>
                <w:ilvl w:val="2"/>
                <w:numId w:val="135"/>
              </w:numPr>
              <w:ind w:left="168" w:hanging="168"/>
              <w:jc w:val="left"/>
              <w:rPr>
                <w:rFonts w:ascii="Arial" w:hAnsi="Arial" w:cs="Arial"/>
              </w:rPr>
            </w:pPr>
            <w:r>
              <w:rPr>
                <w:rFonts w:ascii="Arial" w:hAnsi="Arial" w:cs="Arial"/>
              </w:rPr>
              <w:t>Phân tích thiết kế CSDL</w:t>
            </w:r>
          </w:p>
          <w:p w:rsidR="00F65CCC" w:rsidRDefault="00F65CCC" w:rsidP="00B41FA4">
            <w:pPr>
              <w:ind w:left="168" w:hanging="168"/>
              <w:rPr>
                <w:rFonts w:ascii="Arial" w:hAnsi="Arial" w:cs="Arial"/>
              </w:rPr>
            </w:pPr>
          </w:p>
          <w:p w:rsidR="00F65CCC" w:rsidRPr="00B001A2" w:rsidRDefault="00F65CCC" w:rsidP="00A4202A">
            <w:pPr>
              <w:pStyle w:val="ListParagraph"/>
              <w:numPr>
                <w:ilvl w:val="2"/>
                <w:numId w:val="135"/>
              </w:numPr>
              <w:ind w:left="168" w:hanging="168"/>
              <w:jc w:val="left"/>
              <w:rPr>
                <w:rFonts w:ascii="Arial" w:hAnsi="Arial" w:cs="Arial"/>
                <w:b/>
              </w:rPr>
            </w:pPr>
            <w:r w:rsidRPr="00B001A2">
              <w:rPr>
                <w:rFonts w:ascii="Arial" w:hAnsi="Arial" w:cs="Arial"/>
              </w:rPr>
              <w:t>Tham gia thiết kế cơ sỡ dữ liệu cho chức năng chứng từ hóa đơn khác</w:t>
            </w:r>
            <w:r>
              <w:rPr>
                <w:rFonts w:ascii="Arial" w:hAnsi="Arial" w:cs="Arial"/>
              </w:rPr>
              <w:t xml:space="preserve"> trên sql</w:t>
            </w:r>
          </w:p>
          <w:p w:rsidR="00F65CCC" w:rsidRPr="00B001A2" w:rsidRDefault="00F65CCC" w:rsidP="00B41FA4">
            <w:pPr>
              <w:pStyle w:val="ListParagraph"/>
              <w:ind w:left="168" w:hanging="168"/>
              <w:rPr>
                <w:rFonts w:ascii="Arial" w:hAnsi="Arial" w:cs="Arial"/>
                <w:b/>
              </w:rPr>
            </w:pPr>
          </w:p>
          <w:p w:rsidR="00F65CCC" w:rsidRPr="00B001A2" w:rsidRDefault="00F65CCC" w:rsidP="00A4202A">
            <w:pPr>
              <w:pStyle w:val="ListParagraph"/>
              <w:numPr>
                <w:ilvl w:val="2"/>
                <w:numId w:val="135"/>
              </w:numPr>
              <w:ind w:left="168" w:hanging="168"/>
              <w:jc w:val="left"/>
              <w:rPr>
                <w:rFonts w:ascii="Arial" w:hAnsi="Arial" w:cs="Arial"/>
                <w:b/>
              </w:rPr>
            </w:pPr>
            <w:r>
              <w:rPr>
                <w:rFonts w:ascii="Arial" w:hAnsi="Arial" w:cs="Arial"/>
              </w:rPr>
              <w:t>Tổ chức họp nhóm dịch sách và làm project</w:t>
            </w:r>
          </w:p>
          <w:p w:rsidR="00F65CCC" w:rsidRPr="00B001A2" w:rsidRDefault="00F65CCC" w:rsidP="00B41FA4">
            <w:pPr>
              <w:pStyle w:val="ListParagraph"/>
              <w:ind w:left="168" w:hanging="168"/>
              <w:rPr>
                <w:rFonts w:ascii="Arial" w:hAnsi="Arial" w:cs="Arial"/>
                <w:b/>
              </w:rPr>
            </w:pPr>
          </w:p>
          <w:p w:rsidR="00F65CCC" w:rsidRPr="00B001A2" w:rsidRDefault="00F65CCC" w:rsidP="00A4202A">
            <w:pPr>
              <w:pStyle w:val="ListParagraph"/>
              <w:numPr>
                <w:ilvl w:val="2"/>
                <w:numId w:val="135"/>
              </w:numPr>
              <w:ind w:left="168" w:hanging="168"/>
              <w:jc w:val="left"/>
              <w:rPr>
                <w:rFonts w:ascii="Arial" w:hAnsi="Arial" w:cs="Arial"/>
                <w:b/>
              </w:rPr>
            </w:pPr>
            <w:r>
              <w:rPr>
                <w:rFonts w:ascii="Arial" w:hAnsi="Arial" w:cs="Arial"/>
              </w:rPr>
              <w:lastRenderedPageBreak/>
              <w:t>Tham gia viết Store Proceduce cho chức năng Chứng từ hóa đơn khác</w:t>
            </w:r>
          </w:p>
          <w:p w:rsidR="00F65CCC" w:rsidRPr="00B001A2" w:rsidRDefault="00F65CCC" w:rsidP="00B41FA4">
            <w:pPr>
              <w:pStyle w:val="ListParagraph"/>
              <w:rPr>
                <w:rFonts w:ascii="Arial" w:hAnsi="Arial" w:cs="Arial"/>
                <w:b/>
              </w:rPr>
            </w:pPr>
          </w:p>
          <w:p w:rsidR="00F65CCC" w:rsidRDefault="00F65CCC" w:rsidP="00A4202A">
            <w:pPr>
              <w:pStyle w:val="ListParagraph"/>
              <w:numPr>
                <w:ilvl w:val="2"/>
                <w:numId w:val="135"/>
              </w:numPr>
              <w:ind w:left="168" w:hanging="168"/>
              <w:jc w:val="left"/>
              <w:rPr>
                <w:rFonts w:ascii="Arial" w:hAnsi="Arial" w:cs="Arial"/>
              </w:rPr>
            </w:pPr>
            <w:r w:rsidRPr="00B001A2">
              <w:rPr>
                <w:rFonts w:ascii="Arial" w:hAnsi="Arial" w:cs="Arial"/>
              </w:rPr>
              <w:t>Tham gia</w:t>
            </w:r>
            <w:r>
              <w:rPr>
                <w:rFonts w:ascii="Arial" w:hAnsi="Arial" w:cs="Arial"/>
              </w:rPr>
              <w:t xml:space="preserve"> viết các viewmodel và service kết nối csdl </w:t>
            </w:r>
          </w:p>
          <w:p w:rsidR="00F65CCC" w:rsidRPr="004E4EA5" w:rsidRDefault="00F65CCC" w:rsidP="00B41FA4">
            <w:pPr>
              <w:pStyle w:val="ListParagraph"/>
              <w:rPr>
                <w:rFonts w:ascii="Arial" w:hAnsi="Arial" w:cs="Arial"/>
              </w:rPr>
            </w:pPr>
          </w:p>
          <w:p w:rsidR="00F65CCC" w:rsidRPr="00B001A2" w:rsidRDefault="00F65CCC" w:rsidP="00A4202A">
            <w:pPr>
              <w:pStyle w:val="ListParagraph"/>
              <w:numPr>
                <w:ilvl w:val="2"/>
                <w:numId w:val="135"/>
              </w:numPr>
              <w:ind w:left="168" w:hanging="168"/>
              <w:jc w:val="left"/>
              <w:rPr>
                <w:rFonts w:ascii="Arial" w:hAnsi="Arial" w:cs="Arial"/>
              </w:rPr>
            </w:pPr>
            <w:r>
              <w:rPr>
                <w:rFonts w:ascii="Arial" w:hAnsi="Arial" w:cs="Arial"/>
              </w:rPr>
              <w:t>Phân công công việc</w:t>
            </w:r>
          </w:p>
        </w:tc>
        <w:tc>
          <w:tcPr>
            <w:tcW w:w="1556" w:type="dxa"/>
          </w:tcPr>
          <w:p w:rsidR="00F65CCC" w:rsidRPr="00B001A2" w:rsidRDefault="00F65CCC" w:rsidP="00A4202A">
            <w:pPr>
              <w:pStyle w:val="ListParagraph"/>
              <w:numPr>
                <w:ilvl w:val="2"/>
                <w:numId w:val="135"/>
              </w:numPr>
              <w:ind w:left="126" w:hanging="198"/>
              <w:jc w:val="left"/>
              <w:rPr>
                <w:rFonts w:ascii="Arial" w:hAnsi="Arial" w:cs="Arial"/>
                <w:b/>
              </w:rPr>
            </w:pPr>
            <w:r>
              <w:rPr>
                <w:rFonts w:ascii="Arial" w:hAnsi="Arial" w:cs="Arial"/>
              </w:rPr>
              <w:lastRenderedPageBreak/>
              <w:t>Tổng kết phân công công việc trên redmine từ các sprint đầu tiên</w:t>
            </w:r>
          </w:p>
          <w:p w:rsidR="00F65CCC" w:rsidRPr="00B001A2" w:rsidRDefault="00F65CCC" w:rsidP="00A4202A">
            <w:pPr>
              <w:pStyle w:val="ListParagraph"/>
              <w:numPr>
                <w:ilvl w:val="2"/>
                <w:numId w:val="135"/>
              </w:numPr>
              <w:ind w:left="126" w:hanging="198"/>
              <w:jc w:val="left"/>
              <w:rPr>
                <w:rFonts w:ascii="Arial" w:hAnsi="Arial" w:cs="Arial"/>
                <w:b/>
              </w:rPr>
            </w:pPr>
            <w:r>
              <w:rPr>
                <w:rFonts w:ascii="Arial" w:hAnsi="Arial" w:cs="Arial"/>
              </w:rPr>
              <w:t>Tạo nhánh riêng trên git để up source code</w:t>
            </w:r>
          </w:p>
          <w:p w:rsidR="00F65CCC" w:rsidRPr="004E4EA5" w:rsidRDefault="00F65CCC" w:rsidP="00A4202A">
            <w:pPr>
              <w:pStyle w:val="ListParagraph"/>
              <w:numPr>
                <w:ilvl w:val="2"/>
                <w:numId w:val="135"/>
              </w:numPr>
              <w:ind w:left="126" w:hanging="198"/>
              <w:jc w:val="left"/>
              <w:rPr>
                <w:rFonts w:ascii="Arial" w:hAnsi="Arial" w:cs="Arial"/>
                <w:b/>
              </w:rPr>
            </w:pPr>
            <w:r>
              <w:rPr>
                <w:rFonts w:ascii="Arial" w:hAnsi="Arial" w:cs="Arial"/>
              </w:rPr>
              <w:t>Config chức năng quản lý Chứng từ hóa đơn khác</w:t>
            </w:r>
          </w:p>
          <w:p w:rsidR="00F65CCC" w:rsidRDefault="00F65CCC" w:rsidP="00A4202A">
            <w:pPr>
              <w:pStyle w:val="ListParagraph"/>
              <w:numPr>
                <w:ilvl w:val="2"/>
                <w:numId w:val="135"/>
              </w:numPr>
              <w:ind w:left="126" w:hanging="198"/>
              <w:jc w:val="left"/>
              <w:rPr>
                <w:rFonts w:ascii="Arial" w:hAnsi="Arial" w:cs="Arial"/>
                <w:b/>
              </w:rPr>
            </w:pPr>
            <w:r>
              <w:rPr>
                <w:rFonts w:ascii="Arial" w:hAnsi="Arial" w:cs="Arial"/>
              </w:rPr>
              <w:lastRenderedPageBreak/>
              <w:t>Phân công công việc</w:t>
            </w:r>
          </w:p>
        </w:tc>
      </w:tr>
      <w:tr w:rsidR="00F65CCC" w:rsidTr="00B41FA4">
        <w:tc>
          <w:tcPr>
            <w:tcW w:w="1467" w:type="dxa"/>
          </w:tcPr>
          <w:p w:rsidR="00F65CCC" w:rsidRPr="001A4F33" w:rsidRDefault="00F65CCC" w:rsidP="00B41FA4">
            <w:pPr>
              <w:pStyle w:val="ListParagraph"/>
              <w:ind w:left="0"/>
              <w:rPr>
                <w:rFonts w:ascii="Arial" w:hAnsi="Arial" w:cs="Arial"/>
              </w:rPr>
            </w:pPr>
            <w:r>
              <w:rPr>
                <w:rFonts w:ascii="Arial" w:hAnsi="Arial" w:cs="Arial"/>
              </w:rPr>
              <w:lastRenderedPageBreak/>
              <w:t>Nguyễn Xuân Việt</w:t>
            </w:r>
          </w:p>
        </w:tc>
        <w:tc>
          <w:tcPr>
            <w:tcW w:w="1634" w:type="dxa"/>
          </w:tcPr>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tìm hiểu MVVM, Silverlight config project</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dịch sách , làm slides thuyết trình</w:t>
            </w:r>
          </w:p>
          <w:p w:rsidR="00F65CCC" w:rsidRDefault="00F65CCC" w:rsidP="00A4202A">
            <w:pPr>
              <w:pStyle w:val="ListParagraph"/>
              <w:numPr>
                <w:ilvl w:val="2"/>
                <w:numId w:val="135"/>
              </w:numPr>
              <w:ind w:left="126" w:hanging="126"/>
              <w:jc w:val="left"/>
              <w:rPr>
                <w:rFonts w:ascii="Arial" w:hAnsi="Arial" w:cs="Arial"/>
              </w:rPr>
            </w:pPr>
            <w:r>
              <w:rPr>
                <w:rFonts w:ascii="Arial" w:hAnsi="Arial" w:cs="Arial"/>
              </w:rPr>
              <w:t>Tìm hiểu các quy trình phần mềm agile</w:t>
            </w:r>
          </w:p>
          <w:p w:rsidR="00F65CCC" w:rsidRPr="001A4F33" w:rsidRDefault="00F65CCC" w:rsidP="00B41FA4">
            <w:pPr>
              <w:pStyle w:val="ListParagraph"/>
              <w:ind w:left="84"/>
              <w:rPr>
                <w:rFonts w:ascii="Arial" w:hAnsi="Arial" w:cs="Arial"/>
              </w:rPr>
            </w:pPr>
          </w:p>
        </w:tc>
        <w:tc>
          <w:tcPr>
            <w:tcW w:w="1513" w:type="dxa"/>
          </w:tcPr>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Tham gia thiết kế giao diện</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nghiệp vụ</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redmine</w:t>
            </w:r>
          </w:p>
        </w:tc>
        <w:tc>
          <w:tcPr>
            <w:tcW w:w="1740" w:type="dxa"/>
          </w:tcPr>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phân tích nghiệp vụ </w:t>
            </w:r>
          </w:p>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thiết kế CSDL trên sql  </w:t>
            </w:r>
          </w:p>
        </w:tc>
        <w:tc>
          <w:tcPr>
            <w:tcW w:w="1556" w:type="dxa"/>
          </w:tcPr>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Tham gia họp nhóm fix bug chương trình</w:t>
            </w:r>
          </w:p>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Tìm hiểu source tree</w:t>
            </w:r>
          </w:p>
        </w:tc>
      </w:tr>
      <w:tr w:rsidR="00F65CCC" w:rsidTr="00B41FA4">
        <w:tc>
          <w:tcPr>
            <w:tcW w:w="1467" w:type="dxa"/>
          </w:tcPr>
          <w:p w:rsidR="00F65CCC" w:rsidRDefault="00F65CCC" w:rsidP="00B41FA4">
            <w:pPr>
              <w:pStyle w:val="ListParagraph"/>
              <w:ind w:left="0"/>
              <w:rPr>
                <w:rFonts w:ascii="Arial" w:hAnsi="Arial" w:cs="Arial"/>
              </w:rPr>
            </w:pPr>
            <w:r>
              <w:rPr>
                <w:rFonts w:ascii="Arial" w:hAnsi="Arial" w:cs="Arial"/>
              </w:rPr>
              <w:t>Nguyễn Tuấn Đạt</w:t>
            </w:r>
          </w:p>
        </w:tc>
        <w:tc>
          <w:tcPr>
            <w:tcW w:w="1634" w:type="dxa"/>
          </w:tcPr>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tìm hiểu MVVM, Silverlight config project</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dịch sách , làm slides thuyết trình</w:t>
            </w:r>
          </w:p>
        </w:tc>
        <w:tc>
          <w:tcPr>
            <w:tcW w:w="1513" w:type="dxa"/>
          </w:tcPr>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nghiệp vụ</w:t>
            </w:r>
          </w:p>
          <w:p w:rsidR="00F65CCC" w:rsidRPr="00F62D8B" w:rsidRDefault="00F65CCC" w:rsidP="00A4202A">
            <w:pPr>
              <w:pStyle w:val="ListParagraph"/>
              <w:numPr>
                <w:ilvl w:val="2"/>
                <w:numId w:val="135"/>
              </w:numPr>
              <w:ind w:left="132" w:hanging="132"/>
              <w:jc w:val="left"/>
              <w:rPr>
                <w:rFonts w:ascii="Arial" w:hAnsi="Arial" w:cs="Arial"/>
              </w:rPr>
            </w:pPr>
            <w:r>
              <w:rPr>
                <w:rFonts w:ascii="Arial" w:hAnsi="Arial" w:cs="Arial"/>
              </w:rPr>
              <w:t>Tham gia thiết kế giao diện</w:t>
            </w:r>
          </w:p>
          <w:p w:rsidR="00F65CCC" w:rsidRPr="00F62D8B" w:rsidRDefault="00F65CCC" w:rsidP="00B41FA4">
            <w:pPr>
              <w:rPr>
                <w:rFonts w:ascii="Arial" w:hAnsi="Arial" w:cs="Arial"/>
              </w:rPr>
            </w:pPr>
            <w:r>
              <w:rPr>
                <w:rFonts w:ascii="Arial" w:hAnsi="Arial" w:cs="Arial"/>
              </w:rPr>
              <w:t>-</w:t>
            </w:r>
            <w:r w:rsidRPr="00F62D8B">
              <w:rPr>
                <w:rFonts w:ascii="Arial" w:hAnsi="Arial" w:cs="Arial"/>
              </w:rPr>
              <w:t>Tìm hiểu redmine</w:t>
            </w:r>
          </w:p>
        </w:tc>
        <w:tc>
          <w:tcPr>
            <w:tcW w:w="1740" w:type="dxa"/>
          </w:tcPr>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phân tích nghiệp vụ </w:t>
            </w:r>
          </w:p>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thiết kế CSDL trên sql  </w:t>
            </w:r>
          </w:p>
        </w:tc>
        <w:tc>
          <w:tcPr>
            <w:tcW w:w="1556" w:type="dxa"/>
          </w:tcPr>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Tham gia họp nhóm fix bug chương trình</w:t>
            </w:r>
          </w:p>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Tìm hiểu source tree</w:t>
            </w:r>
          </w:p>
        </w:tc>
      </w:tr>
      <w:tr w:rsidR="00F65CCC" w:rsidTr="00B41FA4">
        <w:tc>
          <w:tcPr>
            <w:tcW w:w="1467" w:type="dxa"/>
          </w:tcPr>
          <w:p w:rsidR="00F65CCC" w:rsidRDefault="00F65CCC" w:rsidP="00B41FA4">
            <w:pPr>
              <w:pStyle w:val="ListParagraph"/>
              <w:ind w:left="0"/>
              <w:rPr>
                <w:rFonts w:ascii="Arial" w:hAnsi="Arial" w:cs="Arial"/>
              </w:rPr>
            </w:pPr>
            <w:r>
              <w:rPr>
                <w:rFonts w:ascii="Arial" w:hAnsi="Arial" w:cs="Arial"/>
              </w:rPr>
              <w:lastRenderedPageBreak/>
              <w:t>Nguyễn Đình Thông</w:t>
            </w:r>
          </w:p>
        </w:tc>
        <w:tc>
          <w:tcPr>
            <w:tcW w:w="1634" w:type="dxa"/>
          </w:tcPr>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tìm hiểu MVVM, Silverlight config project</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dịch sách , làm slides thuyết trình</w:t>
            </w:r>
          </w:p>
        </w:tc>
        <w:tc>
          <w:tcPr>
            <w:tcW w:w="1513" w:type="dxa"/>
          </w:tcPr>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nghiệp vụ</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Tham gia thiết kế giao diện</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redmine</w:t>
            </w:r>
          </w:p>
        </w:tc>
        <w:tc>
          <w:tcPr>
            <w:tcW w:w="1740" w:type="dxa"/>
          </w:tcPr>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phân tích nghiệp vụ </w:t>
            </w:r>
          </w:p>
          <w:p w:rsidR="00F65CCC" w:rsidRDefault="00F65CCC" w:rsidP="00A4202A">
            <w:pPr>
              <w:pStyle w:val="ListParagraph"/>
              <w:numPr>
                <w:ilvl w:val="2"/>
                <w:numId w:val="135"/>
              </w:numPr>
              <w:ind w:left="168" w:hanging="168"/>
              <w:jc w:val="left"/>
              <w:rPr>
                <w:rFonts w:ascii="Arial" w:hAnsi="Arial" w:cs="Arial"/>
              </w:rPr>
            </w:pPr>
            <w:r>
              <w:rPr>
                <w:rFonts w:ascii="Arial" w:hAnsi="Arial" w:cs="Arial"/>
              </w:rPr>
              <w:t>Tham gia thiết kế CSDL trên sql</w:t>
            </w:r>
          </w:p>
          <w:p w:rsidR="00F65CCC" w:rsidRDefault="00F65CCC" w:rsidP="00A4202A">
            <w:pPr>
              <w:pStyle w:val="ListParagraph"/>
              <w:numPr>
                <w:ilvl w:val="2"/>
                <w:numId w:val="135"/>
              </w:numPr>
              <w:ind w:left="168" w:hanging="168"/>
              <w:jc w:val="left"/>
              <w:rPr>
                <w:rFonts w:ascii="Arial" w:hAnsi="Arial" w:cs="Arial"/>
              </w:rPr>
            </w:pPr>
            <w:r>
              <w:rPr>
                <w:rFonts w:ascii="Arial" w:hAnsi="Arial" w:cs="Arial"/>
              </w:rPr>
              <w:t>Liên hệ với các nhóm khác nhận hỗ trợ một số vấn đề phát sinh</w:t>
            </w:r>
          </w:p>
        </w:tc>
        <w:tc>
          <w:tcPr>
            <w:tcW w:w="1556" w:type="dxa"/>
          </w:tcPr>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Tham gia họp nhóm fix bug chương trình</w:t>
            </w:r>
          </w:p>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Tìm hiểu source tree</w:t>
            </w:r>
          </w:p>
        </w:tc>
      </w:tr>
      <w:tr w:rsidR="00F65CCC" w:rsidTr="00B41FA4">
        <w:tc>
          <w:tcPr>
            <w:tcW w:w="1467" w:type="dxa"/>
          </w:tcPr>
          <w:p w:rsidR="00F65CCC" w:rsidRDefault="00F65CCC" w:rsidP="00B41FA4">
            <w:pPr>
              <w:pStyle w:val="ListParagraph"/>
              <w:ind w:left="0"/>
              <w:rPr>
                <w:rFonts w:ascii="Arial" w:hAnsi="Arial" w:cs="Arial"/>
              </w:rPr>
            </w:pPr>
            <w:r>
              <w:rPr>
                <w:rFonts w:ascii="Arial" w:hAnsi="Arial" w:cs="Arial"/>
              </w:rPr>
              <w:t>Phạm Thanh Quân</w:t>
            </w:r>
          </w:p>
        </w:tc>
        <w:tc>
          <w:tcPr>
            <w:tcW w:w="1634" w:type="dxa"/>
          </w:tcPr>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tìm hiểu MVVM, Silverlight config project</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dịch sách , làm slides thuyết trình</w:t>
            </w:r>
          </w:p>
        </w:tc>
        <w:tc>
          <w:tcPr>
            <w:tcW w:w="1513" w:type="dxa"/>
          </w:tcPr>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nghiệp vụ</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Tham gia thiết kế giao diện</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redmine</w:t>
            </w:r>
          </w:p>
        </w:tc>
        <w:tc>
          <w:tcPr>
            <w:tcW w:w="1740" w:type="dxa"/>
          </w:tcPr>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phân tích nghiệp vụ </w:t>
            </w:r>
          </w:p>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thiết kế CSDL trên sql  </w:t>
            </w:r>
          </w:p>
        </w:tc>
        <w:tc>
          <w:tcPr>
            <w:tcW w:w="1556" w:type="dxa"/>
          </w:tcPr>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Tham gia họp nhóm fix bug chương trình</w:t>
            </w:r>
          </w:p>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Tìm hiểu source tree</w:t>
            </w:r>
          </w:p>
        </w:tc>
      </w:tr>
      <w:tr w:rsidR="00F65CCC" w:rsidTr="00B41FA4">
        <w:tc>
          <w:tcPr>
            <w:tcW w:w="1467" w:type="dxa"/>
          </w:tcPr>
          <w:p w:rsidR="00F65CCC" w:rsidRDefault="00F65CCC" w:rsidP="00B41FA4">
            <w:pPr>
              <w:pStyle w:val="ListParagraph"/>
              <w:ind w:left="0"/>
              <w:rPr>
                <w:rFonts w:ascii="Arial" w:hAnsi="Arial" w:cs="Arial"/>
              </w:rPr>
            </w:pPr>
            <w:r>
              <w:rPr>
                <w:rFonts w:ascii="Arial" w:hAnsi="Arial" w:cs="Arial"/>
              </w:rPr>
              <w:t>Lê Quang Vinh</w:t>
            </w:r>
          </w:p>
        </w:tc>
        <w:tc>
          <w:tcPr>
            <w:tcW w:w="1634" w:type="dxa"/>
          </w:tcPr>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tìm hiểu MVVM, Silverlight config project</w:t>
            </w:r>
          </w:p>
          <w:p w:rsidR="00F65CCC" w:rsidRDefault="00F65CCC" w:rsidP="00A4202A">
            <w:pPr>
              <w:pStyle w:val="ListParagraph"/>
              <w:numPr>
                <w:ilvl w:val="2"/>
                <w:numId w:val="135"/>
              </w:numPr>
              <w:ind w:left="84" w:hanging="180"/>
              <w:jc w:val="left"/>
              <w:rPr>
                <w:rFonts w:ascii="Arial" w:hAnsi="Arial" w:cs="Arial"/>
              </w:rPr>
            </w:pPr>
            <w:r>
              <w:rPr>
                <w:rFonts w:ascii="Arial" w:hAnsi="Arial" w:cs="Arial"/>
              </w:rPr>
              <w:t>Tham gia dịch sách , làm slides thuyết trình</w:t>
            </w:r>
          </w:p>
        </w:tc>
        <w:tc>
          <w:tcPr>
            <w:tcW w:w="1513" w:type="dxa"/>
          </w:tcPr>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nghiệp vụ</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Tham gia thiết kế giao diện</w:t>
            </w:r>
          </w:p>
          <w:p w:rsidR="00F65CCC" w:rsidRDefault="00F65CCC" w:rsidP="00A4202A">
            <w:pPr>
              <w:pStyle w:val="ListParagraph"/>
              <w:numPr>
                <w:ilvl w:val="2"/>
                <w:numId w:val="135"/>
              </w:numPr>
              <w:ind w:left="132" w:hanging="132"/>
              <w:jc w:val="left"/>
              <w:rPr>
                <w:rFonts w:ascii="Arial" w:hAnsi="Arial" w:cs="Arial"/>
              </w:rPr>
            </w:pPr>
            <w:r>
              <w:rPr>
                <w:rFonts w:ascii="Arial" w:hAnsi="Arial" w:cs="Arial"/>
              </w:rPr>
              <w:t>Tìm hiểu redmine</w:t>
            </w:r>
          </w:p>
        </w:tc>
        <w:tc>
          <w:tcPr>
            <w:tcW w:w="1740" w:type="dxa"/>
          </w:tcPr>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phân tích nghiệp vụ </w:t>
            </w:r>
          </w:p>
          <w:p w:rsidR="00F65CCC" w:rsidRDefault="00F65CCC" w:rsidP="00A4202A">
            <w:pPr>
              <w:pStyle w:val="ListParagraph"/>
              <w:numPr>
                <w:ilvl w:val="2"/>
                <w:numId w:val="135"/>
              </w:numPr>
              <w:ind w:left="168" w:hanging="168"/>
              <w:jc w:val="left"/>
              <w:rPr>
                <w:rFonts w:ascii="Arial" w:hAnsi="Arial" w:cs="Arial"/>
              </w:rPr>
            </w:pPr>
            <w:r>
              <w:rPr>
                <w:rFonts w:ascii="Arial" w:hAnsi="Arial" w:cs="Arial"/>
              </w:rPr>
              <w:t xml:space="preserve">Tham gia thiết kế CSDL trên sql  </w:t>
            </w:r>
          </w:p>
        </w:tc>
        <w:tc>
          <w:tcPr>
            <w:tcW w:w="1556" w:type="dxa"/>
          </w:tcPr>
          <w:p w:rsidR="00F65CCC" w:rsidRDefault="00F65CCC" w:rsidP="00A4202A">
            <w:pPr>
              <w:pStyle w:val="ListParagraph"/>
              <w:numPr>
                <w:ilvl w:val="2"/>
                <w:numId w:val="135"/>
              </w:numPr>
              <w:ind w:left="126" w:hanging="198"/>
              <w:jc w:val="left"/>
              <w:rPr>
                <w:rFonts w:ascii="Arial" w:hAnsi="Arial" w:cs="Arial"/>
              </w:rPr>
            </w:pPr>
            <w:r>
              <w:rPr>
                <w:rFonts w:ascii="Arial" w:hAnsi="Arial" w:cs="Arial"/>
              </w:rPr>
              <w:t xml:space="preserve">Tham gia họp nhóm </w:t>
            </w:r>
          </w:p>
          <w:p w:rsidR="00F65CCC" w:rsidRDefault="00F65CCC" w:rsidP="00A4202A">
            <w:pPr>
              <w:pStyle w:val="ListParagraph"/>
              <w:numPr>
                <w:ilvl w:val="2"/>
                <w:numId w:val="135"/>
              </w:numPr>
              <w:ind w:left="126" w:hanging="198"/>
              <w:jc w:val="left"/>
              <w:rPr>
                <w:rFonts w:ascii="Arial" w:hAnsi="Arial" w:cs="Arial"/>
              </w:rPr>
            </w:pPr>
            <w:r>
              <w:rPr>
                <w:rFonts w:ascii="Arial" w:hAnsi="Arial" w:cs="Arial"/>
              </w:rPr>
              <w:t>Tìm hiểu source tree</w:t>
            </w:r>
          </w:p>
        </w:tc>
      </w:tr>
    </w:tbl>
    <w:p w:rsidR="00F65CCC" w:rsidRDefault="00F65CCC" w:rsidP="00F65CCC">
      <w:pPr>
        <w:tabs>
          <w:tab w:val="left" w:pos="2340"/>
        </w:tabs>
        <w:rPr>
          <w:rFonts w:ascii="Arial" w:hAnsi="Arial" w:cs="Arial"/>
        </w:rPr>
      </w:pPr>
    </w:p>
    <w:p w:rsidR="00F65CCC" w:rsidRDefault="00F65CCC" w:rsidP="00A4202A">
      <w:pPr>
        <w:pStyle w:val="ListParagraph"/>
        <w:numPr>
          <w:ilvl w:val="0"/>
          <w:numId w:val="136"/>
        </w:numPr>
        <w:tabs>
          <w:tab w:val="left" w:pos="2340"/>
        </w:tabs>
        <w:spacing w:after="160" w:line="259" w:lineRule="auto"/>
        <w:ind w:left="2250"/>
        <w:jc w:val="left"/>
        <w:rPr>
          <w:rFonts w:ascii="Arial" w:hAnsi="Arial" w:cs="Arial"/>
        </w:rPr>
      </w:pPr>
      <w:r w:rsidRPr="00024F3C">
        <w:rPr>
          <w:rFonts w:ascii="Arial" w:hAnsi="Arial" w:cs="Arial"/>
        </w:rPr>
        <w:t xml:space="preserve">Phản hồi chung của cả nhóm: Tuy chỉ tham gia vào dự án làm việc  nhóm gần 100 người một thời gian ngắn, tuy nhiên hầu hết tất cả thành viên trong nhóm đã học hỏi được rất nhiều điều hữu ích hiếm có môn học nào có: </w:t>
      </w:r>
    </w:p>
    <w:p w:rsidR="00F65CCC" w:rsidRDefault="00F65CCC" w:rsidP="00A4202A">
      <w:pPr>
        <w:pStyle w:val="ListParagraph"/>
        <w:numPr>
          <w:ilvl w:val="1"/>
          <w:numId w:val="136"/>
        </w:numPr>
        <w:tabs>
          <w:tab w:val="left" w:pos="2340"/>
        </w:tabs>
        <w:spacing w:after="160" w:line="259" w:lineRule="auto"/>
        <w:ind w:left="2790"/>
        <w:jc w:val="left"/>
        <w:rPr>
          <w:rFonts w:ascii="Arial" w:hAnsi="Arial" w:cs="Arial"/>
        </w:rPr>
      </w:pPr>
      <w:r w:rsidRPr="00024F3C">
        <w:rPr>
          <w:rFonts w:ascii="Arial" w:hAnsi="Arial" w:cs="Arial"/>
        </w:rPr>
        <w:t>Kết nối database từ một server làm việc</w:t>
      </w:r>
      <w:r>
        <w:rPr>
          <w:rFonts w:ascii="Arial" w:hAnsi="Arial" w:cs="Arial"/>
        </w:rPr>
        <w:t>(trước chưa làm bao giờ)</w:t>
      </w:r>
    </w:p>
    <w:p w:rsidR="00F65CCC" w:rsidRDefault="00F65CCC" w:rsidP="00A4202A">
      <w:pPr>
        <w:pStyle w:val="ListParagraph"/>
        <w:numPr>
          <w:ilvl w:val="1"/>
          <w:numId w:val="136"/>
        </w:numPr>
        <w:tabs>
          <w:tab w:val="left" w:pos="2340"/>
        </w:tabs>
        <w:spacing w:after="160" w:line="259" w:lineRule="auto"/>
        <w:ind w:left="2790"/>
        <w:jc w:val="left"/>
        <w:rPr>
          <w:rFonts w:ascii="Arial" w:hAnsi="Arial" w:cs="Arial"/>
        </w:rPr>
      </w:pPr>
      <w:r w:rsidRPr="00024F3C">
        <w:rPr>
          <w:rFonts w:ascii="Arial" w:hAnsi="Arial" w:cs="Arial"/>
        </w:rPr>
        <w:lastRenderedPageBreak/>
        <w:t>Sử dụng git, source tree quản lý code và merce code</w:t>
      </w:r>
    </w:p>
    <w:p w:rsidR="00F65CCC" w:rsidRDefault="00F65CCC" w:rsidP="00A4202A">
      <w:pPr>
        <w:pStyle w:val="ListParagraph"/>
        <w:numPr>
          <w:ilvl w:val="1"/>
          <w:numId w:val="136"/>
        </w:numPr>
        <w:tabs>
          <w:tab w:val="left" w:pos="2340"/>
        </w:tabs>
        <w:spacing w:after="160" w:line="259" w:lineRule="auto"/>
        <w:ind w:left="2790"/>
        <w:jc w:val="left"/>
        <w:rPr>
          <w:rFonts w:ascii="Arial" w:hAnsi="Arial" w:cs="Arial"/>
        </w:rPr>
      </w:pPr>
      <w:r>
        <w:rPr>
          <w:rFonts w:ascii="Arial" w:hAnsi="Arial" w:cs="Arial"/>
        </w:rPr>
        <w:t>Biết thêm các công cụ làm việc nhóm, phân chia công việc: redmine, bitrix</w:t>
      </w:r>
    </w:p>
    <w:p w:rsidR="00F65CCC" w:rsidRDefault="00F65CCC" w:rsidP="00A4202A">
      <w:pPr>
        <w:pStyle w:val="ListParagraph"/>
        <w:numPr>
          <w:ilvl w:val="1"/>
          <w:numId w:val="136"/>
        </w:numPr>
        <w:tabs>
          <w:tab w:val="left" w:pos="2340"/>
        </w:tabs>
        <w:spacing w:after="160" w:line="259" w:lineRule="auto"/>
        <w:ind w:left="2790"/>
        <w:jc w:val="left"/>
        <w:rPr>
          <w:rFonts w:ascii="Arial" w:hAnsi="Arial" w:cs="Arial"/>
        </w:rPr>
      </w:pPr>
      <w:r>
        <w:rPr>
          <w:rFonts w:ascii="Arial" w:hAnsi="Arial" w:cs="Arial"/>
        </w:rPr>
        <w:t>Làm việc với 100 người khác(họp nhóm, trao đổi…)</w:t>
      </w:r>
    </w:p>
    <w:p w:rsidR="00F65CCC" w:rsidRDefault="00F65CCC" w:rsidP="00A4202A">
      <w:pPr>
        <w:pStyle w:val="ListParagraph"/>
        <w:numPr>
          <w:ilvl w:val="1"/>
          <w:numId w:val="136"/>
        </w:numPr>
        <w:tabs>
          <w:tab w:val="left" w:pos="2340"/>
        </w:tabs>
        <w:spacing w:after="160" w:line="259" w:lineRule="auto"/>
        <w:ind w:left="2790"/>
        <w:jc w:val="left"/>
        <w:rPr>
          <w:rFonts w:ascii="Arial" w:hAnsi="Arial" w:cs="Arial"/>
        </w:rPr>
      </w:pPr>
      <w:r>
        <w:rPr>
          <w:rFonts w:ascii="Arial" w:hAnsi="Arial" w:cs="Arial"/>
        </w:rPr>
        <w:t xml:space="preserve">Tìm hiểu và áp dụng quy trình phần mềm agile </w:t>
      </w:r>
    </w:p>
    <w:p w:rsidR="00F65CCC" w:rsidRDefault="00F65CCC" w:rsidP="00A4202A">
      <w:pPr>
        <w:pStyle w:val="ListParagraph"/>
        <w:numPr>
          <w:ilvl w:val="1"/>
          <w:numId w:val="136"/>
        </w:numPr>
        <w:tabs>
          <w:tab w:val="left" w:pos="2340"/>
        </w:tabs>
        <w:spacing w:after="160" w:line="259" w:lineRule="auto"/>
        <w:ind w:left="2790"/>
        <w:jc w:val="left"/>
        <w:rPr>
          <w:rFonts w:ascii="Arial" w:hAnsi="Arial" w:cs="Arial"/>
        </w:rPr>
      </w:pPr>
      <w:r>
        <w:rPr>
          <w:rFonts w:ascii="Arial" w:hAnsi="Arial" w:cs="Arial"/>
        </w:rPr>
        <w:t xml:space="preserve">Được công ty G Soft hướng dẫn về mô hình chuẩn MVVM </w:t>
      </w:r>
    </w:p>
    <w:p w:rsidR="00F65CCC" w:rsidRPr="00E251F4" w:rsidRDefault="00F65CCC" w:rsidP="00A4202A">
      <w:pPr>
        <w:pStyle w:val="ListParagraph"/>
        <w:numPr>
          <w:ilvl w:val="1"/>
          <w:numId w:val="136"/>
        </w:numPr>
        <w:tabs>
          <w:tab w:val="left" w:pos="2340"/>
        </w:tabs>
        <w:spacing w:after="160" w:line="259" w:lineRule="auto"/>
        <w:ind w:left="2790"/>
        <w:jc w:val="left"/>
        <w:rPr>
          <w:rFonts w:ascii="Arial" w:hAnsi="Arial" w:cs="Arial"/>
        </w:rPr>
      </w:pPr>
      <w:r>
        <w:rPr>
          <w:rFonts w:ascii="Arial" w:hAnsi="Arial" w:cs="Arial"/>
        </w:rPr>
        <w:t>Hướng doanh nghiệp, việc làm thực tế, project thực tế, gặp những vấn đề thực tế…</w:t>
      </w:r>
    </w:p>
    <w:p w:rsidR="00F65CCC" w:rsidRPr="008921D0" w:rsidRDefault="00F65CCC" w:rsidP="00F65CCC">
      <w:pPr>
        <w:pStyle w:val="ListParagraph"/>
        <w:ind w:left="1440" w:firstLine="720"/>
        <w:rPr>
          <w:rFonts w:ascii="Arial" w:hAnsi="Arial" w:cs="Arial"/>
        </w:rPr>
      </w:pPr>
    </w:p>
    <w:p w:rsidR="00006831" w:rsidRDefault="00006831">
      <w:pPr>
        <w:spacing w:after="200" w:line="276" w:lineRule="auto"/>
        <w:rPr>
          <w:rFonts w:ascii="Arial" w:hAnsi="Arial" w:cs="Arial"/>
          <w:szCs w:val="26"/>
          <w:lang w:val="en-US"/>
        </w:rPr>
      </w:pPr>
      <w:r>
        <w:rPr>
          <w:rFonts w:ascii="Arial" w:hAnsi="Arial" w:cs="Arial"/>
        </w:rPr>
        <w:br w:type="page"/>
      </w:r>
    </w:p>
    <w:p w:rsidR="00006831" w:rsidRDefault="00006831" w:rsidP="00006831">
      <w:pPr>
        <w:pStyle w:val="Heading1"/>
        <w:numPr>
          <w:ilvl w:val="0"/>
          <w:numId w:val="0"/>
        </w:numPr>
        <w:rPr>
          <w:szCs w:val="28"/>
        </w:rPr>
      </w:pPr>
      <w:r>
        <w:rPr>
          <w:sz w:val="36"/>
          <w:szCs w:val="36"/>
        </w:rPr>
        <w:lastRenderedPageBreak/>
        <w:t xml:space="preserve">1. </w:t>
      </w:r>
      <w:r w:rsidRPr="007D2068">
        <w:rPr>
          <w:sz w:val="36"/>
          <w:szCs w:val="36"/>
        </w:rPr>
        <w:t>Thông tin nhóm:</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Tên nhóm: Group 20</w:t>
      </w:r>
    </w:p>
    <w:p w:rsidR="00006831" w:rsidRPr="0018051D" w:rsidRDefault="00006831" w:rsidP="00006831">
      <w:pPr>
        <w:rPr>
          <w:rFonts w:ascii="Times New Roman" w:hAnsi="Times New Roman" w:cs="Times New Roman"/>
          <w:sz w:val="28"/>
          <w:szCs w:val="28"/>
        </w:rPr>
      </w:pPr>
      <w:r>
        <w:rPr>
          <w:rFonts w:ascii="Times New Roman" w:hAnsi="Times New Roman" w:cs="Times New Roman"/>
          <w:sz w:val="28"/>
          <w:szCs w:val="28"/>
        </w:rPr>
        <w:t>M</w:t>
      </w:r>
      <w:r w:rsidRPr="0018051D">
        <w:rPr>
          <w:rFonts w:ascii="Times New Roman" w:hAnsi="Times New Roman" w:cs="Times New Roman"/>
          <w:sz w:val="28"/>
          <w:szCs w:val="28"/>
        </w:rPr>
        <w:t>ôn</w:t>
      </w:r>
      <w:r>
        <w:rPr>
          <w:rFonts w:ascii="Times New Roman" w:hAnsi="Times New Roman" w:cs="Times New Roman"/>
          <w:sz w:val="28"/>
          <w:szCs w:val="28"/>
        </w:rPr>
        <w:t>:</w:t>
      </w:r>
      <w:r w:rsidRPr="0018051D">
        <w:rPr>
          <w:rFonts w:ascii="Times New Roman" w:hAnsi="Times New Roman" w:cs="Times New Roman"/>
          <w:sz w:val="28"/>
          <w:szCs w:val="28"/>
        </w:rPr>
        <w:t xml:space="preserve"> Công nghệ phần mềm chuyên sâu </w:t>
      </w:r>
      <w:r>
        <w:rPr>
          <w:rFonts w:ascii="Times New Roman" w:hAnsi="Times New Roman" w:cs="Times New Roman"/>
          <w:sz w:val="28"/>
          <w:szCs w:val="28"/>
        </w:rPr>
        <w:t xml:space="preserve">     Mã môn: </w:t>
      </w:r>
      <w:r w:rsidRPr="0018051D">
        <w:rPr>
          <w:rFonts w:ascii="Times New Roman" w:hAnsi="Times New Roman" w:cs="Times New Roman"/>
          <w:sz w:val="28"/>
          <w:szCs w:val="28"/>
        </w:rPr>
        <w:t>SE214.G22</w:t>
      </w:r>
    </w:p>
    <w:p w:rsidR="00006831" w:rsidRPr="0018051D"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 xml:space="preserve">Giảng viên: </w:t>
      </w:r>
      <w:r w:rsidRPr="00ED4F3D">
        <w:rPr>
          <w:rFonts w:ascii="Times New Roman" w:hAnsi="Times New Roman" w:cs="Times New Roman"/>
          <w:b/>
          <w:sz w:val="28"/>
          <w:szCs w:val="28"/>
        </w:rPr>
        <w:t>ThS. Phan Trung Hiếu</w:t>
      </w:r>
      <w:r w:rsidRPr="0018051D">
        <w:rPr>
          <w:rFonts w:ascii="Times New Roman" w:hAnsi="Times New Roman" w:cs="Times New Roman"/>
          <w:sz w:val="28"/>
          <w:szCs w:val="28"/>
        </w:rPr>
        <w:t xml:space="preserve"> </w:t>
      </w:r>
    </w:p>
    <w:p w:rsidR="00006831"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 xml:space="preserve">Nhóm trưởng: </w:t>
      </w:r>
    </w:p>
    <w:p w:rsidR="00006831" w:rsidRPr="0018051D"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12520411     </w:t>
      </w:r>
      <w:r w:rsidRPr="0018051D">
        <w:rPr>
          <w:rFonts w:ascii="Times New Roman" w:hAnsi="Times New Roman" w:cs="Times New Roman"/>
          <w:sz w:val="28"/>
          <w:szCs w:val="28"/>
        </w:rPr>
        <w:t>Hoàng X</w:t>
      </w:r>
      <w:r>
        <w:rPr>
          <w:rFonts w:ascii="Times New Roman" w:hAnsi="Times New Roman" w:cs="Times New Roman"/>
          <w:sz w:val="28"/>
          <w:szCs w:val="28"/>
        </w:rPr>
        <w:t xml:space="preserve">uân Thiên      01659671572 </w:t>
      </w:r>
      <w:r w:rsidRPr="0018051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8051D">
        <w:rPr>
          <w:rFonts w:ascii="Times New Roman" w:hAnsi="Times New Roman" w:cs="Times New Roman"/>
          <w:sz w:val="28"/>
          <w:szCs w:val="28"/>
        </w:rPr>
        <w:t>hoangthien.uit@gmail.com</w:t>
      </w:r>
    </w:p>
    <w:p w:rsidR="00006831" w:rsidRPr="000F7A40" w:rsidRDefault="00006831" w:rsidP="00006831">
      <w:pPr>
        <w:rPr>
          <w:rFonts w:ascii="Times New Roman" w:hAnsi="Times New Roman" w:cs="Times New Roman"/>
          <w:b/>
          <w:sz w:val="28"/>
          <w:szCs w:val="28"/>
        </w:rPr>
      </w:pPr>
      <w:r w:rsidRPr="000F7A40">
        <w:rPr>
          <w:rFonts w:ascii="Times New Roman" w:hAnsi="Times New Roman" w:cs="Times New Roman"/>
          <w:b/>
          <w:sz w:val="28"/>
          <w:szCs w:val="28"/>
        </w:rPr>
        <w:t>Thành viên:</w:t>
      </w:r>
    </w:p>
    <w:p w:rsidR="00006831" w:rsidRPr="0018051D"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1. 12520135   Đỗ Trung Hiế</w:t>
      </w:r>
      <w:r>
        <w:rPr>
          <w:rFonts w:ascii="Times New Roman" w:hAnsi="Times New Roman" w:cs="Times New Roman"/>
          <w:sz w:val="28"/>
          <w:szCs w:val="28"/>
        </w:rPr>
        <w:t xml:space="preserve">u              01684896154  </w:t>
      </w:r>
      <w:r w:rsidRPr="0018051D">
        <w:rPr>
          <w:rFonts w:ascii="Times New Roman" w:hAnsi="Times New Roman" w:cs="Times New Roman"/>
          <w:sz w:val="28"/>
          <w:szCs w:val="28"/>
        </w:rPr>
        <w:t>dotrunghieu0903@gmail.com</w:t>
      </w:r>
    </w:p>
    <w:p w:rsidR="00006831" w:rsidRPr="0018051D"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2. 12520188   Nguyễ</w:t>
      </w:r>
      <w:r>
        <w:rPr>
          <w:rFonts w:ascii="Times New Roman" w:hAnsi="Times New Roman" w:cs="Times New Roman"/>
          <w:sz w:val="28"/>
          <w:szCs w:val="28"/>
        </w:rPr>
        <w:t xml:space="preserve">n Hoàng Khang  01683678911  </w:t>
      </w:r>
      <w:r w:rsidRPr="0018051D">
        <w:rPr>
          <w:rFonts w:ascii="Times New Roman" w:hAnsi="Times New Roman" w:cs="Times New Roman"/>
          <w:sz w:val="28"/>
          <w:szCs w:val="28"/>
        </w:rPr>
        <w:t xml:space="preserve"> khangnhuit@gmail.com</w:t>
      </w:r>
    </w:p>
    <w:p w:rsidR="00006831" w:rsidRPr="0018051D"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3. 12520234   Nguyễn Hữu Lộ</w:t>
      </w:r>
      <w:r>
        <w:rPr>
          <w:rFonts w:ascii="Times New Roman" w:hAnsi="Times New Roman" w:cs="Times New Roman"/>
          <w:sz w:val="28"/>
          <w:szCs w:val="28"/>
        </w:rPr>
        <w:t xml:space="preserve">c          01668072417   </w:t>
      </w:r>
      <w:r w:rsidRPr="0018051D">
        <w:rPr>
          <w:rFonts w:ascii="Times New Roman" w:hAnsi="Times New Roman" w:cs="Times New Roman"/>
          <w:sz w:val="28"/>
          <w:szCs w:val="28"/>
        </w:rPr>
        <w:t>huulocuit1@gmail.com</w:t>
      </w:r>
    </w:p>
    <w:p w:rsidR="00006831" w:rsidRPr="0018051D"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4. 12520298   Đặ</w:t>
      </w:r>
      <w:r>
        <w:rPr>
          <w:rFonts w:ascii="Times New Roman" w:hAnsi="Times New Roman" w:cs="Times New Roman"/>
          <w:sz w:val="28"/>
          <w:szCs w:val="28"/>
        </w:rPr>
        <w:t xml:space="preserve">ng Thành Nhân        </w:t>
      </w:r>
      <w:r w:rsidRPr="0018051D">
        <w:rPr>
          <w:rFonts w:ascii="Times New Roman" w:hAnsi="Times New Roman" w:cs="Times New Roman"/>
          <w:sz w:val="28"/>
          <w:szCs w:val="28"/>
        </w:rPr>
        <w:t>0963</w:t>
      </w:r>
      <w:r>
        <w:rPr>
          <w:rFonts w:ascii="Times New Roman" w:hAnsi="Times New Roman" w:cs="Times New Roman"/>
          <w:sz w:val="28"/>
          <w:szCs w:val="28"/>
        </w:rPr>
        <w:t xml:space="preserve">240344    </w:t>
      </w:r>
      <w:r w:rsidRPr="0018051D">
        <w:rPr>
          <w:rFonts w:ascii="Times New Roman" w:hAnsi="Times New Roman" w:cs="Times New Roman"/>
          <w:sz w:val="28"/>
          <w:szCs w:val="28"/>
        </w:rPr>
        <w:t xml:space="preserve"> hotrangverung@gmail.com</w:t>
      </w:r>
    </w:p>
    <w:p w:rsidR="00006831" w:rsidRPr="0018051D" w:rsidRDefault="00006831" w:rsidP="00006831">
      <w:pPr>
        <w:rPr>
          <w:rFonts w:ascii="Times New Roman" w:hAnsi="Times New Roman" w:cs="Times New Roman"/>
          <w:sz w:val="28"/>
          <w:szCs w:val="28"/>
        </w:rPr>
      </w:pPr>
      <w:r w:rsidRPr="0018051D">
        <w:rPr>
          <w:rFonts w:ascii="Times New Roman" w:hAnsi="Times New Roman" w:cs="Times New Roman"/>
          <w:sz w:val="28"/>
          <w:szCs w:val="28"/>
        </w:rPr>
        <w:t>5. 12520377   Nguyễ</w:t>
      </w:r>
      <w:r>
        <w:rPr>
          <w:rFonts w:ascii="Times New Roman" w:hAnsi="Times New Roman" w:cs="Times New Roman"/>
          <w:sz w:val="28"/>
          <w:szCs w:val="28"/>
        </w:rPr>
        <w:t xml:space="preserve">n Văn Tân          01633934805   </w:t>
      </w:r>
      <w:r w:rsidRPr="0018051D">
        <w:rPr>
          <w:rFonts w:ascii="Times New Roman" w:hAnsi="Times New Roman" w:cs="Times New Roman"/>
          <w:sz w:val="28"/>
          <w:szCs w:val="28"/>
        </w:rPr>
        <w:t>nguyentanuit@gmail.com</w:t>
      </w:r>
    </w:p>
    <w:p w:rsidR="00006831" w:rsidRDefault="00006831">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006831" w:rsidRPr="0018051D" w:rsidRDefault="00006831" w:rsidP="00006831">
      <w:pPr>
        <w:rPr>
          <w:rFonts w:ascii="Times New Roman" w:hAnsi="Times New Roman" w:cs="Times New Roman"/>
          <w:sz w:val="28"/>
          <w:szCs w:val="28"/>
        </w:rPr>
      </w:pPr>
    </w:p>
    <w:p w:rsidR="00006831" w:rsidRPr="007D2068" w:rsidRDefault="00006831" w:rsidP="00006831">
      <w:pPr>
        <w:pStyle w:val="Heading1"/>
        <w:numPr>
          <w:ilvl w:val="0"/>
          <w:numId w:val="0"/>
        </w:numPr>
        <w:rPr>
          <w:b w:val="0"/>
          <w:sz w:val="36"/>
          <w:szCs w:val="36"/>
        </w:rPr>
      </w:pPr>
      <w:r>
        <w:rPr>
          <w:sz w:val="36"/>
          <w:szCs w:val="36"/>
        </w:rPr>
        <w:t xml:space="preserve">2. </w:t>
      </w:r>
      <w:r w:rsidRPr="007D2068">
        <w:rPr>
          <w:sz w:val="36"/>
          <w:szCs w:val="36"/>
        </w:rPr>
        <w:t>Mô tả công việc nhóm 20 đảm nhận:</w:t>
      </w:r>
    </w:p>
    <w:p w:rsidR="00006831" w:rsidRPr="0018051D" w:rsidRDefault="00006831" w:rsidP="00006831">
      <w:pPr>
        <w:jc w:val="both"/>
        <w:rPr>
          <w:rFonts w:ascii="Times New Roman" w:hAnsi="Times New Roman" w:cs="Times New Roman"/>
          <w:sz w:val="28"/>
          <w:szCs w:val="28"/>
        </w:rPr>
      </w:pPr>
      <w:r w:rsidRPr="0018051D">
        <w:rPr>
          <w:rFonts w:ascii="Times New Roman" w:hAnsi="Times New Roman" w:cs="Times New Roman"/>
          <w:sz w:val="28"/>
          <w:szCs w:val="28"/>
        </w:rPr>
        <w:t>- Hoàn thành module Kế hoạch với 3 Page. Hỗ trợ Binding dữ liệu lên View dùng mô hình MVVM. Trong đó cho phép lên kế hoạch, xem xét và chỉnh sửa. Hỗ trợ lấy dữ liệu số tiền (Đơn vị: Triệu đồng) từ các năm trước và hiển thị lên View dùng Store Procedure, đồng thời cho nhập dữ liệu số tiền mà các chi nhánh cần đạt trong năm tới, đồng thời dùng các hàm tính số tiền chênh lệnh và chênh lệnh bao nhiêu % so với năm trước ngay trong lúc nhập liệu.</w:t>
      </w:r>
    </w:p>
    <w:p w:rsidR="00006831" w:rsidRPr="007D2068" w:rsidRDefault="00006831" w:rsidP="00006831">
      <w:pPr>
        <w:pStyle w:val="Heading1"/>
        <w:rPr>
          <w:b w:val="0"/>
          <w:sz w:val="36"/>
          <w:szCs w:val="36"/>
        </w:rPr>
      </w:pPr>
      <w:r>
        <w:rPr>
          <w:sz w:val="36"/>
          <w:szCs w:val="36"/>
        </w:rPr>
        <w:t xml:space="preserve">3. </w:t>
      </w:r>
      <w:r w:rsidRPr="007D2068">
        <w:rPr>
          <w:sz w:val="36"/>
          <w:szCs w:val="36"/>
        </w:rPr>
        <w:t>Tiến trình dự án:</w:t>
      </w:r>
    </w:p>
    <w:tbl>
      <w:tblPr>
        <w:tblStyle w:val="TableGrid"/>
        <w:tblW w:w="9535" w:type="dxa"/>
        <w:tblLook w:val="04A0" w:firstRow="1" w:lastRow="0" w:firstColumn="1" w:lastColumn="0" w:noHBand="0" w:noVBand="1"/>
      </w:tblPr>
      <w:tblGrid>
        <w:gridCol w:w="846"/>
        <w:gridCol w:w="6529"/>
        <w:gridCol w:w="2160"/>
      </w:tblGrid>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STT</w:t>
            </w:r>
          </w:p>
        </w:tc>
        <w:tc>
          <w:tcPr>
            <w:tcW w:w="6529"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Công việc</w:t>
            </w:r>
          </w:p>
        </w:tc>
        <w:tc>
          <w:tcPr>
            <w:tcW w:w="2160"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Tiến độ</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1</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Tìm hiểu các kĩ thuật phục vụ cho dự án như: Quản lý cấu hình, quản trị dự án, mô hình Scrum,...</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2</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Đọc tài liệu, tìm hiểu quy trình nghiệp vụ</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3</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Vẽ sơ đồ nghiệp vụ</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4</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Vẽ sơ đồ logic</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5</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Thiết kế Database mẫu</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6</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Traning FrameWork</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7</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Mô tả đầy đủ CSDL thầy yêu cầu</w:t>
            </w:r>
          </w:p>
        </w:tc>
        <w:tc>
          <w:tcPr>
            <w:tcW w:w="216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r>
      <w:tr w:rsidR="00006831" w:rsidRPr="0018051D" w:rsidTr="00B41FA4">
        <w:tc>
          <w:tcPr>
            <w:tcW w:w="846" w:type="dxa"/>
          </w:tcPr>
          <w:p w:rsidR="00006831" w:rsidRPr="0018051D" w:rsidRDefault="00006831" w:rsidP="00B41FA4">
            <w:pPr>
              <w:jc w:val="center"/>
              <w:rPr>
                <w:rFonts w:ascii="Times New Roman" w:hAnsi="Times New Roman"/>
                <w:b/>
                <w:sz w:val="28"/>
                <w:szCs w:val="28"/>
              </w:rPr>
            </w:pPr>
            <w:r>
              <w:rPr>
                <w:rFonts w:ascii="Times New Roman" w:hAnsi="Times New Roman"/>
                <w:b/>
                <w:sz w:val="28"/>
                <w:szCs w:val="28"/>
              </w:rPr>
              <w:t>8</w:t>
            </w:r>
          </w:p>
        </w:tc>
        <w:tc>
          <w:tcPr>
            <w:tcW w:w="6529" w:type="dxa"/>
          </w:tcPr>
          <w:p w:rsidR="00006831" w:rsidRPr="0018051D" w:rsidRDefault="00006831" w:rsidP="00B41FA4">
            <w:pPr>
              <w:rPr>
                <w:rFonts w:ascii="Times New Roman" w:hAnsi="Times New Roman"/>
                <w:sz w:val="28"/>
                <w:szCs w:val="28"/>
              </w:rPr>
            </w:pPr>
            <w:r>
              <w:rPr>
                <w:rFonts w:ascii="Times New Roman" w:hAnsi="Times New Roman"/>
                <w:sz w:val="28"/>
                <w:szCs w:val="28"/>
              </w:rPr>
              <w:t>Thêm database lên host vpn của trường và khởi tạo dữ liệu mẫu</w:t>
            </w:r>
          </w:p>
        </w:tc>
        <w:tc>
          <w:tcPr>
            <w:tcW w:w="21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r>
      <w:tr w:rsidR="00006831" w:rsidRPr="0018051D" w:rsidTr="00B41FA4">
        <w:trPr>
          <w:trHeight w:val="79"/>
        </w:trPr>
        <w:tc>
          <w:tcPr>
            <w:tcW w:w="846" w:type="dxa"/>
          </w:tcPr>
          <w:p w:rsidR="00006831" w:rsidRPr="0018051D" w:rsidRDefault="00006831" w:rsidP="00B41FA4">
            <w:pPr>
              <w:jc w:val="center"/>
              <w:rPr>
                <w:rFonts w:ascii="Times New Roman" w:hAnsi="Times New Roman"/>
                <w:b/>
                <w:sz w:val="28"/>
                <w:szCs w:val="28"/>
              </w:rPr>
            </w:pPr>
            <w:r>
              <w:rPr>
                <w:rFonts w:ascii="Times New Roman" w:hAnsi="Times New Roman"/>
                <w:b/>
                <w:sz w:val="28"/>
                <w:szCs w:val="28"/>
              </w:rPr>
              <w:t>9</w:t>
            </w:r>
          </w:p>
        </w:tc>
        <w:tc>
          <w:tcPr>
            <w:tcW w:w="6529"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Xây dựng 3 Page hiển thị nội dung kế hoạch mức cơ bản</w:t>
            </w:r>
          </w:p>
        </w:tc>
        <w:tc>
          <w:tcPr>
            <w:tcW w:w="216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r>
      <w:tr w:rsidR="00006831" w:rsidRPr="0018051D" w:rsidTr="00B41FA4">
        <w:trPr>
          <w:trHeight w:val="79"/>
        </w:trPr>
        <w:tc>
          <w:tcPr>
            <w:tcW w:w="846" w:type="dxa"/>
          </w:tcPr>
          <w:p w:rsidR="00006831" w:rsidRPr="0018051D" w:rsidRDefault="00006831" w:rsidP="00B41FA4">
            <w:pPr>
              <w:jc w:val="center"/>
              <w:rPr>
                <w:rFonts w:ascii="Times New Roman" w:hAnsi="Times New Roman"/>
                <w:b/>
                <w:sz w:val="28"/>
                <w:szCs w:val="28"/>
              </w:rPr>
            </w:pPr>
            <w:r>
              <w:rPr>
                <w:rFonts w:ascii="Times New Roman" w:hAnsi="Times New Roman"/>
                <w:b/>
                <w:sz w:val="28"/>
                <w:szCs w:val="28"/>
              </w:rPr>
              <w:lastRenderedPageBreak/>
              <w:t>10</w:t>
            </w:r>
          </w:p>
        </w:tc>
        <w:tc>
          <w:tcPr>
            <w:tcW w:w="6529" w:type="dxa"/>
          </w:tcPr>
          <w:p w:rsidR="00006831" w:rsidRPr="0018051D" w:rsidRDefault="00006831" w:rsidP="00B41FA4">
            <w:pPr>
              <w:rPr>
                <w:rFonts w:ascii="Times New Roman" w:hAnsi="Times New Roman"/>
                <w:sz w:val="28"/>
                <w:szCs w:val="28"/>
              </w:rPr>
            </w:pPr>
            <w:r>
              <w:rPr>
                <w:rFonts w:ascii="Times New Roman" w:hAnsi="Times New Roman"/>
                <w:sz w:val="28"/>
                <w:szCs w:val="28"/>
              </w:rPr>
              <w:t>Xây dựng page PlantList chứa danh sách kế hoạch</w:t>
            </w:r>
          </w:p>
        </w:tc>
        <w:tc>
          <w:tcPr>
            <w:tcW w:w="216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r>
      <w:tr w:rsidR="00006831" w:rsidRPr="0018051D" w:rsidTr="00B41FA4">
        <w:trPr>
          <w:trHeight w:val="79"/>
        </w:trPr>
        <w:tc>
          <w:tcPr>
            <w:tcW w:w="846" w:type="dxa"/>
          </w:tcPr>
          <w:p w:rsidR="00006831" w:rsidRPr="0018051D" w:rsidRDefault="00006831" w:rsidP="00B41FA4">
            <w:pPr>
              <w:jc w:val="center"/>
              <w:rPr>
                <w:rFonts w:ascii="Times New Roman" w:hAnsi="Times New Roman"/>
                <w:b/>
                <w:sz w:val="28"/>
                <w:szCs w:val="28"/>
              </w:rPr>
            </w:pPr>
            <w:r>
              <w:rPr>
                <w:rFonts w:ascii="Times New Roman" w:hAnsi="Times New Roman"/>
                <w:b/>
                <w:sz w:val="28"/>
                <w:szCs w:val="28"/>
              </w:rPr>
              <w:t>11</w:t>
            </w:r>
          </w:p>
        </w:tc>
        <w:tc>
          <w:tcPr>
            <w:tcW w:w="6529" w:type="dxa"/>
          </w:tcPr>
          <w:p w:rsidR="00006831" w:rsidRPr="0018051D" w:rsidRDefault="00006831" w:rsidP="00B41FA4">
            <w:pPr>
              <w:rPr>
                <w:rFonts w:ascii="Times New Roman" w:hAnsi="Times New Roman"/>
                <w:sz w:val="28"/>
                <w:szCs w:val="28"/>
              </w:rPr>
            </w:pPr>
            <w:r>
              <w:rPr>
                <w:rFonts w:ascii="Times New Roman" w:hAnsi="Times New Roman"/>
                <w:sz w:val="28"/>
                <w:szCs w:val="28"/>
              </w:rPr>
              <w:t>Xây dựng page PlantEdit cho phép chỉnh sử kế hoạch</w:t>
            </w:r>
          </w:p>
        </w:tc>
        <w:tc>
          <w:tcPr>
            <w:tcW w:w="216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r>
      <w:tr w:rsidR="00006831" w:rsidRPr="0018051D" w:rsidTr="00B41FA4">
        <w:trPr>
          <w:trHeight w:val="79"/>
        </w:trPr>
        <w:tc>
          <w:tcPr>
            <w:tcW w:w="846" w:type="dxa"/>
          </w:tcPr>
          <w:p w:rsidR="00006831" w:rsidRDefault="00006831" w:rsidP="00B41FA4">
            <w:pPr>
              <w:jc w:val="center"/>
              <w:rPr>
                <w:rFonts w:ascii="Times New Roman" w:hAnsi="Times New Roman"/>
                <w:b/>
                <w:sz w:val="28"/>
                <w:szCs w:val="28"/>
              </w:rPr>
            </w:pPr>
            <w:r>
              <w:rPr>
                <w:rFonts w:ascii="Times New Roman" w:hAnsi="Times New Roman"/>
                <w:b/>
                <w:sz w:val="28"/>
                <w:szCs w:val="28"/>
              </w:rPr>
              <w:t>12</w:t>
            </w:r>
          </w:p>
        </w:tc>
        <w:tc>
          <w:tcPr>
            <w:tcW w:w="6529" w:type="dxa"/>
          </w:tcPr>
          <w:p w:rsidR="00006831" w:rsidRDefault="00006831" w:rsidP="00B41FA4">
            <w:pPr>
              <w:rPr>
                <w:rFonts w:ascii="Times New Roman" w:hAnsi="Times New Roman"/>
                <w:sz w:val="28"/>
                <w:szCs w:val="28"/>
              </w:rPr>
            </w:pPr>
            <w:r>
              <w:rPr>
                <w:rFonts w:ascii="Times New Roman" w:hAnsi="Times New Roman"/>
                <w:sz w:val="28"/>
                <w:szCs w:val="28"/>
              </w:rPr>
              <w:t>Xây dựng page PlantAdd cho phép thêm kế hoạch mới</w:t>
            </w:r>
          </w:p>
        </w:tc>
        <w:tc>
          <w:tcPr>
            <w:tcW w:w="216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r>
      <w:tr w:rsidR="00006831" w:rsidRPr="0018051D" w:rsidTr="00B41FA4">
        <w:trPr>
          <w:trHeight w:val="79"/>
        </w:trPr>
        <w:tc>
          <w:tcPr>
            <w:tcW w:w="846" w:type="dxa"/>
          </w:tcPr>
          <w:p w:rsidR="00006831" w:rsidRPr="0018051D" w:rsidRDefault="00006831" w:rsidP="00B41FA4">
            <w:pPr>
              <w:jc w:val="center"/>
              <w:rPr>
                <w:rFonts w:ascii="Times New Roman" w:hAnsi="Times New Roman"/>
                <w:b/>
                <w:sz w:val="28"/>
                <w:szCs w:val="28"/>
              </w:rPr>
            </w:pPr>
            <w:r>
              <w:rPr>
                <w:rFonts w:ascii="Times New Roman" w:hAnsi="Times New Roman"/>
                <w:b/>
                <w:sz w:val="28"/>
                <w:szCs w:val="28"/>
              </w:rPr>
              <w:t>13</w:t>
            </w:r>
          </w:p>
        </w:tc>
        <w:tc>
          <w:tcPr>
            <w:tcW w:w="6529" w:type="dxa"/>
          </w:tcPr>
          <w:p w:rsidR="00006831" w:rsidRPr="0018051D" w:rsidRDefault="00006831" w:rsidP="00B41FA4">
            <w:pPr>
              <w:rPr>
                <w:rFonts w:ascii="Times New Roman" w:hAnsi="Times New Roman"/>
                <w:sz w:val="28"/>
                <w:szCs w:val="28"/>
              </w:rPr>
            </w:pPr>
            <w:r>
              <w:rPr>
                <w:rFonts w:ascii="Times New Roman" w:hAnsi="Times New Roman"/>
                <w:sz w:val="28"/>
                <w:szCs w:val="28"/>
              </w:rPr>
              <w:t>Xây dựng page PlantMarketing cho phép xem chi tiết kế hoạch</w:t>
            </w:r>
          </w:p>
        </w:tc>
        <w:tc>
          <w:tcPr>
            <w:tcW w:w="216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r>
    </w:tbl>
    <w:p w:rsidR="00006831" w:rsidRPr="007D2068" w:rsidRDefault="00006831" w:rsidP="00006831">
      <w:pPr>
        <w:pStyle w:val="Heading1"/>
        <w:numPr>
          <w:ilvl w:val="0"/>
          <w:numId w:val="0"/>
        </w:numPr>
        <w:rPr>
          <w:b w:val="0"/>
          <w:sz w:val="36"/>
          <w:szCs w:val="36"/>
        </w:rPr>
      </w:pPr>
      <w:r>
        <w:rPr>
          <w:sz w:val="36"/>
          <w:szCs w:val="36"/>
        </w:rPr>
        <w:t xml:space="preserve">4. </w:t>
      </w:r>
      <w:r w:rsidRPr="007D2068">
        <w:rPr>
          <w:sz w:val="36"/>
          <w:szCs w:val="36"/>
        </w:rPr>
        <w:t>Các công việc đã thực hiện:</w:t>
      </w:r>
    </w:p>
    <w:tbl>
      <w:tblPr>
        <w:tblStyle w:val="TableGrid"/>
        <w:tblW w:w="9540" w:type="dxa"/>
        <w:tblInd w:w="-5" w:type="dxa"/>
        <w:tblLook w:val="04A0" w:firstRow="1" w:lastRow="0" w:firstColumn="1" w:lastColumn="0" w:noHBand="0" w:noVBand="1"/>
      </w:tblPr>
      <w:tblGrid>
        <w:gridCol w:w="746"/>
        <w:gridCol w:w="1234"/>
        <w:gridCol w:w="4770"/>
        <w:gridCol w:w="1530"/>
        <w:gridCol w:w="1260"/>
      </w:tblGrid>
      <w:tr w:rsidR="00006831" w:rsidRPr="0018051D" w:rsidTr="00B41FA4">
        <w:tc>
          <w:tcPr>
            <w:tcW w:w="746"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STT</w:t>
            </w:r>
          </w:p>
        </w:tc>
        <w:tc>
          <w:tcPr>
            <w:tcW w:w="1234"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Họ và Tên</w:t>
            </w:r>
          </w:p>
        </w:tc>
        <w:tc>
          <w:tcPr>
            <w:tcW w:w="4770" w:type="dxa"/>
          </w:tcPr>
          <w:p w:rsidR="00006831" w:rsidRPr="0018051D" w:rsidRDefault="00006831" w:rsidP="00B41FA4">
            <w:pPr>
              <w:jc w:val="both"/>
              <w:rPr>
                <w:rFonts w:ascii="Times New Roman" w:hAnsi="Times New Roman"/>
                <w:b/>
                <w:sz w:val="28"/>
                <w:szCs w:val="28"/>
              </w:rPr>
            </w:pPr>
            <w:r w:rsidRPr="0018051D">
              <w:rPr>
                <w:rFonts w:ascii="Times New Roman" w:hAnsi="Times New Roman"/>
                <w:b/>
                <w:sz w:val="28"/>
                <w:szCs w:val="28"/>
              </w:rPr>
              <w:t>Công việc</w:t>
            </w:r>
          </w:p>
        </w:tc>
        <w:tc>
          <w:tcPr>
            <w:tcW w:w="1530"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Tiến độ</w:t>
            </w:r>
          </w:p>
        </w:tc>
        <w:tc>
          <w:tcPr>
            <w:tcW w:w="1260" w:type="dxa"/>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Thái độ</w:t>
            </w:r>
          </w:p>
        </w:tc>
      </w:tr>
      <w:tr w:rsidR="00006831" w:rsidRPr="0018051D" w:rsidTr="00B41FA4">
        <w:tc>
          <w:tcPr>
            <w:tcW w:w="746" w:type="dxa"/>
            <w:vMerge w:val="restart"/>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1</w:t>
            </w:r>
          </w:p>
        </w:tc>
        <w:tc>
          <w:tcPr>
            <w:tcW w:w="1234" w:type="dxa"/>
            <w:vMerge w:val="restart"/>
          </w:tcPr>
          <w:p w:rsidR="00006831" w:rsidRPr="0018051D" w:rsidRDefault="00006831" w:rsidP="00B41FA4">
            <w:pPr>
              <w:rPr>
                <w:rFonts w:ascii="Times New Roman" w:hAnsi="Times New Roman"/>
                <w:b/>
                <w:sz w:val="28"/>
                <w:szCs w:val="28"/>
              </w:rPr>
            </w:pPr>
            <w:r w:rsidRPr="0018051D">
              <w:rPr>
                <w:rFonts w:ascii="Times New Roman" w:hAnsi="Times New Roman"/>
                <w:b/>
                <w:sz w:val="28"/>
                <w:szCs w:val="28"/>
              </w:rPr>
              <w:t>Hoàng Xuân Thiên</w:t>
            </w: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Tổ chức các cuộc họp online trên Sky, thông báo, phân chia công việc trên Bitrix24, cập nhật thông tin Group Facebook, Viber cho các thành viên</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Có tham dự đầy đủ</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Tích cực</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Viết báo cáo các vấn đề liên quan cần giải quyết bằng công nghệ phần mềm</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Mail Merge trong word và Mail tự động</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Scrum and Scrum 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Tổng quan về CM</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Hiện tại người ta quản trị dự án phần mềm như thế nào</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Mô tả dữ liệu cho bẳng PL_MASTER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 xml:space="preserve">Tìm hiểu CMMI và Dịch sách CMMI </w:t>
            </w:r>
            <w:r w:rsidRPr="0018051D">
              <w:rPr>
                <w:rFonts w:ascii="Times New Roman" w:hAnsi="Times New Roman"/>
                <w:sz w:val="28"/>
                <w:szCs w:val="28"/>
              </w:rPr>
              <w:lastRenderedPageBreak/>
              <w:t>Appraisal 4 mục Appendix A, B, C, D</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lastRenderedPageBreak/>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Kế hoạch kinh doanh của chi nhánh</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Default="00006831" w:rsidP="00B41FA4">
            <w:pPr>
              <w:jc w:val="both"/>
              <w:rPr>
                <w:rFonts w:ascii="Times New Roman" w:hAnsi="Times New Roman"/>
                <w:sz w:val="28"/>
                <w:szCs w:val="28"/>
              </w:rPr>
            </w:pPr>
            <w:r>
              <w:rPr>
                <w:rFonts w:ascii="Times New Roman" w:hAnsi="Times New Roman"/>
                <w:sz w:val="28"/>
                <w:szCs w:val="28"/>
              </w:rPr>
              <w:t>Tạo diễn đàn thảo luận cho Dự án và Team</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Default="00006831" w:rsidP="00B41FA4">
            <w:pPr>
              <w:jc w:val="both"/>
              <w:rPr>
                <w:rFonts w:ascii="Times New Roman" w:hAnsi="Times New Roman"/>
                <w:sz w:val="28"/>
                <w:szCs w:val="28"/>
              </w:rPr>
            </w:pPr>
            <w:r>
              <w:rPr>
                <w:rFonts w:ascii="Times New Roman" w:hAnsi="Times New Roman"/>
                <w:sz w:val="28"/>
                <w:szCs w:val="28"/>
              </w:rPr>
              <w:t>Quản lý các vấn đề và bug trên Redmine. Đốc thúc thành viên thực hiên đúng tiến độ</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val="restart"/>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2</w:t>
            </w:r>
          </w:p>
        </w:tc>
        <w:tc>
          <w:tcPr>
            <w:tcW w:w="1234" w:type="dxa"/>
            <w:vMerge w:val="restart"/>
          </w:tcPr>
          <w:p w:rsidR="00006831" w:rsidRPr="0018051D" w:rsidRDefault="00006831" w:rsidP="00B41FA4">
            <w:pPr>
              <w:rPr>
                <w:rFonts w:ascii="Times New Roman" w:hAnsi="Times New Roman"/>
                <w:b/>
                <w:sz w:val="28"/>
                <w:szCs w:val="28"/>
              </w:rPr>
            </w:pPr>
            <w:r w:rsidRPr="0018051D">
              <w:rPr>
                <w:rFonts w:ascii="Times New Roman" w:hAnsi="Times New Roman"/>
                <w:b/>
                <w:sz w:val="28"/>
                <w:szCs w:val="28"/>
              </w:rPr>
              <w:t>Đỗ Trung Hiếu</w:t>
            </w: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Tham gia các cuộc họp phân chia công việc</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Scrum and Scrum 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User đăng nhập bằng mạng WAN</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Áp dụng quản trị dự án vào project này như thế nào</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Vẽ sơ đồ nghiệp vụ cho Module Kế Hoạch trong dự án ERP-SBA</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Mô tả dữ liệu cho bảng PL_TRADEDETAIL</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CMMI và Dịch sách CMMI Appraisal Part I</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Chỉ tiêu tài chính trọng yếu</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quy trình PTPM mới hiện nay</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 xml:space="preserve">Có tham </w:t>
            </w:r>
            <w:r w:rsidRPr="0018051D">
              <w:rPr>
                <w:rFonts w:ascii="Times New Roman" w:hAnsi="Times New Roman"/>
                <w:sz w:val="28"/>
                <w:szCs w:val="28"/>
              </w:rPr>
              <w:lastRenderedPageBreak/>
              <w:t>dự đầy đủ</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lastRenderedPageBreak/>
              <w:t>Tích cực</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Thiết kế và hiệu chỉnh Page PlantAdd và 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Thiết kế và hiệu chỉnh Page PlantEdit và 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val="restart"/>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3</w:t>
            </w:r>
          </w:p>
        </w:tc>
        <w:tc>
          <w:tcPr>
            <w:tcW w:w="1234" w:type="dxa"/>
            <w:vMerge w:val="restart"/>
          </w:tcPr>
          <w:p w:rsidR="00006831" w:rsidRPr="0018051D" w:rsidRDefault="00006831" w:rsidP="00B41FA4">
            <w:pPr>
              <w:rPr>
                <w:rFonts w:ascii="Times New Roman" w:hAnsi="Times New Roman"/>
                <w:b/>
                <w:sz w:val="28"/>
                <w:szCs w:val="28"/>
              </w:rPr>
            </w:pPr>
            <w:r w:rsidRPr="0018051D">
              <w:rPr>
                <w:rFonts w:ascii="Times New Roman" w:hAnsi="Times New Roman"/>
                <w:b/>
                <w:sz w:val="28"/>
                <w:szCs w:val="28"/>
              </w:rPr>
              <w:t>Nguyễn Hoàng Khang </w:t>
            </w: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quy trình PTPM mới hiện nay</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Scrum and Scrum 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Scrum và Agile</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Các công cụ hỗ trợ CM theo Agile-Scrum. p2</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Vai trò của từng thành viên như thế nào trong quản trị dự án</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Mô tả dữ liệu cho bảng PL_LIQUIDETAIL</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CMMI và Dịch sách CMMI Appraisal Part II</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Kế hoạch kinh doanh của toàn công ty</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Tham gia các cuộc họp phân chia công việc</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Có tham dự</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 xml:space="preserve">Thiết kế và hiệu chỉnh Page PlantList và </w:t>
            </w:r>
            <w:r>
              <w:rPr>
                <w:rFonts w:ascii="Times New Roman" w:hAnsi="Times New Roman"/>
                <w:sz w:val="28"/>
                <w:szCs w:val="28"/>
              </w:rPr>
              <w:lastRenderedPageBreak/>
              <w:t>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lastRenderedPageBreak/>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Thiết kế và hiệu chỉnh Page PlantList và 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val="restart"/>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4</w:t>
            </w:r>
          </w:p>
        </w:tc>
        <w:tc>
          <w:tcPr>
            <w:tcW w:w="1234" w:type="dxa"/>
            <w:vMerge w:val="restart"/>
          </w:tcPr>
          <w:p w:rsidR="00006831" w:rsidRPr="0018051D" w:rsidRDefault="00006831" w:rsidP="00B41FA4">
            <w:pPr>
              <w:rPr>
                <w:rFonts w:ascii="Times New Roman" w:hAnsi="Times New Roman"/>
                <w:b/>
                <w:sz w:val="28"/>
                <w:szCs w:val="28"/>
              </w:rPr>
            </w:pPr>
            <w:r w:rsidRPr="0018051D">
              <w:rPr>
                <w:rFonts w:ascii="Times New Roman" w:hAnsi="Times New Roman"/>
                <w:b/>
                <w:sz w:val="28"/>
                <w:szCs w:val="28"/>
              </w:rPr>
              <w:t>Nguyễn Hữu Lộc</w:t>
            </w: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Tham gia các cuộc họp phân chia công việc</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Có tham dự đầy đủ</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Tích cực</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quy trình PTPM mới hiện nay</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Hệ thống LDAP</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Scrum and Scrum 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các ví trí và vai trò của từng vị trí trong mô hình SCRUM</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Các công cụ hỗ trợ CM theo Agile-Scrum. P1</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Quản trị dự án là làm những gì</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Vẽ sơ đồ Logic cho Module Kế Hoạch trong dự án ERP-SBA</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CMMI và Dịch sách CMMI Appraisal Part II</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Kế hoạch kinh doanh của toàn công ty</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Thiết kế và hiệu chỉnh Page PlantList và 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Default="00006831" w:rsidP="00B41FA4">
            <w:pPr>
              <w:jc w:val="both"/>
              <w:rPr>
                <w:rFonts w:ascii="Times New Roman" w:hAnsi="Times New Roman"/>
                <w:sz w:val="28"/>
                <w:szCs w:val="28"/>
              </w:rPr>
            </w:pPr>
            <w:r>
              <w:rPr>
                <w:rFonts w:ascii="Times New Roman" w:hAnsi="Times New Roman"/>
                <w:sz w:val="28"/>
                <w:szCs w:val="28"/>
              </w:rPr>
              <w:t xml:space="preserve">Thiết kế và hiệu chỉnh Page PlantDetails và Binding dữ liệu từ </w:t>
            </w:r>
            <w:r>
              <w:rPr>
                <w:rFonts w:ascii="Times New Roman" w:hAnsi="Times New Roman"/>
                <w:sz w:val="28"/>
                <w:szCs w:val="28"/>
              </w:rPr>
              <w:lastRenderedPageBreak/>
              <w:t>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lastRenderedPageBreak/>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val="restart"/>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5</w:t>
            </w:r>
          </w:p>
        </w:tc>
        <w:tc>
          <w:tcPr>
            <w:tcW w:w="1234" w:type="dxa"/>
            <w:vMerge w:val="restart"/>
          </w:tcPr>
          <w:p w:rsidR="00006831" w:rsidRPr="0018051D" w:rsidRDefault="00006831" w:rsidP="00B41FA4">
            <w:pPr>
              <w:rPr>
                <w:rFonts w:ascii="Times New Roman" w:hAnsi="Times New Roman"/>
                <w:b/>
                <w:sz w:val="28"/>
                <w:szCs w:val="28"/>
              </w:rPr>
            </w:pPr>
            <w:r w:rsidRPr="0018051D">
              <w:rPr>
                <w:rFonts w:ascii="Times New Roman" w:hAnsi="Times New Roman"/>
                <w:b/>
                <w:sz w:val="28"/>
                <w:szCs w:val="28"/>
              </w:rPr>
              <w:t>Đặng Thành Nhân</w:t>
            </w: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Tham gia các cuộc họp phân chia công việc</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Có tham dự</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Viết báo cáo các vấn đề liên quan cần giải quyết bằng công nghệ phần mềm</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Scrum and Scrum 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Cách soạn hợp đồng bằng C#</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Cài đặt triển khai công cụ CM cho dự án ERP-SBA này như thế nào?</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Quản trị dự án phần mềm trong Scrum như thế nào</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Thiết kế Database demo cho Module Kế Hoạch trong dự án ERP-SBA</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Mô tả dữ liệu cho bảng PL_LIQUIDETAIL</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CMMI và Dịch sách CMMI Appraisal Part II</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Kế hoạch kinh doanh của toàn công ty</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Kế hoạch kinh doanh của toàn công ty</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Thiết kế Database demo cho Module Kế Hoạch trong dự án ERP-SBA</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Hiệu chỉnh và thêm DataBase vào DataBase Online trên host và thêm dữ liệu demo</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val="restart"/>
          </w:tcPr>
          <w:p w:rsidR="00006831" w:rsidRPr="0018051D" w:rsidRDefault="00006831" w:rsidP="00B41FA4">
            <w:pPr>
              <w:jc w:val="center"/>
              <w:rPr>
                <w:rFonts w:ascii="Times New Roman" w:hAnsi="Times New Roman"/>
                <w:b/>
                <w:sz w:val="28"/>
                <w:szCs w:val="28"/>
              </w:rPr>
            </w:pPr>
            <w:r w:rsidRPr="0018051D">
              <w:rPr>
                <w:rFonts w:ascii="Times New Roman" w:hAnsi="Times New Roman"/>
                <w:b/>
                <w:sz w:val="28"/>
                <w:szCs w:val="28"/>
              </w:rPr>
              <w:t>6</w:t>
            </w:r>
          </w:p>
        </w:tc>
        <w:tc>
          <w:tcPr>
            <w:tcW w:w="1234" w:type="dxa"/>
            <w:vMerge w:val="restart"/>
          </w:tcPr>
          <w:p w:rsidR="00006831" w:rsidRPr="0018051D" w:rsidRDefault="00006831" w:rsidP="00B41FA4">
            <w:pPr>
              <w:rPr>
                <w:rFonts w:ascii="Times New Roman" w:hAnsi="Times New Roman"/>
                <w:b/>
                <w:sz w:val="28"/>
                <w:szCs w:val="28"/>
              </w:rPr>
            </w:pPr>
            <w:r w:rsidRPr="0018051D">
              <w:rPr>
                <w:rFonts w:ascii="Times New Roman" w:hAnsi="Times New Roman"/>
                <w:b/>
                <w:sz w:val="28"/>
                <w:szCs w:val="28"/>
              </w:rPr>
              <w:t>Nguyễn Văn Tân</w:t>
            </w: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Tham gia các cuộc họp phân chia công việc</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Có tham dự đầy đủ</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Tích cực</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quy trình PTPM mới hiện nay</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Scrum and Scrum Master</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Hand stone table</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Các công cụ hỗ trợ CM hiện nay</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Các khái niệm cơ bản trong QTDA</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Vẽ sơ đồ nghiệp vụ cho Module Kế Hoạch trong dự án ERP-SBA</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Đi tham dự Traning FrameWork</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Có tham gia</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Mô tả dữ liệu cho bảng PL_CONSTDETAIL</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Tìm hiểu CMMI và Dịch sách CMMI Appraisal 4 mục Appendix E, F, G, H</w:t>
            </w:r>
          </w:p>
        </w:tc>
        <w:tc>
          <w:tcPr>
            <w:tcW w:w="153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 xml:space="preserve">Hoàn </w:t>
            </w:r>
            <w:r>
              <w:rPr>
                <w:rFonts w:ascii="Times New Roman" w:hAnsi="Times New Roman"/>
                <w:sz w:val="28"/>
                <w:szCs w:val="28"/>
              </w:rPr>
              <w:t>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sidRPr="0018051D">
              <w:rPr>
                <w:rFonts w:ascii="Times New Roman" w:hAnsi="Times New Roman"/>
                <w:sz w:val="28"/>
                <w:szCs w:val="28"/>
              </w:rPr>
              <w:t>Dùng control Silverlight thiết kế View Kế hoạch kinh doanh của chi nhánh</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sidRPr="0018051D">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Thiết kế và hiệu chỉnh Page PlantAdd và 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r w:rsidR="00006831" w:rsidRPr="0018051D" w:rsidTr="00B41FA4">
        <w:tc>
          <w:tcPr>
            <w:tcW w:w="746" w:type="dxa"/>
            <w:vMerge/>
          </w:tcPr>
          <w:p w:rsidR="00006831" w:rsidRPr="0018051D" w:rsidRDefault="00006831" w:rsidP="00B41FA4">
            <w:pPr>
              <w:jc w:val="center"/>
              <w:rPr>
                <w:rFonts w:ascii="Times New Roman" w:hAnsi="Times New Roman"/>
                <w:b/>
                <w:sz w:val="28"/>
                <w:szCs w:val="28"/>
              </w:rPr>
            </w:pPr>
          </w:p>
        </w:tc>
        <w:tc>
          <w:tcPr>
            <w:tcW w:w="1234" w:type="dxa"/>
            <w:vMerge/>
          </w:tcPr>
          <w:p w:rsidR="00006831" w:rsidRPr="0018051D" w:rsidRDefault="00006831" w:rsidP="00B41FA4">
            <w:pPr>
              <w:rPr>
                <w:rFonts w:ascii="Times New Roman" w:hAnsi="Times New Roman"/>
                <w:b/>
                <w:sz w:val="28"/>
                <w:szCs w:val="28"/>
              </w:rPr>
            </w:pPr>
          </w:p>
        </w:tc>
        <w:tc>
          <w:tcPr>
            <w:tcW w:w="4770" w:type="dxa"/>
          </w:tcPr>
          <w:p w:rsidR="00006831" w:rsidRPr="0018051D" w:rsidRDefault="00006831" w:rsidP="00B41FA4">
            <w:pPr>
              <w:jc w:val="both"/>
              <w:rPr>
                <w:rFonts w:ascii="Times New Roman" w:hAnsi="Times New Roman"/>
                <w:sz w:val="28"/>
                <w:szCs w:val="28"/>
              </w:rPr>
            </w:pPr>
            <w:r>
              <w:rPr>
                <w:rFonts w:ascii="Times New Roman" w:hAnsi="Times New Roman"/>
                <w:sz w:val="28"/>
                <w:szCs w:val="28"/>
              </w:rPr>
              <w:t>Thiết kế và hiệu chỉnh Page PlantEdit và Binding dữ liệu từ DataBase dưới local</w:t>
            </w:r>
          </w:p>
        </w:tc>
        <w:tc>
          <w:tcPr>
            <w:tcW w:w="1530" w:type="dxa"/>
          </w:tcPr>
          <w:p w:rsidR="00006831" w:rsidRPr="0018051D" w:rsidRDefault="00006831" w:rsidP="00B41FA4">
            <w:pPr>
              <w:rPr>
                <w:rFonts w:ascii="Times New Roman" w:hAnsi="Times New Roman"/>
                <w:sz w:val="28"/>
                <w:szCs w:val="28"/>
              </w:rPr>
            </w:pPr>
            <w:r>
              <w:rPr>
                <w:rFonts w:ascii="Times New Roman" w:hAnsi="Times New Roman"/>
                <w:sz w:val="28"/>
                <w:szCs w:val="28"/>
              </w:rPr>
              <w:t>Hoàn thành</w:t>
            </w:r>
          </w:p>
        </w:tc>
        <w:tc>
          <w:tcPr>
            <w:tcW w:w="1260" w:type="dxa"/>
          </w:tcPr>
          <w:p w:rsidR="00006831" w:rsidRPr="0018051D" w:rsidRDefault="00006831" w:rsidP="00B41FA4">
            <w:pPr>
              <w:rPr>
                <w:rFonts w:ascii="Times New Roman" w:hAnsi="Times New Roman"/>
                <w:sz w:val="28"/>
                <w:szCs w:val="28"/>
              </w:rPr>
            </w:pPr>
            <w:r>
              <w:rPr>
                <w:rFonts w:ascii="Times New Roman" w:hAnsi="Times New Roman"/>
                <w:sz w:val="28"/>
                <w:szCs w:val="28"/>
              </w:rPr>
              <w:t>Tốt</w:t>
            </w:r>
          </w:p>
        </w:tc>
      </w:tr>
    </w:tbl>
    <w:p w:rsidR="00006831" w:rsidRDefault="00006831" w:rsidP="00006831">
      <w:pPr>
        <w:rPr>
          <w:rFonts w:ascii="Times New Roman" w:hAnsi="Times New Roman" w:cs="Times New Roman"/>
          <w:b/>
          <w:sz w:val="36"/>
          <w:szCs w:val="36"/>
        </w:rPr>
      </w:pPr>
    </w:p>
    <w:p w:rsidR="00006831" w:rsidRDefault="00006831" w:rsidP="00006831">
      <w:pPr>
        <w:rPr>
          <w:rFonts w:ascii="Times New Roman" w:eastAsiaTheme="majorEastAsia" w:hAnsi="Times New Roman" w:cs="Times New Roman"/>
          <w:b/>
          <w:color w:val="365F91" w:themeColor="accent1" w:themeShade="BF"/>
          <w:sz w:val="36"/>
          <w:szCs w:val="36"/>
        </w:rPr>
      </w:pPr>
      <w:r>
        <w:rPr>
          <w:rFonts w:ascii="Times New Roman" w:hAnsi="Times New Roman" w:cs="Times New Roman"/>
          <w:b/>
          <w:sz w:val="36"/>
          <w:szCs w:val="36"/>
        </w:rPr>
        <w:br w:type="page"/>
      </w:r>
    </w:p>
    <w:p w:rsidR="00006831" w:rsidRPr="007D2068" w:rsidRDefault="00006831" w:rsidP="00006831">
      <w:pPr>
        <w:pStyle w:val="Heading1"/>
        <w:numPr>
          <w:ilvl w:val="0"/>
          <w:numId w:val="0"/>
        </w:numPr>
        <w:rPr>
          <w:b w:val="0"/>
          <w:sz w:val="36"/>
          <w:szCs w:val="36"/>
        </w:rPr>
      </w:pPr>
      <w:r>
        <w:rPr>
          <w:sz w:val="36"/>
          <w:szCs w:val="36"/>
        </w:rPr>
        <w:lastRenderedPageBreak/>
        <w:t>5. Chi tiết công việc từng thành viên</w:t>
      </w:r>
      <w:r w:rsidRPr="007D2068">
        <w:rPr>
          <w:sz w:val="36"/>
          <w:szCs w:val="36"/>
        </w:rPr>
        <w:t>:</w:t>
      </w:r>
    </w:p>
    <w:p w:rsidR="00006831" w:rsidRDefault="00006831" w:rsidP="00006831">
      <w:pPr>
        <w:pStyle w:val="Heading2"/>
        <w:rPr>
          <w:rFonts w:ascii="Times New Roman" w:hAnsi="Times New Roman" w:cs="Times New Roman"/>
          <w:sz w:val="28"/>
          <w:szCs w:val="28"/>
        </w:rPr>
      </w:pPr>
      <w:r>
        <w:rPr>
          <w:rFonts w:ascii="Times New Roman" w:hAnsi="Times New Roman" w:cs="Times New Roman"/>
          <w:sz w:val="28"/>
          <w:szCs w:val="28"/>
        </w:rPr>
        <w:t xml:space="preserve">5.1. </w:t>
      </w:r>
      <w:r w:rsidRPr="00073667">
        <w:rPr>
          <w:rFonts w:ascii="Times New Roman" w:hAnsi="Times New Roman" w:cs="Times New Roman"/>
          <w:sz w:val="28"/>
          <w:szCs w:val="28"/>
        </w:rPr>
        <w:t>Báo cáo công việc của thành viên Nguyễn Văn Tân</w:t>
      </w:r>
    </w:p>
    <w:p w:rsidR="00006831" w:rsidRPr="00073667" w:rsidRDefault="00006831" w:rsidP="00006831">
      <w:pPr>
        <w:rPr>
          <w:rFonts w:ascii="Times New Roman" w:hAnsi="Times New Roman" w:cs="Times New Roman"/>
          <w:sz w:val="28"/>
          <w:szCs w:val="28"/>
        </w:rPr>
      </w:pPr>
      <w:r w:rsidRPr="00073667">
        <w:rPr>
          <w:rFonts w:ascii="Times New Roman" w:hAnsi="Times New Roman" w:cs="Times New Roman"/>
          <w:sz w:val="28"/>
          <w:szCs w:val="28"/>
        </w:rPr>
        <w:t>Báo cáo công việc của thành viên Nguyễn Văn Tân</w:t>
      </w:r>
    </w:p>
    <w:tbl>
      <w:tblPr>
        <w:tblStyle w:val="TableGrid"/>
        <w:tblW w:w="9540" w:type="dxa"/>
        <w:tblInd w:w="-95" w:type="dxa"/>
        <w:tblLayout w:type="fixed"/>
        <w:tblLook w:val="04A0" w:firstRow="1" w:lastRow="0" w:firstColumn="1" w:lastColumn="0" w:noHBand="0" w:noVBand="1"/>
      </w:tblPr>
      <w:tblGrid>
        <w:gridCol w:w="1385"/>
        <w:gridCol w:w="2125"/>
        <w:gridCol w:w="2125"/>
        <w:gridCol w:w="1835"/>
        <w:gridCol w:w="2070"/>
      </w:tblGrid>
      <w:tr w:rsidR="00006831" w:rsidRPr="00073667" w:rsidTr="00B41FA4">
        <w:tc>
          <w:tcPr>
            <w:tcW w:w="1385" w:type="dxa"/>
          </w:tcPr>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b/>
                <w:sz w:val="28"/>
                <w:szCs w:val="28"/>
              </w:rPr>
              <w:t>Tên</w:t>
            </w:r>
          </w:p>
        </w:tc>
        <w:tc>
          <w:tcPr>
            <w:tcW w:w="2125" w:type="dxa"/>
          </w:tcPr>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b/>
                <w:sz w:val="28"/>
                <w:szCs w:val="28"/>
              </w:rPr>
              <w:t>Chuẩn bị</w:t>
            </w:r>
          </w:p>
        </w:tc>
        <w:tc>
          <w:tcPr>
            <w:tcW w:w="2125" w:type="dxa"/>
          </w:tcPr>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b/>
                <w:sz w:val="28"/>
                <w:szCs w:val="28"/>
              </w:rPr>
              <w:t>Sprint 1</w:t>
            </w:r>
          </w:p>
        </w:tc>
        <w:tc>
          <w:tcPr>
            <w:tcW w:w="1835" w:type="dxa"/>
          </w:tcPr>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b/>
                <w:sz w:val="28"/>
                <w:szCs w:val="28"/>
              </w:rPr>
              <w:t>Sprint 2</w:t>
            </w:r>
          </w:p>
        </w:tc>
        <w:tc>
          <w:tcPr>
            <w:tcW w:w="2070" w:type="dxa"/>
          </w:tcPr>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b/>
                <w:sz w:val="28"/>
                <w:szCs w:val="28"/>
              </w:rPr>
              <w:t>Sprint 3</w:t>
            </w:r>
          </w:p>
        </w:tc>
      </w:tr>
      <w:tr w:rsidR="00006831" w:rsidRPr="00073667" w:rsidTr="00B41FA4">
        <w:tc>
          <w:tcPr>
            <w:tcW w:w="1385" w:type="dxa"/>
          </w:tcPr>
          <w:p w:rsidR="00006831" w:rsidRDefault="00006831" w:rsidP="00B41FA4">
            <w:pPr>
              <w:spacing w:after="160" w:line="259" w:lineRule="auto"/>
              <w:rPr>
                <w:rFonts w:ascii="Times New Roman" w:hAnsi="Times New Roman"/>
                <w:sz w:val="28"/>
                <w:szCs w:val="28"/>
              </w:rPr>
            </w:pPr>
            <w:r w:rsidRPr="00073667">
              <w:rPr>
                <w:rFonts w:ascii="Times New Roman" w:hAnsi="Times New Roman"/>
                <w:sz w:val="28"/>
                <w:szCs w:val="28"/>
              </w:rPr>
              <w:t>Nguyễn Văn Tân</w:t>
            </w:r>
          </w:p>
          <w:p w:rsidR="00006831" w:rsidRDefault="00006831" w:rsidP="00B41FA4">
            <w:pPr>
              <w:spacing w:after="160" w:line="259" w:lineRule="auto"/>
              <w:rPr>
                <w:rFonts w:ascii="Times New Roman" w:hAnsi="Times New Roman"/>
                <w:sz w:val="28"/>
                <w:szCs w:val="28"/>
              </w:rPr>
            </w:pPr>
          </w:p>
          <w:p w:rsidR="00006831" w:rsidRDefault="00006831" w:rsidP="00B41FA4">
            <w:pPr>
              <w:spacing w:after="160" w:line="259" w:lineRule="auto"/>
              <w:rPr>
                <w:rFonts w:ascii="Times New Roman" w:hAnsi="Times New Roman"/>
                <w:sz w:val="28"/>
                <w:szCs w:val="28"/>
              </w:rPr>
            </w:pPr>
            <w:r>
              <w:rPr>
                <w:rFonts w:ascii="Times New Roman" w:hAnsi="Times New Roman"/>
                <w:sz w:val="28"/>
                <w:szCs w:val="28"/>
              </w:rPr>
              <w:t>MSSV:</w:t>
            </w:r>
          </w:p>
          <w:p w:rsidR="00006831" w:rsidRPr="00073667" w:rsidRDefault="00006831" w:rsidP="00B41FA4">
            <w:pPr>
              <w:spacing w:after="160" w:line="259" w:lineRule="auto"/>
              <w:rPr>
                <w:rFonts w:ascii="Times New Roman" w:hAnsi="Times New Roman"/>
                <w:sz w:val="28"/>
                <w:szCs w:val="28"/>
              </w:rPr>
            </w:pPr>
            <w:r w:rsidRPr="00073667">
              <w:rPr>
                <w:rFonts w:ascii="Times New Roman" w:hAnsi="Times New Roman"/>
                <w:sz w:val="28"/>
                <w:szCs w:val="28"/>
              </w:rPr>
              <w:t xml:space="preserve">12520377   </w:t>
            </w:r>
          </w:p>
        </w:tc>
        <w:tc>
          <w:tcPr>
            <w:tcW w:w="2125" w:type="dxa"/>
          </w:tcPr>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quy trình PTPM mới hiện nay</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Hand stone table</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các công cụ hỗ trợ CM hiện nay</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các khái niệm cơ bản trong quản trị dự án</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 xml:space="preserve">Đi tham dự tranning framework </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 xml:space="preserve">Tìm hiểu CMMI và dịch sách </w:t>
            </w:r>
            <w:r w:rsidRPr="00073667">
              <w:rPr>
                <w:rFonts w:ascii="Times New Roman" w:hAnsi="Times New Roman"/>
                <w:sz w:val="28"/>
                <w:szCs w:val="28"/>
              </w:rPr>
              <w:lastRenderedPageBreak/>
              <w:t>CMMI Appraisal 4 mục Appendix E, F, G, H</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Dịch sách và làm slide phần 29.3 và 29.4 dựa theo cuốn sách software engineering modern approaches 2nd</w:t>
            </w:r>
          </w:p>
          <w:p w:rsidR="00006831" w:rsidRPr="00073667" w:rsidRDefault="00006831" w:rsidP="00B41FA4">
            <w:pPr>
              <w:spacing w:after="160" w:line="259" w:lineRule="auto"/>
              <w:rPr>
                <w:rFonts w:ascii="Times New Roman" w:hAnsi="Times New Roman"/>
                <w:sz w:val="28"/>
                <w:szCs w:val="28"/>
              </w:rPr>
            </w:pPr>
          </w:p>
        </w:tc>
        <w:tc>
          <w:tcPr>
            <w:tcW w:w="2125" w:type="dxa"/>
          </w:tcPr>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lastRenderedPageBreak/>
              <w:t>Tìm hiểu nghiệp vụ kế hoạch.</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Vẽ sơ đồ nghiệp vụ cho Module Kế Hoạch trong dự án ERP-SBA</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Thêm Mô tả dữ liệu cho bảng PL_CONSTDETAIL</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cách thiết kế giao diện sử dụng xaml.</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 xml:space="preserve">Dùng control silverlight thiết kế view Kế </w:t>
            </w:r>
            <w:r w:rsidRPr="00073667">
              <w:rPr>
                <w:rFonts w:ascii="Times New Roman" w:hAnsi="Times New Roman"/>
                <w:sz w:val="28"/>
                <w:szCs w:val="28"/>
              </w:rPr>
              <w:lastRenderedPageBreak/>
              <w:t>hoạch kinh doanh của chi nhánh</w:t>
            </w:r>
          </w:p>
          <w:p w:rsidR="00006831" w:rsidRPr="00073667" w:rsidRDefault="00006831" w:rsidP="00B41FA4">
            <w:pPr>
              <w:spacing w:after="160" w:line="259" w:lineRule="auto"/>
              <w:rPr>
                <w:rFonts w:ascii="Times New Roman" w:hAnsi="Times New Roman"/>
                <w:sz w:val="28"/>
                <w:szCs w:val="28"/>
              </w:rPr>
            </w:pPr>
          </w:p>
        </w:tc>
        <w:tc>
          <w:tcPr>
            <w:tcW w:w="1835" w:type="dxa"/>
          </w:tcPr>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lastRenderedPageBreak/>
              <w:t>Thiết kế và hiệu chỉnh trang PlanAdd.</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cách Binding dữ liệu từ database local.</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Tìm hiểu cách liên kết giữa các view trong nghiệp vụ kế hoạch.</w:t>
            </w:r>
          </w:p>
          <w:p w:rsidR="00006831" w:rsidRPr="00073667" w:rsidRDefault="00006831" w:rsidP="00B41FA4">
            <w:pPr>
              <w:spacing w:after="160" w:line="259" w:lineRule="auto"/>
              <w:rPr>
                <w:rFonts w:ascii="Times New Roman" w:hAnsi="Times New Roman"/>
                <w:sz w:val="28"/>
                <w:szCs w:val="28"/>
              </w:rPr>
            </w:pPr>
          </w:p>
        </w:tc>
        <w:tc>
          <w:tcPr>
            <w:tcW w:w="2070" w:type="dxa"/>
          </w:tcPr>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Thiết kế và hiệu chỉnh trang PlantEdit.</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Binding dữ liệu cho trang PlanEdit.</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Chuyển toàn bộ dữ liệu binding từ local sang host.</w:t>
            </w:r>
          </w:p>
          <w:p w:rsidR="00006831" w:rsidRPr="00073667" w:rsidRDefault="00006831" w:rsidP="00B41FA4">
            <w:pPr>
              <w:spacing w:after="160" w:line="259" w:lineRule="auto"/>
              <w:rPr>
                <w:rFonts w:ascii="Times New Roman" w:hAnsi="Times New Roman"/>
                <w:sz w:val="28"/>
                <w:szCs w:val="28"/>
              </w:rPr>
            </w:pPr>
          </w:p>
        </w:tc>
      </w:tr>
      <w:tr w:rsidR="00006831" w:rsidRPr="00073667" w:rsidTr="00B41FA4">
        <w:tc>
          <w:tcPr>
            <w:tcW w:w="9540" w:type="dxa"/>
            <w:gridSpan w:val="5"/>
          </w:tcPr>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b/>
                <w:sz w:val="28"/>
                <w:szCs w:val="28"/>
              </w:rPr>
              <w:t>Tổng kết những thứ đã tìm hiểu và học được qua quá trình làm đồ án:</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Làm quen với việc phát triển một dự án của một doanh nghiệp thực tế.</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Biết được thêm một số quy trình phát triển phần mềm mới hiện nay.</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Học thêm được quy trình phát triển Agile và Scrum.</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Biết thêm được các công cụ quản lý source code như git, source tree.</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Học được cách thảo luận, quản lý dự án, quản lý công việc trên bixtrix và redmire.</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Biết được cách thiết kế giao diện trên xaml.</w:t>
            </w:r>
          </w:p>
          <w:p w:rsidR="00006831" w:rsidRPr="00073667" w:rsidRDefault="00006831" w:rsidP="00A4202A">
            <w:pPr>
              <w:numPr>
                <w:ilvl w:val="0"/>
                <w:numId w:val="137"/>
              </w:numPr>
              <w:spacing w:after="160" w:line="259" w:lineRule="auto"/>
              <w:rPr>
                <w:rFonts w:ascii="Times New Roman" w:hAnsi="Times New Roman"/>
                <w:sz w:val="28"/>
                <w:szCs w:val="28"/>
              </w:rPr>
            </w:pPr>
            <w:r w:rsidRPr="00073667">
              <w:rPr>
                <w:rFonts w:ascii="Times New Roman" w:hAnsi="Times New Roman"/>
                <w:sz w:val="28"/>
                <w:szCs w:val="28"/>
              </w:rPr>
              <w:t>Biết được cách xây dựng Service từ Server cung cấp cho Client thông qua WCF.</w:t>
            </w:r>
          </w:p>
          <w:p w:rsidR="00006831" w:rsidRPr="00073667" w:rsidRDefault="00006831" w:rsidP="00B41FA4">
            <w:pPr>
              <w:spacing w:after="160" w:line="259" w:lineRule="auto"/>
              <w:rPr>
                <w:rFonts w:ascii="Times New Roman" w:hAnsi="Times New Roman"/>
                <w:b/>
                <w:sz w:val="28"/>
                <w:szCs w:val="28"/>
              </w:rPr>
            </w:pPr>
            <w:r w:rsidRPr="00073667">
              <w:rPr>
                <w:rFonts w:ascii="Times New Roman" w:hAnsi="Times New Roman"/>
                <w:sz w:val="28"/>
                <w:szCs w:val="28"/>
              </w:rPr>
              <w:t>Ước tính tổng thời gian: 192h</w:t>
            </w:r>
          </w:p>
        </w:tc>
      </w:tr>
    </w:tbl>
    <w:p w:rsidR="00006831" w:rsidRPr="00073667" w:rsidRDefault="00006831" w:rsidP="00006831">
      <w:pPr>
        <w:rPr>
          <w:rFonts w:ascii="Times New Roman" w:hAnsi="Times New Roman" w:cs="Times New Roman"/>
          <w:sz w:val="28"/>
          <w:szCs w:val="28"/>
        </w:rPr>
      </w:pPr>
    </w:p>
    <w:p w:rsidR="00006831" w:rsidRDefault="00006831" w:rsidP="00006831">
      <w:pPr>
        <w:pStyle w:val="Heading2"/>
        <w:rPr>
          <w:rFonts w:ascii="Times New Roman" w:hAnsi="Times New Roman" w:cs="Times New Roman"/>
          <w:sz w:val="28"/>
          <w:szCs w:val="28"/>
        </w:rPr>
      </w:pPr>
      <w:r>
        <w:rPr>
          <w:rFonts w:ascii="Times New Roman" w:hAnsi="Times New Roman" w:cs="Times New Roman"/>
          <w:sz w:val="28"/>
          <w:szCs w:val="28"/>
        </w:rPr>
        <w:lastRenderedPageBreak/>
        <w:t xml:space="preserve">5.2. </w:t>
      </w:r>
      <w:r w:rsidRPr="005D5DBF">
        <w:rPr>
          <w:rFonts w:ascii="Times New Roman" w:hAnsi="Times New Roman" w:cs="Times New Roman"/>
          <w:sz w:val="28"/>
          <w:szCs w:val="28"/>
        </w:rPr>
        <w:t>Báo cáo công việc của thành viên Nguyễ</w:t>
      </w:r>
      <w:r>
        <w:rPr>
          <w:rFonts w:ascii="Times New Roman" w:hAnsi="Times New Roman" w:cs="Times New Roman"/>
          <w:sz w:val="28"/>
          <w:szCs w:val="28"/>
        </w:rPr>
        <w:t>n Hoàng Khang</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Đã làm:</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Tìm hiểu:</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ab/>
        <w:t>+ MSF (Microsoft Solution Framework)</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ab/>
        <w:t>+ CMMI là gì</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ab/>
        <w:t>+ Công cụ hỗ trợ CM theo mô hình Agile- Scrum</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ab/>
        <w:t>+ WCF</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ab/>
        <w:t>+ Silverlight (data binding)</w:t>
      </w:r>
    </w:p>
    <w:p w:rsidR="00006831" w:rsidRPr="005D5DBF" w:rsidRDefault="00006831" w:rsidP="00006831">
      <w:pPr>
        <w:rPr>
          <w:rFonts w:ascii="Times New Roman" w:hAnsi="Times New Roman" w:cs="Times New Roman"/>
          <w:sz w:val="28"/>
          <w:szCs w:val="28"/>
        </w:rPr>
      </w:pP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Đang làm:</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Data binding bảng Kế hoạch tổng hợp toàn công ty</w:t>
      </w:r>
    </w:p>
    <w:p w:rsidR="00006831" w:rsidRPr="005D5DBF" w:rsidRDefault="00006831" w:rsidP="00006831">
      <w:pPr>
        <w:rPr>
          <w:rFonts w:ascii="Times New Roman" w:hAnsi="Times New Roman" w:cs="Times New Roman"/>
          <w:sz w:val="28"/>
          <w:szCs w:val="28"/>
        </w:rPr>
      </w:pP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Những điều học được trong quá trình làm đồ án:</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Các mô hình, quy trình nghiệp vụ của một ngân hàng(Sacombank)</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Quy trình phát triển phần mềm và các công cụ hỗ trợ (Redmine, Souce Tree,...) một cách bài bản</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Kiến thức về tiêu chuẩn CMMI</w:t>
      </w:r>
    </w:p>
    <w:p w:rsidR="00006831" w:rsidRPr="005D5DBF"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Các hoạt động của mô hình Agile - Scrum, chia theo từng sprint</w:t>
      </w:r>
    </w:p>
    <w:p w:rsidR="00006831" w:rsidRPr="00073667" w:rsidRDefault="00006831" w:rsidP="00006831">
      <w:pPr>
        <w:rPr>
          <w:rFonts w:ascii="Times New Roman" w:hAnsi="Times New Roman" w:cs="Times New Roman"/>
          <w:sz w:val="28"/>
          <w:szCs w:val="28"/>
        </w:rPr>
      </w:pPr>
      <w:r w:rsidRPr="005D5DBF">
        <w:rPr>
          <w:rFonts w:ascii="Times New Roman" w:hAnsi="Times New Roman" w:cs="Times New Roman"/>
          <w:sz w:val="28"/>
          <w:szCs w:val="28"/>
        </w:rPr>
        <w:t>- Kỹ năng làm việc nhóm trong xuyên suốt đồ án</w:t>
      </w:r>
    </w:p>
    <w:p w:rsidR="00006831" w:rsidRDefault="00006831" w:rsidP="00006831">
      <w:pPr>
        <w:pStyle w:val="Heading2"/>
        <w:rPr>
          <w:rFonts w:ascii="Times New Roman" w:hAnsi="Times New Roman" w:cs="Times New Roman"/>
          <w:sz w:val="28"/>
          <w:szCs w:val="28"/>
        </w:rPr>
      </w:pPr>
      <w:r>
        <w:rPr>
          <w:rFonts w:ascii="Times New Roman" w:hAnsi="Times New Roman" w:cs="Times New Roman"/>
          <w:sz w:val="28"/>
          <w:szCs w:val="28"/>
        </w:rPr>
        <w:t xml:space="preserve">5.3. </w:t>
      </w:r>
      <w:r w:rsidRPr="005D5DBF">
        <w:rPr>
          <w:rFonts w:ascii="Times New Roman" w:hAnsi="Times New Roman" w:cs="Times New Roman"/>
          <w:sz w:val="28"/>
          <w:szCs w:val="28"/>
        </w:rPr>
        <w:t>Báo cáo công việc của thành</w:t>
      </w:r>
      <w:r>
        <w:rPr>
          <w:rFonts w:ascii="Times New Roman" w:hAnsi="Times New Roman" w:cs="Times New Roman"/>
          <w:sz w:val="28"/>
          <w:szCs w:val="28"/>
        </w:rPr>
        <w:t xml:space="preserve"> viên Đỗ Trung Hiếu</w:t>
      </w:r>
    </w:p>
    <w:p w:rsidR="00006831" w:rsidRDefault="00006831" w:rsidP="00006831">
      <w:pPr>
        <w:rPr>
          <w:rFonts w:ascii="Times New Roman" w:hAnsi="Times New Roman" w:cs="Times New Roman"/>
          <w:sz w:val="28"/>
          <w:szCs w:val="28"/>
        </w:rPr>
      </w:pPr>
    </w:p>
    <w:tbl>
      <w:tblPr>
        <w:tblStyle w:val="TableGrid"/>
        <w:tblW w:w="9810" w:type="dxa"/>
        <w:tblInd w:w="-95" w:type="dxa"/>
        <w:tblLayout w:type="fixed"/>
        <w:tblLook w:val="04A0" w:firstRow="1" w:lastRow="0" w:firstColumn="1" w:lastColumn="0" w:noHBand="0" w:noVBand="1"/>
      </w:tblPr>
      <w:tblGrid>
        <w:gridCol w:w="1124"/>
        <w:gridCol w:w="1936"/>
        <w:gridCol w:w="2340"/>
        <w:gridCol w:w="2430"/>
        <w:gridCol w:w="1980"/>
      </w:tblGrid>
      <w:tr w:rsidR="00006831" w:rsidRPr="00B344EB" w:rsidTr="00B41FA4">
        <w:tc>
          <w:tcPr>
            <w:tcW w:w="11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06831" w:rsidRPr="00B344EB" w:rsidRDefault="00006831" w:rsidP="00B41FA4">
            <w:pPr>
              <w:spacing w:after="160" w:line="259" w:lineRule="auto"/>
              <w:rPr>
                <w:rFonts w:ascii="Times New Roman" w:hAnsi="Times New Roman"/>
                <w:b/>
                <w:sz w:val="28"/>
                <w:szCs w:val="28"/>
              </w:rPr>
            </w:pPr>
            <w:r w:rsidRPr="00B344EB">
              <w:rPr>
                <w:rFonts w:ascii="Times New Roman" w:hAnsi="Times New Roman"/>
                <w:b/>
                <w:sz w:val="28"/>
                <w:szCs w:val="28"/>
              </w:rPr>
              <w:t xml:space="preserve">Thành </w:t>
            </w:r>
            <w:r w:rsidRPr="00B344EB">
              <w:rPr>
                <w:rFonts w:ascii="Times New Roman" w:hAnsi="Times New Roman"/>
                <w:b/>
                <w:sz w:val="28"/>
                <w:szCs w:val="28"/>
              </w:rPr>
              <w:lastRenderedPageBreak/>
              <w:t>viên</w:t>
            </w:r>
          </w:p>
        </w:tc>
        <w:tc>
          <w:tcPr>
            <w:tcW w:w="19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06831" w:rsidRPr="00B344EB" w:rsidRDefault="00006831" w:rsidP="00B41FA4">
            <w:pPr>
              <w:spacing w:after="160" w:line="259" w:lineRule="auto"/>
              <w:rPr>
                <w:rFonts w:ascii="Times New Roman" w:hAnsi="Times New Roman"/>
                <w:b/>
                <w:sz w:val="28"/>
                <w:szCs w:val="28"/>
              </w:rPr>
            </w:pPr>
            <w:r w:rsidRPr="00B344EB">
              <w:rPr>
                <w:rFonts w:ascii="Times New Roman" w:hAnsi="Times New Roman"/>
                <w:b/>
                <w:sz w:val="28"/>
                <w:szCs w:val="28"/>
              </w:rPr>
              <w:lastRenderedPageBreak/>
              <w:t>Chuẩn bị</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06831" w:rsidRPr="00B344EB" w:rsidRDefault="00006831" w:rsidP="00B41FA4">
            <w:pPr>
              <w:spacing w:after="160" w:line="259" w:lineRule="auto"/>
              <w:rPr>
                <w:rFonts w:ascii="Times New Roman" w:hAnsi="Times New Roman"/>
                <w:b/>
                <w:sz w:val="28"/>
                <w:szCs w:val="28"/>
              </w:rPr>
            </w:pPr>
            <w:r w:rsidRPr="00B344EB">
              <w:rPr>
                <w:rFonts w:ascii="Times New Roman" w:hAnsi="Times New Roman"/>
                <w:b/>
                <w:sz w:val="28"/>
                <w:szCs w:val="28"/>
              </w:rPr>
              <w:t>Sprint 1</w:t>
            </w:r>
          </w:p>
        </w:tc>
        <w:tc>
          <w:tcPr>
            <w:tcW w:w="24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06831" w:rsidRPr="00B344EB" w:rsidRDefault="00006831" w:rsidP="00B41FA4">
            <w:pPr>
              <w:spacing w:after="160" w:line="259" w:lineRule="auto"/>
              <w:rPr>
                <w:rFonts w:ascii="Times New Roman" w:hAnsi="Times New Roman"/>
                <w:b/>
                <w:sz w:val="28"/>
                <w:szCs w:val="28"/>
              </w:rPr>
            </w:pPr>
            <w:r w:rsidRPr="00B344EB">
              <w:rPr>
                <w:rFonts w:ascii="Times New Roman" w:hAnsi="Times New Roman"/>
                <w:b/>
                <w:sz w:val="28"/>
                <w:szCs w:val="28"/>
              </w:rPr>
              <w:t>Sprint 2</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06831" w:rsidRPr="00B344EB" w:rsidRDefault="00006831" w:rsidP="00B41FA4">
            <w:pPr>
              <w:spacing w:after="160" w:line="259" w:lineRule="auto"/>
              <w:rPr>
                <w:rFonts w:ascii="Times New Roman" w:hAnsi="Times New Roman"/>
                <w:b/>
                <w:sz w:val="28"/>
                <w:szCs w:val="28"/>
              </w:rPr>
            </w:pPr>
            <w:r w:rsidRPr="00B344EB">
              <w:rPr>
                <w:rFonts w:ascii="Times New Roman" w:hAnsi="Times New Roman"/>
                <w:b/>
                <w:sz w:val="28"/>
                <w:szCs w:val="28"/>
              </w:rPr>
              <w:t>Sprint 3</w:t>
            </w:r>
          </w:p>
        </w:tc>
      </w:tr>
      <w:tr w:rsidR="00006831" w:rsidRPr="00B344EB" w:rsidTr="00B41FA4">
        <w:tc>
          <w:tcPr>
            <w:tcW w:w="1124" w:type="dxa"/>
            <w:tcBorders>
              <w:top w:val="single" w:sz="4" w:space="0" w:color="auto"/>
              <w:left w:val="single" w:sz="4" w:space="0" w:color="auto"/>
              <w:bottom w:val="single" w:sz="4" w:space="0" w:color="auto"/>
              <w:right w:val="single" w:sz="4" w:space="0" w:color="auto"/>
            </w:tcBorders>
          </w:tcPr>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Đỗ Trung Hiếu</w:t>
            </w:r>
          </w:p>
        </w:tc>
        <w:tc>
          <w:tcPr>
            <w:tcW w:w="1936" w:type="dxa"/>
            <w:tcBorders>
              <w:top w:val="single" w:sz="4" w:space="0" w:color="auto"/>
              <w:left w:val="single" w:sz="4" w:space="0" w:color="auto"/>
              <w:bottom w:val="single" w:sz="4" w:space="0" w:color="auto"/>
              <w:right w:val="single" w:sz="4" w:space="0" w:color="auto"/>
            </w:tcBorders>
          </w:tcPr>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Tìm hiểu nghiệp vụ</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Tìm hiểu công nghệ</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Cài đặt môi trường phát triển dự án</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Xem video hướng dẫn của lớp.</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-Clone project và tìm hiểu rõ hơn về cấu trúc MVVM.</w:t>
            </w:r>
          </w:p>
        </w:tc>
        <w:tc>
          <w:tcPr>
            <w:tcW w:w="2340" w:type="dxa"/>
            <w:tcBorders>
              <w:top w:val="single" w:sz="4" w:space="0" w:color="auto"/>
              <w:left w:val="single" w:sz="4" w:space="0" w:color="auto"/>
              <w:bottom w:val="single" w:sz="4" w:space="0" w:color="auto"/>
              <w:right w:val="single" w:sz="4" w:space="0" w:color="auto"/>
            </w:tcBorders>
          </w:tcPr>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Xây dựng giao diện chức năng thêm kế hoạch.</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Trao đổi thảo luận với các nhóm trong phân hệ kế toán để thống nhất cơ sở dữ liệu</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Tìm hiểu nghiệp vụ kế hoạch.</w:t>
            </w:r>
          </w:p>
          <w:p w:rsidR="00006831" w:rsidRPr="00B344EB" w:rsidRDefault="00006831" w:rsidP="00B41FA4">
            <w:pPr>
              <w:spacing w:after="160" w:line="259" w:lineRule="auto"/>
              <w:rPr>
                <w:rFonts w:ascii="Times New Roman" w:hAnsi="Times New Roman"/>
                <w:sz w:val="28"/>
                <w:szCs w:val="28"/>
              </w:rPr>
            </w:pPr>
          </w:p>
        </w:tc>
        <w:tc>
          <w:tcPr>
            <w:tcW w:w="2430" w:type="dxa"/>
            <w:tcBorders>
              <w:top w:val="single" w:sz="4" w:space="0" w:color="auto"/>
              <w:left w:val="single" w:sz="4" w:space="0" w:color="auto"/>
              <w:bottom w:val="single" w:sz="4" w:space="0" w:color="auto"/>
              <w:right w:val="single" w:sz="4" w:space="0" w:color="auto"/>
            </w:tcBorders>
          </w:tcPr>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Tiếp nhận công việc được phân chia.</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Tìm hiểu các tài liệu có liên quan đến công việc</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Viết code cho chức năng thêm kế hoạch.</w:t>
            </w:r>
          </w:p>
        </w:tc>
        <w:tc>
          <w:tcPr>
            <w:tcW w:w="1980" w:type="dxa"/>
            <w:tcBorders>
              <w:top w:val="single" w:sz="4" w:space="0" w:color="auto"/>
              <w:left w:val="single" w:sz="4" w:space="0" w:color="auto"/>
              <w:bottom w:val="single" w:sz="4" w:space="0" w:color="auto"/>
              <w:right w:val="single" w:sz="4" w:space="0" w:color="auto"/>
            </w:tcBorders>
          </w:tcPr>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Tiếp nhận công việc của nhóm trưởng phân chia.</w:t>
            </w:r>
          </w:p>
          <w:p w:rsidR="00006831" w:rsidRPr="00B344EB" w:rsidRDefault="00006831" w:rsidP="00B41FA4">
            <w:pPr>
              <w:spacing w:after="160" w:line="259" w:lineRule="auto"/>
              <w:rPr>
                <w:rFonts w:ascii="Times New Roman" w:hAnsi="Times New Roman"/>
                <w:sz w:val="28"/>
                <w:szCs w:val="28"/>
              </w:rPr>
            </w:pPr>
            <w:r w:rsidRPr="00B344EB">
              <w:rPr>
                <w:rFonts w:ascii="Times New Roman" w:hAnsi="Times New Roman"/>
                <w:sz w:val="28"/>
                <w:szCs w:val="28"/>
              </w:rPr>
              <w:t>Trao đổi thảo luận với các thành viên trong nhóm về công việc</w:t>
            </w:r>
          </w:p>
        </w:tc>
      </w:tr>
    </w:tbl>
    <w:p w:rsidR="00006831" w:rsidRDefault="00006831" w:rsidP="00006831">
      <w:pPr>
        <w:rPr>
          <w:rFonts w:ascii="Times New Roman" w:hAnsi="Times New Roman" w:cs="Times New Roman"/>
          <w:sz w:val="28"/>
          <w:szCs w:val="28"/>
        </w:rPr>
      </w:pPr>
    </w:p>
    <w:p w:rsidR="00006831" w:rsidRDefault="00006831" w:rsidP="00006831">
      <w:pPr>
        <w:rPr>
          <w:rFonts w:ascii="Times New Roman" w:hAnsi="Times New Roman" w:cs="Times New Roman"/>
          <w:sz w:val="28"/>
          <w:szCs w:val="28"/>
        </w:rPr>
      </w:pPr>
    </w:p>
    <w:p w:rsidR="00006831" w:rsidRDefault="00006831" w:rsidP="00006831">
      <w:pPr>
        <w:rPr>
          <w:rFonts w:ascii="Times New Roman" w:hAnsi="Times New Roman" w:cs="Times New Roman"/>
          <w:sz w:val="28"/>
          <w:szCs w:val="28"/>
        </w:rPr>
      </w:pPr>
    </w:p>
    <w:p w:rsidR="00006831" w:rsidRDefault="00006831" w:rsidP="00006831">
      <w:pPr>
        <w:pStyle w:val="Heading2"/>
        <w:rPr>
          <w:rFonts w:ascii="Times New Roman" w:hAnsi="Times New Roman" w:cs="Times New Roman"/>
          <w:sz w:val="28"/>
          <w:szCs w:val="28"/>
        </w:rPr>
      </w:pPr>
      <w:r>
        <w:rPr>
          <w:rFonts w:ascii="Times New Roman" w:hAnsi="Times New Roman" w:cs="Times New Roman"/>
          <w:sz w:val="28"/>
          <w:szCs w:val="28"/>
        </w:rPr>
        <w:t xml:space="preserve">5.4. </w:t>
      </w:r>
      <w:r w:rsidRPr="005D5DBF">
        <w:rPr>
          <w:rFonts w:ascii="Times New Roman" w:hAnsi="Times New Roman" w:cs="Times New Roman"/>
          <w:sz w:val="28"/>
          <w:szCs w:val="28"/>
        </w:rPr>
        <w:t>Báo cáo công việc của thành</w:t>
      </w:r>
      <w:r>
        <w:rPr>
          <w:rFonts w:ascii="Times New Roman" w:hAnsi="Times New Roman" w:cs="Times New Roman"/>
          <w:sz w:val="28"/>
          <w:szCs w:val="28"/>
        </w:rPr>
        <w:t xml:space="preserve"> viên Đặng Thành Nhân</w:t>
      </w:r>
    </w:p>
    <w:tbl>
      <w:tblPr>
        <w:tblStyle w:val="TableGrid"/>
        <w:tblW w:w="9540" w:type="dxa"/>
        <w:tblInd w:w="-95" w:type="dxa"/>
        <w:tblLayout w:type="fixed"/>
        <w:tblLook w:val="04A0" w:firstRow="1" w:lastRow="0" w:firstColumn="1" w:lastColumn="0" w:noHBand="0" w:noVBand="1"/>
      </w:tblPr>
      <w:tblGrid>
        <w:gridCol w:w="1385"/>
        <w:gridCol w:w="8155"/>
      </w:tblGrid>
      <w:tr w:rsidR="00006831" w:rsidRPr="00911634" w:rsidTr="00B41FA4">
        <w:tc>
          <w:tcPr>
            <w:tcW w:w="9540" w:type="dxa"/>
            <w:gridSpan w:val="2"/>
          </w:tcPr>
          <w:p w:rsidR="00006831" w:rsidRPr="00911634" w:rsidRDefault="00006831" w:rsidP="00B41FA4">
            <w:pPr>
              <w:spacing w:after="160" w:line="259" w:lineRule="auto"/>
              <w:rPr>
                <w:rFonts w:ascii="Times New Roman" w:hAnsi="Times New Roman"/>
                <w:b/>
                <w:sz w:val="28"/>
                <w:szCs w:val="28"/>
              </w:rPr>
            </w:pPr>
            <w:r w:rsidRPr="00911634">
              <w:rPr>
                <w:rFonts w:ascii="Times New Roman" w:hAnsi="Times New Roman"/>
                <w:b/>
                <w:sz w:val="28"/>
                <w:szCs w:val="28"/>
              </w:rPr>
              <w:t>Đặng Thành Nhân - 12520298</w:t>
            </w:r>
          </w:p>
        </w:tc>
      </w:tr>
      <w:tr w:rsidR="00006831" w:rsidRPr="00911634" w:rsidTr="00B41FA4">
        <w:tc>
          <w:tcPr>
            <w:tcW w:w="1385" w:type="dxa"/>
          </w:tcPr>
          <w:p w:rsidR="00006831" w:rsidRPr="00911634" w:rsidRDefault="00006831" w:rsidP="00B41FA4">
            <w:pPr>
              <w:spacing w:after="160" w:line="259" w:lineRule="auto"/>
              <w:rPr>
                <w:rFonts w:ascii="Times New Roman" w:hAnsi="Times New Roman"/>
                <w:sz w:val="28"/>
                <w:szCs w:val="28"/>
              </w:rPr>
            </w:pPr>
            <w:r w:rsidRPr="00911634">
              <w:rPr>
                <w:rFonts w:ascii="Times New Roman" w:hAnsi="Times New Roman"/>
                <w:sz w:val="28"/>
                <w:szCs w:val="28"/>
              </w:rPr>
              <w:t>Chuẩn bị</w:t>
            </w:r>
          </w:p>
        </w:tc>
        <w:tc>
          <w:tcPr>
            <w:tcW w:w="8155" w:type="dxa"/>
          </w:tcPr>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quy trình PTPM mới hiện nay</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các công cụ hỗ trợ CM hiện nay</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các khái niệm cơ bản trong quản trị dự án</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CMMI và dịch sách CMMI Appraisal 4, phần II, mục 4</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Dịch sách phần 29.1 và 29.2 của sách software engineering modern approaches 2</w:t>
            </w:r>
            <w:r w:rsidRPr="00911634">
              <w:rPr>
                <w:rFonts w:ascii="Times New Roman" w:hAnsi="Times New Roman"/>
                <w:sz w:val="28"/>
                <w:szCs w:val="28"/>
                <w:vertAlign w:val="superscript"/>
              </w:rPr>
              <w:t>nd</w:t>
            </w:r>
            <w:r w:rsidRPr="00911634">
              <w:rPr>
                <w:rFonts w:ascii="Times New Roman" w:hAnsi="Times New Roman"/>
                <w:sz w:val="28"/>
                <w:szCs w:val="28"/>
              </w:rPr>
              <w:t xml:space="preserve"> </w:t>
            </w:r>
          </w:p>
        </w:tc>
      </w:tr>
      <w:tr w:rsidR="00006831" w:rsidRPr="00911634" w:rsidTr="00B41FA4">
        <w:tc>
          <w:tcPr>
            <w:tcW w:w="1385" w:type="dxa"/>
          </w:tcPr>
          <w:p w:rsidR="00006831" w:rsidRPr="00911634" w:rsidRDefault="00006831" w:rsidP="00B41FA4">
            <w:pPr>
              <w:spacing w:after="160" w:line="259" w:lineRule="auto"/>
              <w:rPr>
                <w:rFonts w:ascii="Times New Roman" w:hAnsi="Times New Roman"/>
                <w:sz w:val="28"/>
                <w:szCs w:val="28"/>
              </w:rPr>
            </w:pPr>
            <w:r w:rsidRPr="00911634">
              <w:rPr>
                <w:rFonts w:ascii="Times New Roman" w:hAnsi="Times New Roman"/>
                <w:sz w:val="28"/>
                <w:szCs w:val="28"/>
              </w:rPr>
              <w:t>Sprint 1</w:t>
            </w:r>
          </w:p>
        </w:tc>
        <w:tc>
          <w:tcPr>
            <w:tcW w:w="8155" w:type="dxa"/>
          </w:tcPr>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nghiệp vụ kế hoạch.</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lastRenderedPageBreak/>
              <w:t>Vẽ sơ đồ DFD và ERD cho module Kế Hoạch</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Silverlight và thiết kế giao diện</w:t>
            </w:r>
          </w:p>
        </w:tc>
      </w:tr>
      <w:tr w:rsidR="00006831" w:rsidRPr="00911634" w:rsidTr="00B41FA4">
        <w:tc>
          <w:tcPr>
            <w:tcW w:w="1385" w:type="dxa"/>
          </w:tcPr>
          <w:p w:rsidR="00006831" w:rsidRPr="00911634" w:rsidRDefault="00006831" w:rsidP="00B41FA4">
            <w:pPr>
              <w:spacing w:after="160" w:line="259" w:lineRule="auto"/>
              <w:rPr>
                <w:rFonts w:ascii="Times New Roman" w:hAnsi="Times New Roman"/>
                <w:sz w:val="28"/>
                <w:szCs w:val="28"/>
              </w:rPr>
            </w:pPr>
            <w:r w:rsidRPr="00911634">
              <w:rPr>
                <w:rFonts w:ascii="Times New Roman" w:hAnsi="Times New Roman"/>
                <w:sz w:val="28"/>
                <w:szCs w:val="28"/>
              </w:rPr>
              <w:lastRenderedPageBreak/>
              <w:t>Sprint 2</w:t>
            </w:r>
          </w:p>
        </w:tc>
        <w:tc>
          <w:tcPr>
            <w:tcW w:w="8155" w:type="dxa"/>
          </w:tcPr>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cách Binding dữ liệu từ database local.</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cách liên kết giữa các view trong nghiệp vụ kế hoạch.</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Chuyển ERD thành Mô hình dữ liệu quan hệ</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Tạo database cho module Kế Hoạch và thêm dữ liệu</w:t>
            </w:r>
          </w:p>
        </w:tc>
      </w:tr>
      <w:tr w:rsidR="00006831" w:rsidRPr="00911634" w:rsidTr="00B41FA4">
        <w:tc>
          <w:tcPr>
            <w:tcW w:w="1385" w:type="dxa"/>
          </w:tcPr>
          <w:p w:rsidR="00006831" w:rsidRPr="00911634" w:rsidRDefault="00006831" w:rsidP="00B41FA4">
            <w:pPr>
              <w:spacing w:after="160" w:line="259" w:lineRule="auto"/>
              <w:rPr>
                <w:rFonts w:ascii="Times New Roman" w:hAnsi="Times New Roman"/>
                <w:sz w:val="28"/>
                <w:szCs w:val="28"/>
              </w:rPr>
            </w:pPr>
            <w:r w:rsidRPr="00911634">
              <w:rPr>
                <w:rFonts w:ascii="Times New Roman" w:hAnsi="Times New Roman"/>
                <w:sz w:val="28"/>
                <w:szCs w:val="28"/>
              </w:rPr>
              <w:t>Sprint 3</w:t>
            </w:r>
          </w:p>
        </w:tc>
        <w:tc>
          <w:tcPr>
            <w:tcW w:w="8155" w:type="dxa"/>
          </w:tcPr>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Viết các proceduce cho module kế hoạch</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Chuyển database local lên server</w:t>
            </w:r>
          </w:p>
        </w:tc>
      </w:tr>
      <w:tr w:rsidR="00006831" w:rsidRPr="00911634" w:rsidTr="00B41FA4">
        <w:tc>
          <w:tcPr>
            <w:tcW w:w="1385" w:type="dxa"/>
          </w:tcPr>
          <w:p w:rsidR="00006831" w:rsidRPr="00911634" w:rsidRDefault="00006831" w:rsidP="00B41FA4">
            <w:pPr>
              <w:spacing w:after="160" w:line="259" w:lineRule="auto"/>
              <w:rPr>
                <w:rFonts w:ascii="Times New Roman" w:hAnsi="Times New Roman"/>
                <w:sz w:val="28"/>
                <w:szCs w:val="28"/>
              </w:rPr>
            </w:pPr>
            <w:r w:rsidRPr="00911634">
              <w:rPr>
                <w:rFonts w:ascii="Times New Roman" w:hAnsi="Times New Roman"/>
                <w:sz w:val="28"/>
                <w:szCs w:val="28"/>
              </w:rPr>
              <w:t>Những gì đã học được sau dự án</w:t>
            </w:r>
          </w:p>
        </w:tc>
        <w:tc>
          <w:tcPr>
            <w:tcW w:w="8155" w:type="dxa"/>
          </w:tcPr>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Biết cách sử dụng các công cụ hỗ trợ quản lý như Jira, git, redmine, bitrix trong quá trình làm đồ án.</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Biết vận dụng mô hình scrum vào quá trình phát triển dự án</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Tìm hiểu được các công nghệ WCF, Silverlight, MVVC</w:t>
            </w:r>
          </w:p>
          <w:p w:rsidR="00006831" w:rsidRPr="00911634" w:rsidRDefault="00006831" w:rsidP="00A4202A">
            <w:pPr>
              <w:numPr>
                <w:ilvl w:val="0"/>
                <w:numId w:val="137"/>
              </w:numPr>
              <w:spacing w:after="160" w:line="259" w:lineRule="auto"/>
              <w:rPr>
                <w:rFonts w:ascii="Times New Roman" w:hAnsi="Times New Roman"/>
                <w:sz w:val="28"/>
                <w:szCs w:val="28"/>
              </w:rPr>
            </w:pPr>
            <w:r w:rsidRPr="00911634">
              <w:rPr>
                <w:rFonts w:ascii="Times New Roman" w:hAnsi="Times New Roman"/>
                <w:sz w:val="28"/>
                <w:szCs w:val="28"/>
              </w:rPr>
              <w:t>Tối ưu database, chuẩn hóa cơ sở dữ liệu quan hệ</w:t>
            </w:r>
          </w:p>
        </w:tc>
      </w:tr>
    </w:tbl>
    <w:p w:rsidR="00006831" w:rsidRDefault="00006831" w:rsidP="00006831">
      <w:pPr>
        <w:pStyle w:val="Heading3"/>
        <w:rPr>
          <w:rFonts w:ascii="Times New Roman" w:hAnsi="Times New Roman" w:cs="Times New Roman"/>
          <w:sz w:val="28"/>
          <w:szCs w:val="28"/>
        </w:rPr>
      </w:pPr>
      <w:r>
        <w:rPr>
          <w:rFonts w:ascii="Times New Roman" w:hAnsi="Times New Roman" w:cs="Times New Roman"/>
          <w:sz w:val="28"/>
          <w:szCs w:val="28"/>
        </w:rPr>
        <w:lastRenderedPageBreak/>
        <w:t xml:space="preserve"> Sơ đồ ERD</w:t>
      </w:r>
    </w:p>
    <w:p w:rsidR="00006831" w:rsidRDefault="00006831" w:rsidP="00006831">
      <w:pPr>
        <w:rPr>
          <w:rFonts w:ascii="Times New Roman" w:hAnsi="Times New Roman" w:cs="Times New Roman"/>
          <w:sz w:val="28"/>
          <w:szCs w:val="28"/>
        </w:rPr>
      </w:pPr>
      <w:r>
        <w:rPr>
          <w:noProof/>
          <w:lang w:val="en-US"/>
        </w:rPr>
        <w:drawing>
          <wp:inline distT="0" distB="0" distL="0" distR="0" wp14:anchorId="3D453D7B" wp14:editId="24545C05">
            <wp:extent cx="5943600" cy="4711541"/>
            <wp:effectExtent l="0" t="0" r="0" b="0"/>
            <wp:docPr id="320665075" name="Picture 320665075" descr="https://scontent-hkg3-1.xx.fbcdn.net/v/t34.0-12/13480029_256124111426051_1797632395_n.jpg?oh=1ebf9b176d1aeab7aeae2bc00923ca01&amp;oe=57682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3-1.xx.fbcdn.net/v/t34.0-12/13480029_256124111426051_1797632395_n.jpg?oh=1ebf9b176d1aeab7aeae2bc00923ca01&amp;oe=57682AD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711541"/>
                    </a:xfrm>
                    <a:prstGeom prst="rect">
                      <a:avLst/>
                    </a:prstGeom>
                    <a:noFill/>
                    <a:ln>
                      <a:noFill/>
                    </a:ln>
                  </pic:spPr>
                </pic:pic>
              </a:graphicData>
            </a:graphic>
          </wp:inline>
        </w:drawing>
      </w:r>
    </w:p>
    <w:p w:rsidR="00006831" w:rsidRDefault="00006831" w:rsidP="00006831">
      <w:pPr>
        <w:pStyle w:val="Heading2"/>
        <w:rPr>
          <w:rFonts w:ascii="Times New Roman" w:hAnsi="Times New Roman" w:cs="Times New Roman"/>
          <w:sz w:val="28"/>
          <w:szCs w:val="28"/>
        </w:rPr>
      </w:pPr>
      <w:r>
        <w:rPr>
          <w:rFonts w:ascii="Times New Roman" w:hAnsi="Times New Roman" w:cs="Times New Roman"/>
          <w:sz w:val="28"/>
          <w:szCs w:val="28"/>
        </w:rPr>
        <w:t xml:space="preserve">5.5. </w:t>
      </w:r>
      <w:r w:rsidRPr="005D5DBF">
        <w:rPr>
          <w:rFonts w:ascii="Times New Roman" w:hAnsi="Times New Roman" w:cs="Times New Roman"/>
          <w:sz w:val="28"/>
          <w:szCs w:val="28"/>
        </w:rPr>
        <w:t>Báo cáo công việc của thành</w:t>
      </w:r>
      <w:r>
        <w:rPr>
          <w:rFonts w:ascii="Times New Roman" w:hAnsi="Times New Roman" w:cs="Times New Roman"/>
          <w:sz w:val="28"/>
          <w:szCs w:val="28"/>
        </w:rPr>
        <w:t xml:space="preserve"> viên Hoàng Xuân Thiên</w:t>
      </w:r>
    </w:p>
    <w:p w:rsidR="00006831" w:rsidRDefault="00006831" w:rsidP="00006831">
      <w:pPr>
        <w:pStyle w:val="Heading3"/>
        <w:rPr>
          <w:rFonts w:ascii="Times New Roman" w:hAnsi="Times New Roman" w:cs="Times New Roman"/>
          <w:sz w:val="28"/>
          <w:szCs w:val="28"/>
        </w:rPr>
      </w:pPr>
      <w:r>
        <w:rPr>
          <w:rFonts w:ascii="Times New Roman" w:hAnsi="Times New Roman" w:cs="Times New Roman"/>
          <w:sz w:val="28"/>
          <w:szCs w:val="28"/>
        </w:rPr>
        <w:t>5.5.1. Những điều đã làm, đã học, đã tìm hiểu được trong quá trình làm đồ án</w:t>
      </w:r>
    </w:p>
    <w:p w:rsidR="00006831" w:rsidRDefault="00006831" w:rsidP="00006831">
      <w:pPr>
        <w:rPr>
          <w:rFonts w:ascii="Times New Roman" w:hAnsi="Times New Roman" w:cs="Times New Roman"/>
          <w:sz w:val="28"/>
          <w:szCs w:val="28"/>
        </w:rPr>
      </w:pP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Hiểu được quy trình phát triển một phần mềm quy mô lớn và cách phân chia công việc cũng như đảm bảo tiến độ thực hiện dự án, xử lý trễ Deadline, họp nhóm và thỏa hiệp, phân chia công việc hợp lý.</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lastRenderedPageBreak/>
        <w:t>- Tổ chức các buổi họp trước mỗi Sprint, trng quá trình thực hiện và cuối mỗi Sprint qua Skyper, Facebook, Viber để thống nhất các tính năng và cách thực hiện cũng như tổ chức các buổi họp mặt Offline để hoàn thành công việc.</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w:t>
      </w:r>
      <w:r w:rsidRPr="001A6199">
        <w:rPr>
          <w:rFonts w:ascii="Times New Roman" w:hAnsi="Times New Roman" w:cs="Times New Roman"/>
          <w:sz w:val="28"/>
          <w:szCs w:val="28"/>
        </w:rPr>
        <w:t>Tổ chức các cuộc họp online trên Sky, thông báo, phân chia công việc trên Bitrix24, cập nhật thông tin Group Facebook, Viber cho các thành viên</w:t>
      </w:r>
      <w:r>
        <w:rPr>
          <w:rFonts w:ascii="Times New Roman" w:hAnsi="Times New Roman" w:cs="Times New Roman"/>
          <w:sz w:val="28"/>
          <w:szCs w:val="28"/>
        </w:rPr>
        <w:t>.</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Hướng dẫn sử dụng các công cụ cho các thành viên như cách sử dụng Redmine, Bitrix,… để phân chia công việc.</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Biết cách sử dụng các công cụ hỗ trợ như Jira, git, redmine, bitrix trong quá trình làm đồ án. Cách log lại các vấn đề và cập nhật tiến độ. Phân chia công việc trên các công cụ Redmine và Bitrix.</w:t>
      </w:r>
    </w:p>
    <w:p w:rsidR="00006831" w:rsidRPr="00CA2CA9"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w:t>
      </w:r>
      <w:r w:rsidRPr="00CA2CA9">
        <w:rPr>
          <w:rFonts w:ascii="Times New Roman" w:hAnsi="Times New Roman" w:cs="Times New Roman"/>
          <w:sz w:val="28"/>
          <w:szCs w:val="28"/>
        </w:rPr>
        <w:t>Biết cách tương tác với nhiều thành viên trong</w:t>
      </w:r>
      <w:r>
        <w:rPr>
          <w:rFonts w:ascii="Times New Roman" w:hAnsi="Times New Roman" w:cs="Times New Roman"/>
          <w:sz w:val="28"/>
          <w:szCs w:val="28"/>
        </w:rPr>
        <w:t xml:space="preserve"> nhóm và cả những thành viên trong</w:t>
      </w:r>
      <w:r w:rsidRPr="00CA2CA9">
        <w:rPr>
          <w:rFonts w:ascii="Times New Roman" w:hAnsi="Times New Roman" w:cs="Times New Roman"/>
          <w:sz w:val="28"/>
          <w:szCs w:val="28"/>
        </w:rPr>
        <w:t xml:space="preserve"> nhóm khác để hỗ trợ</w:t>
      </w:r>
      <w:r>
        <w:rPr>
          <w:rFonts w:ascii="Times New Roman" w:hAnsi="Times New Roman" w:cs="Times New Roman"/>
          <w:sz w:val="28"/>
          <w:szCs w:val="28"/>
        </w:rPr>
        <w:t xml:space="preserve"> </w:t>
      </w:r>
      <w:r w:rsidRPr="00CA2CA9">
        <w:rPr>
          <w:rFonts w:ascii="Times New Roman" w:hAnsi="Times New Roman" w:cs="Times New Roman"/>
          <w:sz w:val="28"/>
          <w:szCs w:val="28"/>
        </w:rPr>
        <w:t>nhau hiệu quả hơn</w:t>
      </w:r>
      <w:r>
        <w:rPr>
          <w:rFonts w:ascii="Times New Roman" w:hAnsi="Times New Roman" w:cs="Times New Roman"/>
          <w:sz w:val="28"/>
          <w:szCs w:val="28"/>
        </w:rPr>
        <w:t>.</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w:t>
      </w:r>
      <w:r w:rsidRPr="00CA2CA9">
        <w:rPr>
          <w:rFonts w:ascii="Times New Roman" w:hAnsi="Times New Roman" w:cs="Times New Roman"/>
          <w:sz w:val="28"/>
          <w:szCs w:val="28"/>
        </w:rPr>
        <w:t xml:space="preserve">Biết cách vận dụng quy trình phát triển phần mềm theo </w:t>
      </w:r>
      <w:r>
        <w:rPr>
          <w:rFonts w:ascii="Times New Roman" w:hAnsi="Times New Roman" w:cs="Times New Roman"/>
          <w:sz w:val="28"/>
          <w:szCs w:val="28"/>
        </w:rPr>
        <w:t xml:space="preserve">mô hình Scrum vào </w:t>
      </w:r>
      <w:r w:rsidRPr="00CA2CA9">
        <w:rPr>
          <w:rFonts w:ascii="Times New Roman" w:hAnsi="Times New Roman" w:cs="Times New Roman"/>
          <w:sz w:val="28"/>
          <w:szCs w:val="28"/>
        </w:rPr>
        <w:t>dự án</w:t>
      </w:r>
      <w:r>
        <w:rPr>
          <w:rFonts w:ascii="Times New Roman" w:hAnsi="Times New Roman" w:cs="Times New Roman"/>
          <w:sz w:val="28"/>
          <w:szCs w:val="28"/>
        </w:rPr>
        <w:t>.</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w:t>
      </w:r>
      <w:r w:rsidRPr="009A5C7C">
        <w:rPr>
          <w:rFonts w:ascii="Times New Roman" w:hAnsi="Times New Roman" w:cs="Times New Roman"/>
          <w:sz w:val="28"/>
          <w:szCs w:val="28"/>
        </w:rPr>
        <w:t>Hiểu đượ</w:t>
      </w:r>
      <w:r>
        <w:rPr>
          <w:rFonts w:ascii="Times New Roman" w:hAnsi="Times New Roman" w:cs="Times New Roman"/>
          <w:sz w:val="28"/>
          <w:szCs w:val="28"/>
        </w:rPr>
        <w:t>c</w:t>
      </w:r>
      <w:r w:rsidRPr="009A5C7C">
        <w:rPr>
          <w:rFonts w:ascii="Times New Roman" w:hAnsi="Times New Roman" w:cs="Times New Roman"/>
          <w:sz w:val="28"/>
          <w:szCs w:val="28"/>
        </w:rPr>
        <w:t xml:space="preserve"> cách sử dụ</w:t>
      </w:r>
      <w:r>
        <w:rPr>
          <w:rFonts w:ascii="Times New Roman" w:hAnsi="Times New Roman" w:cs="Times New Roman"/>
          <w:sz w:val="28"/>
          <w:szCs w:val="28"/>
        </w:rPr>
        <w:t xml:space="preserve">ng mô hình </w:t>
      </w:r>
      <w:r w:rsidRPr="009A5C7C">
        <w:rPr>
          <w:rFonts w:ascii="Times New Roman" w:hAnsi="Times New Roman" w:cs="Times New Roman"/>
          <w:sz w:val="28"/>
          <w:szCs w:val="28"/>
        </w:rPr>
        <w:t>MVVM trong việc lập trình các ứng dụng web</w:t>
      </w:r>
      <w:r>
        <w:rPr>
          <w:rFonts w:ascii="Times New Roman" w:hAnsi="Times New Roman" w:cs="Times New Roman"/>
          <w:sz w:val="28"/>
          <w:szCs w:val="28"/>
        </w:rPr>
        <w:t>.</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w:t>
      </w:r>
      <w:r w:rsidRPr="009A5C7C">
        <w:rPr>
          <w:rFonts w:ascii="Times New Roman" w:hAnsi="Times New Roman" w:cs="Times New Roman"/>
          <w:sz w:val="28"/>
          <w:szCs w:val="28"/>
        </w:rPr>
        <w:t>Hiểu thêm được về các công nghệ như WCF, WPF</w:t>
      </w:r>
      <w:r>
        <w:rPr>
          <w:rFonts w:ascii="Times New Roman" w:hAnsi="Times New Roman" w:cs="Times New Roman"/>
          <w:sz w:val="28"/>
          <w:szCs w:val="28"/>
        </w:rPr>
        <w:t xml:space="preserve">, </w:t>
      </w:r>
      <w:r w:rsidRPr="001051F9">
        <w:rPr>
          <w:rFonts w:ascii="Times New Roman" w:hAnsi="Times New Roman" w:cs="Times New Roman"/>
          <w:sz w:val="28"/>
          <w:szCs w:val="28"/>
        </w:rPr>
        <w:t>XAML</w:t>
      </w:r>
      <w:r>
        <w:rPr>
          <w:rFonts w:ascii="Times New Roman" w:hAnsi="Times New Roman" w:cs="Times New Roman"/>
          <w:sz w:val="28"/>
          <w:szCs w:val="28"/>
        </w:rPr>
        <w:t>, Silverlight, LINQ và WCF Services</w:t>
      </w:r>
      <w:r w:rsidRPr="009A5C7C">
        <w:rPr>
          <w:rFonts w:ascii="Times New Roman" w:hAnsi="Times New Roman" w:cs="Times New Roman"/>
          <w:sz w:val="28"/>
          <w:szCs w:val="28"/>
        </w:rPr>
        <w:t xml:space="preserve"> trong </w:t>
      </w:r>
      <w:r>
        <w:rPr>
          <w:rFonts w:ascii="Times New Roman" w:hAnsi="Times New Roman" w:cs="Times New Roman"/>
          <w:sz w:val="28"/>
          <w:szCs w:val="28"/>
        </w:rPr>
        <w:t>việc xây dựng ứng dụng.</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Hướng dẫn c</w:t>
      </w:r>
      <w:r w:rsidRPr="00337506">
        <w:rPr>
          <w:rFonts w:ascii="Times New Roman" w:hAnsi="Times New Roman" w:cs="Times New Roman"/>
          <w:sz w:val="28"/>
          <w:szCs w:val="28"/>
        </w:rPr>
        <w:t>ác thành viên cài đặt VPN,</w:t>
      </w:r>
      <w:r>
        <w:rPr>
          <w:rFonts w:ascii="Times New Roman" w:hAnsi="Times New Roman" w:cs="Times New Roman"/>
          <w:sz w:val="28"/>
          <w:szCs w:val="28"/>
        </w:rPr>
        <w:t xml:space="preserve"> </w:t>
      </w:r>
      <w:r w:rsidRPr="00337506">
        <w:rPr>
          <w:rFonts w:ascii="Times New Roman" w:hAnsi="Times New Roman" w:cs="Times New Roman"/>
          <w:sz w:val="28"/>
          <w:szCs w:val="28"/>
        </w:rPr>
        <w:t>Source</w:t>
      </w:r>
      <w:r>
        <w:rPr>
          <w:rFonts w:ascii="Times New Roman" w:hAnsi="Times New Roman" w:cs="Times New Roman"/>
          <w:sz w:val="28"/>
          <w:szCs w:val="28"/>
        </w:rPr>
        <w:t xml:space="preserve"> </w:t>
      </w:r>
      <w:r w:rsidRPr="00337506">
        <w:rPr>
          <w:rFonts w:ascii="Times New Roman" w:hAnsi="Times New Roman" w:cs="Times New Roman"/>
          <w:sz w:val="28"/>
          <w:szCs w:val="28"/>
        </w:rPr>
        <w:t>Tree để Clone project</w:t>
      </w:r>
      <w:r>
        <w:rPr>
          <w:rFonts w:ascii="Times New Roman" w:hAnsi="Times New Roman" w:cs="Times New Roman"/>
          <w:sz w:val="28"/>
          <w:szCs w:val="28"/>
        </w:rPr>
        <w:t>, hiểu được thêm các khó khăn các thành viên gặp phải và hỗ trợ kịp thời.</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Biết cách sử dụng công cụ </w:t>
      </w:r>
      <w:r w:rsidRPr="00337506">
        <w:rPr>
          <w:rFonts w:ascii="Times New Roman" w:hAnsi="Times New Roman" w:cs="Times New Roman"/>
          <w:sz w:val="28"/>
          <w:szCs w:val="28"/>
        </w:rPr>
        <w:t>Source</w:t>
      </w:r>
      <w:r>
        <w:rPr>
          <w:rFonts w:ascii="Times New Roman" w:hAnsi="Times New Roman" w:cs="Times New Roman"/>
          <w:sz w:val="28"/>
          <w:szCs w:val="28"/>
        </w:rPr>
        <w:t xml:space="preserve"> </w:t>
      </w:r>
      <w:r w:rsidRPr="00337506">
        <w:rPr>
          <w:rFonts w:ascii="Times New Roman" w:hAnsi="Times New Roman" w:cs="Times New Roman"/>
          <w:sz w:val="28"/>
          <w:szCs w:val="28"/>
        </w:rPr>
        <w:t>Tree</w:t>
      </w:r>
      <w:r>
        <w:rPr>
          <w:rFonts w:ascii="Times New Roman" w:hAnsi="Times New Roman" w:cs="Times New Roman"/>
          <w:sz w:val="28"/>
          <w:szCs w:val="28"/>
        </w:rPr>
        <w:t xml:space="preserve"> giúp làm việc với công cụ quản lý phiên bản Git để quản lý code và merge code với người cấu hình và quản lý phiên bản cho toàn hệ thống.</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Biết cách tương tác với Database thông qua LINQ.</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lastRenderedPageBreak/>
        <w:t>- Hiểu được khó khăn khi thực hiện công việc trên database chung, những lỗi phát sinh, lỗi conflic và cách sửa chửa.</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xml:space="preserve">- Hiểu được </w:t>
      </w:r>
      <w:r w:rsidRPr="005D5DBF">
        <w:rPr>
          <w:rFonts w:ascii="Times New Roman" w:hAnsi="Times New Roman" w:cs="Times New Roman"/>
          <w:sz w:val="28"/>
          <w:szCs w:val="28"/>
        </w:rPr>
        <w:t>CMMI</w:t>
      </w:r>
      <w:r>
        <w:rPr>
          <w:rFonts w:ascii="Times New Roman" w:hAnsi="Times New Roman" w:cs="Times New Roman"/>
          <w:sz w:val="28"/>
          <w:szCs w:val="28"/>
        </w:rPr>
        <w:t xml:space="preserve"> là gì và các chuẩn cần đạt trong các công ty.</w:t>
      </w:r>
    </w:p>
    <w:p w:rsidR="00006831" w:rsidRDefault="00006831" w:rsidP="00006831">
      <w:pPr>
        <w:pStyle w:val="Heading3"/>
        <w:rPr>
          <w:rFonts w:ascii="Times New Roman" w:hAnsi="Times New Roman" w:cs="Times New Roman"/>
          <w:sz w:val="28"/>
          <w:szCs w:val="28"/>
        </w:rPr>
      </w:pPr>
      <w:r>
        <w:rPr>
          <w:rFonts w:ascii="Times New Roman" w:hAnsi="Times New Roman" w:cs="Times New Roman"/>
          <w:sz w:val="28"/>
          <w:szCs w:val="28"/>
        </w:rPr>
        <w:t>5.5.2. Khó khăn gặp phải</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Các thành viên với các lịch học và thực tập khác nhau gây khó khăn trong quá trình họp bàn làm đồ án cũng như hỗ trợ các thành viên.</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Một số công cụ mới cần thời gian nhiều để dùng thử và tìm hiểu nên gây khó khăn trong quá trình sử dụng, do chưa sử dụng lần nào.</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Công nghệ và FrameWork mới phải mất thời gian tìm hiểu, gặp nhiều lỗi trong quá trình triển khai.</w:t>
      </w:r>
    </w:p>
    <w:p w:rsidR="00006831" w:rsidRDefault="00006831" w:rsidP="00006831">
      <w:pPr>
        <w:rPr>
          <w:rFonts w:ascii="Times New Roman" w:hAnsi="Times New Roman" w:cs="Times New Roman"/>
          <w:sz w:val="28"/>
          <w:szCs w:val="28"/>
        </w:rPr>
      </w:pPr>
      <w:r>
        <w:rPr>
          <w:rFonts w:ascii="Times New Roman" w:hAnsi="Times New Roman" w:cs="Times New Roman"/>
          <w:sz w:val="28"/>
          <w:szCs w:val="28"/>
        </w:rPr>
        <w:t>- Dịch sách và làm nhiều công việc hơn so với các môn khác khiến các thành viên nản chí, yêu cầu phải động viên, khích lệ các thành viên trong nhóm hoàn thành tốt và kịp tiến độ.</w:t>
      </w:r>
    </w:p>
    <w:p w:rsidR="00006831" w:rsidRDefault="00006831" w:rsidP="00006831">
      <w:pPr>
        <w:pStyle w:val="Heading2"/>
        <w:rPr>
          <w:rFonts w:ascii="Times New Roman" w:hAnsi="Times New Roman" w:cs="Times New Roman"/>
          <w:sz w:val="28"/>
          <w:szCs w:val="28"/>
        </w:rPr>
      </w:pPr>
      <w:r>
        <w:rPr>
          <w:rFonts w:ascii="Times New Roman" w:hAnsi="Times New Roman" w:cs="Times New Roman"/>
          <w:sz w:val="28"/>
          <w:szCs w:val="28"/>
        </w:rPr>
        <w:t xml:space="preserve">5.6. </w:t>
      </w:r>
      <w:r w:rsidRPr="005D5DBF">
        <w:rPr>
          <w:rFonts w:ascii="Times New Roman" w:hAnsi="Times New Roman" w:cs="Times New Roman"/>
          <w:sz w:val="28"/>
          <w:szCs w:val="28"/>
        </w:rPr>
        <w:t>Báo cáo công việc của thành</w:t>
      </w:r>
      <w:r>
        <w:rPr>
          <w:rFonts w:ascii="Times New Roman" w:hAnsi="Times New Roman" w:cs="Times New Roman"/>
          <w:sz w:val="28"/>
          <w:szCs w:val="28"/>
        </w:rPr>
        <w:t xml:space="preserve"> viên Nguyễn Hữu Lộc</w:t>
      </w:r>
    </w:p>
    <w:p w:rsidR="00006831" w:rsidRPr="00512AF9" w:rsidRDefault="00006831" w:rsidP="00006831">
      <w:pPr>
        <w:pStyle w:val="Heading3"/>
        <w:rPr>
          <w:rFonts w:ascii="Times New Roman" w:hAnsi="Times New Roman" w:cs="Times New Roman"/>
          <w:sz w:val="28"/>
          <w:szCs w:val="28"/>
        </w:rPr>
      </w:pPr>
      <w:r>
        <w:rPr>
          <w:rFonts w:ascii="Times New Roman" w:hAnsi="Times New Roman" w:cs="Times New Roman"/>
          <w:sz w:val="28"/>
          <w:szCs w:val="28"/>
        </w:rPr>
        <w:t xml:space="preserve">5.6.1. </w:t>
      </w:r>
      <w:r w:rsidRPr="00512AF9">
        <w:rPr>
          <w:rFonts w:ascii="Times New Roman" w:hAnsi="Times New Roman" w:cs="Times New Roman"/>
          <w:sz w:val="28"/>
          <w:szCs w:val="28"/>
        </w:rPr>
        <w:t>SPRINT 1</w:t>
      </w:r>
    </w:p>
    <w:p w:rsidR="00006831" w:rsidRPr="00512AF9" w:rsidRDefault="00006831" w:rsidP="00A4202A">
      <w:pPr>
        <w:numPr>
          <w:ilvl w:val="0"/>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Vẽ DFD cho phân hệ Kế hoạch</w:t>
      </w:r>
    </w:p>
    <w:p w:rsidR="00006831" w:rsidRPr="00512AF9" w:rsidRDefault="00006831" w:rsidP="00A4202A">
      <w:pPr>
        <w:numPr>
          <w:ilvl w:val="1"/>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DFD ngữ cảnh</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drawing>
          <wp:inline distT="0" distB="0" distL="0" distR="0" wp14:anchorId="535AF878" wp14:editId="63FAE676">
            <wp:extent cx="5572125" cy="2066925"/>
            <wp:effectExtent l="0" t="0" r="9525" b="9525"/>
            <wp:docPr id="320665076" name="Picture 32066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 ngu canh.jpg"/>
                    <pic:cNvPicPr/>
                  </pic:nvPicPr>
                  <pic:blipFill>
                    <a:blip r:embed="rId144">
                      <a:extLst>
                        <a:ext uri="{28A0092B-C50C-407E-A947-70E740481C1C}">
                          <a14:useLocalDpi xmlns:a14="http://schemas.microsoft.com/office/drawing/2010/main" val="0"/>
                        </a:ext>
                      </a:extLst>
                    </a:blip>
                    <a:stretch>
                      <a:fillRect/>
                    </a:stretch>
                  </pic:blipFill>
                  <pic:spPr>
                    <a:xfrm>
                      <a:off x="0" y="0"/>
                      <a:ext cx="5572125" cy="2066925"/>
                    </a:xfrm>
                    <a:prstGeom prst="rect">
                      <a:avLst/>
                    </a:prstGeom>
                  </pic:spPr>
                </pic:pic>
              </a:graphicData>
            </a:graphic>
          </wp:inline>
        </w:drawing>
      </w:r>
    </w:p>
    <w:p w:rsidR="00006831" w:rsidRPr="00512AF9" w:rsidRDefault="00006831" w:rsidP="00A4202A">
      <w:pPr>
        <w:numPr>
          <w:ilvl w:val="1"/>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lastRenderedPageBreak/>
        <w:t>DFD mức 0</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drawing>
          <wp:inline distT="0" distB="0" distL="0" distR="0" wp14:anchorId="2B683906" wp14:editId="58607431">
            <wp:extent cx="5943600" cy="4510405"/>
            <wp:effectExtent l="0" t="0" r="0" b="4445"/>
            <wp:docPr id="320665077" name="Picture 32066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 mức 0.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rsidR="00006831" w:rsidRPr="00512AF9" w:rsidRDefault="00006831" w:rsidP="00A4202A">
      <w:pPr>
        <w:numPr>
          <w:ilvl w:val="1"/>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DFD mức 1 chức năng đăng kí kế hoạch</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drawing>
          <wp:inline distT="0" distB="0" distL="0" distR="0" wp14:anchorId="075673EA" wp14:editId="1AA99201">
            <wp:extent cx="5943600" cy="1401445"/>
            <wp:effectExtent l="0" t="0" r="0" b="8255"/>
            <wp:docPr id="320665078" name="Picture 32066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 mức 1 cho 1.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401445"/>
                    </a:xfrm>
                    <a:prstGeom prst="rect">
                      <a:avLst/>
                    </a:prstGeom>
                  </pic:spPr>
                </pic:pic>
              </a:graphicData>
            </a:graphic>
          </wp:inline>
        </w:drawing>
      </w:r>
    </w:p>
    <w:p w:rsidR="00006831" w:rsidRPr="00512AF9" w:rsidRDefault="00006831" w:rsidP="00A4202A">
      <w:pPr>
        <w:numPr>
          <w:ilvl w:val="1"/>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DFD mức 1 cho chức năng theo dõi kế hoạch</w:t>
      </w:r>
    </w:p>
    <w:p w:rsidR="00006831" w:rsidRPr="00512AF9" w:rsidRDefault="00006831" w:rsidP="00006831">
      <w:pPr>
        <w:rPr>
          <w:rFonts w:ascii="Times New Roman" w:hAnsi="Times New Roman" w:cs="Times New Roman"/>
          <w:sz w:val="28"/>
          <w:szCs w:val="28"/>
        </w:rPr>
      </w:pP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lastRenderedPageBreak/>
        <w:drawing>
          <wp:inline distT="0" distB="0" distL="0" distR="0" wp14:anchorId="7652FA77" wp14:editId="685F99B8">
            <wp:extent cx="5943600" cy="2623820"/>
            <wp:effectExtent l="0" t="0" r="0" b="5080"/>
            <wp:docPr id="320665079" name="Picture 32066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mức 1 cho 3.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rsidR="00006831" w:rsidRPr="00512AF9" w:rsidRDefault="00006831" w:rsidP="00006831">
      <w:pPr>
        <w:rPr>
          <w:rFonts w:ascii="Times New Roman" w:hAnsi="Times New Roman" w:cs="Times New Roman"/>
          <w:sz w:val="28"/>
          <w:szCs w:val="28"/>
        </w:rPr>
      </w:pPr>
    </w:p>
    <w:p w:rsidR="00006831" w:rsidRPr="00512AF9" w:rsidRDefault="00006831" w:rsidP="00A4202A">
      <w:pPr>
        <w:numPr>
          <w:ilvl w:val="0"/>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Thiết kế giao diện danh sách kế hoạch của công ty</w:t>
      </w:r>
    </w:p>
    <w:p w:rsidR="00006831"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drawing>
          <wp:inline distT="0" distB="0" distL="0" distR="0" wp14:anchorId="369916AA" wp14:editId="2A074409">
            <wp:extent cx="5943600" cy="3234690"/>
            <wp:effectExtent l="0" t="0" r="0" b="3810"/>
            <wp:docPr id="320665080" name="Picture 32066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4690"/>
                    </a:xfrm>
                    <a:prstGeom prst="rect">
                      <a:avLst/>
                    </a:prstGeom>
                  </pic:spPr>
                </pic:pic>
              </a:graphicData>
            </a:graphic>
          </wp:inline>
        </w:drawing>
      </w:r>
    </w:p>
    <w:p w:rsidR="00006831" w:rsidRPr="00512AF9" w:rsidRDefault="00006831" w:rsidP="00006831">
      <w:pPr>
        <w:rPr>
          <w:rFonts w:ascii="Times New Roman" w:hAnsi="Times New Roman" w:cs="Times New Roman"/>
          <w:sz w:val="28"/>
          <w:szCs w:val="28"/>
        </w:rPr>
      </w:pPr>
    </w:p>
    <w:p w:rsidR="00006831" w:rsidRPr="00512AF9" w:rsidRDefault="00006831" w:rsidP="00A4202A">
      <w:pPr>
        <w:numPr>
          <w:ilvl w:val="0"/>
          <w:numId w:val="138"/>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Thiết kế giao diện chi tiết kế hoạch đơn vị</w:t>
      </w:r>
    </w:p>
    <w:p w:rsidR="00006831" w:rsidRPr="00512AF9" w:rsidRDefault="00006831" w:rsidP="00006831">
      <w:pPr>
        <w:rPr>
          <w:rFonts w:ascii="Times New Roman" w:hAnsi="Times New Roman" w:cs="Times New Roman"/>
          <w:sz w:val="28"/>
          <w:szCs w:val="28"/>
        </w:rPr>
      </w:pP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lastRenderedPageBreak/>
        <w:drawing>
          <wp:inline distT="0" distB="0" distL="0" distR="0" wp14:anchorId="73C9E3A9" wp14:editId="232FB4CB">
            <wp:extent cx="5943600" cy="3234690"/>
            <wp:effectExtent l="0" t="0" r="0" b="3810"/>
            <wp:docPr id="320665081" name="Picture 32066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4690"/>
                    </a:xfrm>
                    <a:prstGeom prst="rect">
                      <a:avLst/>
                    </a:prstGeom>
                  </pic:spPr>
                </pic:pic>
              </a:graphicData>
            </a:graphic>
          </wp:inline>
        </w:drawing>
      </w:r>
    </w:p>
    <w:p w:rsidR="00006831" w:rsidRPr="00512AF9" w:rsidRDefault="00006831" w:rsidP="00006831">
      <w:pPr>
        <w:rPr>
          <w:rFonts w:ascii="Times New Roman" w:hAnsi="Times New Roman" w:cs="Times New Roman"/>
          <w:sz w:val="28"/>
          <w:szCs w:val="28"/>
        </w:rPr>
      </w:pPr>
    </w:p>
    <w:p w:rsidR="00006831" w:rsidRPr="00512AF9" w:rsidRDefault="00006831" w:rsidP="00006831">
      <w:pPr>
        <w:pStyle w:val="Heading3"/>
        <w:rPr>
          <w:rFonts w:ascii="Times New Roman" w:hAnsi="Times New Roman" w:cs="Times New Roman"/>
          <w:sz w:val="28"/>
          <w:szCs w:val="28"/>
        </w:rPr>
      </w:pPr>
      <w:r>
        <w:rPr>
          <w:rFonts w:ascii="Times New Roman" w:hAnsi="Times New Roman" w:cs="Times New Roman"/>
          <w:sz w:val="28"/>
          <w:szCs w:val="28"/>
        </w:rPr>
        <w:t xml:space="preserve">5.6.2. </w:t>
      </w:r>
      <w:r w:rsidRPr="00512AF9">
        <w:rPr>
          <w:rFonts w:ascii="Times New Roman" w:hAnsi="Times New Roman" w:cs="Times New Roman"/>
          <w:sz w:val="28"/>
          <w:szCs w:val="28"/>
        </w:rPr>
        <w:t>SPRINT 2</w:t>
      </w:r>
    </w:p>
    <w:p w:rsidR="00006831" w:rsidRPr="00512AF9" w:rsidRDefault="00006831" w:rsidP="00006831">
      <w:pPr>
        <w:rPr>
          <w:rFonts w:ascii="Times New Roman" w:hAnsi="Times New Roman" w:cs="Times New Roman"/>
          <w:sz w:val="28"/>
          <w:szCs w:val="28"/>
        </w:rPr>
      </w:pPr>
    </w:p>
    <w:p w:rsidR="00006831" w:rsidRPr="00512AF9" w:rsidRDefault="00006831" w:rsidP="00A4202A">
      <w:pPr>
        <w:numPr>
          <w:ilvl w:val="0"/>
          <w:numId w:val="139"/>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Viết xử lý cho các view đã tạo</w:t>
      </w:r>
    </w:p>
    <w:p w:rsidR="00006831" w:rsidRPr="00512AF9" w:rsidRDefault="00006831" w:rsidP="00A4202A">
      <w:pPr>
        <w:numPr>
          <w:ilvl w:val="1"/>
          <w:numId w:val="139"/>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Xử lý cho view Danh sách kế hoạch</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-Load danh sách kế hoạch kiện có của công ty</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lastRenderedPageBreak/>
        <w:drawing>
          <wp:inline distT="0" distB="0" distL="0" distR="0" wp14:anchorId="7837A6E2" wp14:editId="0A0A35D3">
            <wp:extent cx="5943600" cy="2977060"/>
            <wp:effectExtent l="0" t="0" r="0" b="0"/>
            <wp:docPr id="320665082" name="Picture 32066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7060"/>
                    </a:xfrm>
                    <a:prstGeom prst="rect">
                      <a:avLst/>
                    </a:prstGeom>
                  </pic:spPr>
                </pic:pic>
              </a:graphicData>
            </a:graphic>
          </wp:inline>
        </w:drawing>
      </w:r>
    </w:p>
    <w:p w:rsidR="00006831" w:rsidRPr="00512AF9" w:rsidRDefault="00006831" w:rsidP="00A4202A">
      <w:pPr>
        <w:numPr>
          <w:ilvl w:val="1"/>
          <w:numId w:val="139"/>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Viết xử lý cho view Kế hoạch chi tiết</w:t>
      </w:r>
    </w:p>
    <w:p w:rsidR="00006831" w:rsidRPr="00512AF9" w:rsidRDefault="00006831" w:rsidP="00A4202A">
      <w:pPr>
        <w:numPr>
          <w:ilvl w:val="0"/>
          <w:numId w:val="140"/>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Load chi tiết kế hoạch của công ty theo hạn mục doanh thu và chi phí</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noProof/>
          <w:sz w:val="28"/>
          <w:szCs w:val="28"/>
          <w:lang w:val="en-US"/>
        </w:rPr>
        <w:drawing>
          <wp:inline distT="0" distB="0" distL="0" distR="0" wp14:anchorId="44BF8DBC" wp14:editId="03AD33FA">
            <wp:extent cx="5943600" cy="3234690"/>
            <wp:effectExtent l="0" t="0" r="0" b="3810"/>
            <wp:docPr id="320665083" name="Picture 32066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34690"/>
                    </a:xfrm>
                    <a:prstGeom prst="rect">
                      <a:avLst/>
                    </a:prstGeom>
                  </pic:spPr>
                </pic:pic>
              </a:graphicData>
            </a:graphic>
          </wp:inline>
        </w:drawing>
      </w:r>
    </w:p>
    <w:p w:rsidR="00006831" w:rsidRPr="00512AF9" w:rsidRDefault="00006831" w:rsidP="00006831">
      <w:pPr>
        <w:rPr>
          <w:rFonts w:ascii="Times New Roman" w:hAnsi="Times New Roman" w:cs="Times New Roman"/>
          <w:sz w:val="28"/>
          <w:szCs w:val="28"/>
        </w:rPr>
      </w:pPr>
    </w:p>
    <w:p w:rsidR="00006831" w:rsidRPr="00512AF9" w:rsidRDefault="00006831" w:rsidP="00A4202A">
      <w:pPr>
        <w:numPr>
          <w:ilvl w:val="0"/>
          <w:numId w:val="139"/>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Những gì đã được sau dự án</w:t>
      </w:r>
    </w:p>
    <w:p w:rsidR="00006831" w:rsidRPr="00512AF9" w:rsidRDefault="00006831" w:rsidP="00A4202A">
      <w:pPr>
        <w:numPr>
          <w:ilvl w:val="0"/>
          <w:numId w:val="141"/>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lastRenderedPageBreak/>
        <w:t>Chuẩn bị</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Ngay khi được phân công công việc, đã tự mài mò tìm hiểu cấu trúc dự án, xem các bài hướng dẫn và làm theo để hiểu hơn về các thức làm việc của dự án theo mô hình MVVM.</w:t>
      </w:r>
      <w:r w:rsidRPr="00512AF9">
        <w:rPr>
          <w:rFonts w:ascii="Times New Roman" w:hAnsi="Times New Roman" w:cs="Times New Roman"/>
          <w:sz w:val="28"/>
          <w:szCs w:val="28"/>
        </w:rPr>
        <w:br/>
        <w:t>Ngoài ra ngay từ lúc đầu, sau khi nghe thầy nói về các công nghệ sẽ sử dụng thì ngay lập tức đã tìm hiểu cách cài đặt, cũng như ngôn ngữ hỗ trợ cho làm giao diện và viết xử lý.</w:t>
      </w:r>
    </w:p>
    <w:p w:rsidR="00006831" w:rsidRPr="00512AF9" w:rsidRDefault="00006831" w:rsidP="00A4202A">
      <w:pPr>
        <w:numPr>
          <w:ilvl w:val="0"/>
          <w:numId w:val="141"/>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Những gì đã học được</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Một dứ án lớn được làm theo mô hình Agile-Srum là như thế nào, cách một tổ chức , 1 công ty triển khai dự án theo từng Sprint, Các bộ phận sẽ hiện thực dự án như Priduct Owner, Srumaster, hoặc developer.</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Cách làm việc nhóm theo từng Sprint.</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Cách sử dụng git hỗ trợ cho việc upload hay update code, tạo nhánh, commit,push, pull vv.v.v</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 xml:space="preserve">Biết cách hoạt động của dự án theo mô hình MVVM, cũng như các sử dụng Store Proceduce trong dự án thế nào. </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Hiểu được cách tổ chức của dự án như View và ModelView chia riêng , hay phần service liên quan đến kết nối thao tác cới dữ liệu thông qua storeProceduce.</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Biêt sử dụng WPF để design giao diện.</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Viết được một số Store Proceduce cơ bản và có thể sử dụng được.</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Cách sử dụng Redmine để tạo vấn để như: task, bug setup tiến độ công việc. Tạo được môi trường và cách làm việc chuyên nghiệp.</w:t>
      </w:r>
    </w:p>
    <w:p w:rsidR="00006831" w:rsidRPr="00512AF9" w:rsidRDefault="00006831" w:rsidP="00A4202A">
      <w:pPr>
        <w:numPr>
          <w:ilvl w:val="0"/>
          <w:numId w:val="141"/>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Những gì đã làm được</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lastRenderedPageBreak/>
        <w:t>Trong quá trình tìm hiểu các hoạt động cũng như ngôn ngữ lập trình mới để thực hiện task được giao thì bản thân đã làm được 2 view cho phân hệ kế hoạch : Danh sách kế hoạch và Chi tiết kế hoạch đơn vị.</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Tạo Interface, Implement các phương thức trong Interface để gội các Store Proceduce đã viết. Update Service để ViewModel có thể xử dụng được các phương thức đã được impement.</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 xml:space="preserve">Viết xử lý để mapping dữ liệu từ cơ sở dữ liệu lên view hiển thị cho người dùng. </w:t>
      </w:r>
    </w:p>
    <w:p w:rsidR="00006831" w:rsidRPr="00512AF9" w:rsidRDefault="00006831" w:rsidP="00006831">
      <w:pPr>
        <w:rPr>
          <w:rFonts w:ascii="Times New Roman" w:hAnsi="Times New Roman" w:cs="Times New Roman"/>
          <w:sz w:val="28"/>
          <w:szCs w:val="28"/>
        </w:rPr>
      </w:pPr>
    </w:p>
    <w:p w:rsidR="00006831" w:rsidRPr="00512AF9" w:rsidRDefault="00006831" w:rsidP="00A4202A">
      <w:pPr>
        <w:numPr>
          <w:ilvl w:val="0"/>
          <w:numId w:val="141"/>
        </w:numPr>
        <w:spacing w:after="160" w:line="259" w:lineRule="auto"/>
        <w:rPr>
          <w:rFonts w:ascii="Times New Roman" w:hAnsi="Times New Roman" w:cs="Times New Roman"/>
          <w:sz w:val="28"/>
          <w:szCs w:val="28"/>
        </w:rPr>
      </w:pPr>
      <w:r w:rsidRPr="00512AF9">
        <w:rPr>
          <w:rFonts w:ascii="Times New Roman" w:hAnsi="Times New Roman" w:cs="Times New Roman"/>
          <w:sz w:val="28"/>
          <w:szCs w:val="28"/>
        </w:rPr>
        <w:t>Những khó khăn đã gặp</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 xml:space="preserve">Kiến thức về các làm 1 phần mềm theo mô hình Agile Srum còn hạn chế cũng như một số công nghệ mới chưa từng sử dụng như WPF, Silverlight, mô hình MVVM, </w:t>
      </w:r>
    </w:p>
    <w:p w:rsidR="00006831" w:rsidRPr="00512AF9"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Chưa có kinh nghiệm làm một dự án thực tế nên khả năng hòa nhập và triển khai có nhìu khó khăn.</w:t>
      </w:r>
    </w:p>
    <w:p w:rsidR="00006831" w:rsidRPr="0018051D" w:rsidRDefault="00006831" w:rsidP="00006831">
      <w:pPr>
        <w:rPr>
          <w:rFonts w:ascii="Times New Roman" w:hAnsi="Times New Roman" w:cs="Times New Roman"/>
          <w:sz w:val="28"/>
          <w:szCs w:val="28"/>
        </w:rPr>
      </w:pPr>
      <w:r w:rsidRPr="00512AF9">
        <w:rPr>
          <w:rFonts w:ascii="Times New Roman" w:hAnsi="Times New Roman" w:cs="Times New Roman"/>
          <w:sz w:val="28"/>
          <w:szCs w:val="28"/>
        </w:rPr>
        <w:t>Thời gian dành cho việc đọc hiểu và hoàn thành task được giao không nhiều nên một số cái vẫn chưa hoàn thiện.</w:t>
      </w:r>
    </w:p>
    <w:p w:rsidR="00420D61" w:rsidRDefault="00420D61" w:rsidP="00420D61">
      <w:pPr>
        <w:pStyle w:val="ListParagraph"/>
        <w:ind w:left="1440"/>
        <w:rPr>
          <w:rFonts w:ascii="Arial" w:hAnsi="Arial" w:cs="Arial"/>
        </w:rPr>
      </w:pPr>
    </w:p>
    <w:sectPr w:rsidR="00420D61" w:rsidSect="007F4B40">
      <w:footerReference w:type="default" r:id="rId152"/>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638" w:rsidRDefault="00847638" w:rsidP="00C05CE5">
      <w:pPr>
        <w:spacing w:after="0" w:line="240" w:lineRule="auto"/>
      </w:pPr>
      <w:r>
        <w:separator/>
      </w:r>
    </w:p>
  </w:endnote>
  <w:endnote w:type="continuationSeparator" w:id="0">
    <w:p w:rsidR="00847638" w:rsidRDefault="0084763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Roboto Condensed">
    <w:altName w:val="Times New Roman"/>
    <w:charset w:val="00"/>
    <w:family w:val="auto"/>
    <w:pitch w:val="variable"/>
    <w:sig w:usb0="00000001" w:usb1="5000217F" w:usb2="0000002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anumGothic">
    <w:charset w:val="00"/>
    <w:family w:val="auto"/>
    <w:pitch w:val="variable"/>
    <w:sig w:usb0="A00002EF" w:usb1="4000207B" w:usb2="00000000" w:usb3="00000000" w:csb0="FFFFFF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FA4" w:rsidRDefault="00B41FA4">
    <w:pPr>
      <w:pStyle w:val="Footer"/>
      <w:jc w:val="right"/>
    </w:pPr>
    <w:r>
      <w:fldChar w:fldCharType="begin"/>
    </w:r>
    <w:r>
      <w:instrText xml:space="preserve"> PAGE   \* MERGEFORMAT </w:instrText>
    </w:r>
    <w:r>
      <w:fldChar w:fldCharType="separate"/>
    </w:r>
    <w:r w:rsidR="00052CAC">
      <w:rPr>
        <w:noProof/>
      </w:rPr>
      <w:t>120</w:t>
    </w:r>
    <w:r>
      <w:rPr>
        <w:noProof/>
      </w:rPr>
      <w:fldChar w:fldCharType="end"/>
    </w:r>
  </w:p>
  <w:p w:rsidR="00B41FA4" w:rsidRDefault="00B41FA4" w:rsidP="00B41FA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638" w:rsidRDefault="00847638" w:rsidP="00C05CE5">
      <w:pPr>
        <w:spacing w:after="0" w:line="240" w:lineRule="auto"/>
      </w:pPr>
      <w:r>
        <w:separator/>
      </w:r>
    </w:p>
  </w:footnote>
  <w:footnote w:type="continuationSeparator" w:id="0">
    <w:p w:rsidR="00847638" w:rsidRDefault="00847638"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E2C"/>
      </v:shape>
    </w:pict>
  </w:numPicBullet>
  <w:abstractNum w:abstractNumId="0" w15:restartNumberingAfterBreak="0">
    <w:nsid w:val="00000015"/>
    <w:multiLevelType w:val="hybridMultilevel"/>
    <w:tmpl w:val="5E0378DA"/>
    <w:lvl w:ilvl="0" w:tplc="81644584">
      <w:numFmt w:val="bullet"/>
      <w:lvlText w:val="-"/>
      <w:lvlJc w:val="left"/>
      <w:pPr>
        <w:ind w:left="1440" w:hanging="360"/>
      </w:pPr>
      <w:rPr>
        <w:rFonts w:ascii="Times New Roman" w:eastAsia="Times New Roman" w:hAnsi="Times New Roman"/>
        <w:w w:val="100"/>
        <w:sz w:val="20"/>
        <w:szCs w:val="20"/>
        <w:shd w:val="clear" w:color="auto" w:fill="auto"/>
      </w:rPr>
    </w:lvl>
    <w:lvl w:ilvl="1" w:tplc="40A46456">
      <w:start w:val="1"/>
      <w:numFmt w:val="bullet"/>
      <w:lvlText w:val="o"/>
      <w:lvlJc w:val="left"/>
      <w:pPr>
        <w:ind w:left="2160" w:hanging="360"/>
      </w:pPr>
      <w:rPr>
        <w:rFonts w:ascii="Courier New" w:eastAsia="Courier New" w:hAnsi="Courier New"/>
        <w:w w:val="100"/>
        <w:sz w:val="20"/>
        <w:szCs w:val="20"/>
        <w:shd w:val="clear" w:color="auto" w:fill="auto"/>
      </w:rPr>
    </w:lvl>
    <w:lvl w:ilvl="2" w:tplc="BE5E92BA">
      <w:start w:val="1"/>
      <w:numFmt w:val="bullet"/>
      <w:lvlText w:val="§"/>
      <w:lvlJc w:val="left"/>
      <w:pPr>
        <w:ind w:left="2880" w:hanging="360"/>
      </w:pPr>
      <w:rPr>
        <w:rFonts w:ascii="Wingdings" w:eastAsia="Wingdings" w:hAnsi="Wingdings"/>
        <w:w w:val="100"/>
        <w:sz w:val="20"/>
        <w:szCs w:val="20"/>
        <w:shd w:val="clear" w:color="auto" w:fill="auto"/>
      </w:rPr>
    </w:lvl>
    <w:lvl w:ilvl="3" w:tplc="6B9EEA02">
      <w:start w:val="1"/>
      <w:numFmt w:val="bullet"/>
      <w:lvlText w:val="·"/>
      <w:lvlJc w:val="left"/>
      <w:pPr>
        <w:ind w:left="3600" w:hanging="360"/>
      </w:pPr>
      <w:rPr>
        <w:rFonts w:ascii="Symbol" w:eastAsia="Symbol" w:hAnsi="Symbol"/>
        <w:w w:val="100"/>
        <w:sz w:val="20"/>
        <w:szCs w:val="20"/>
        <w:shd w:val="clear" w:color="auto" w:fill="auto"/>
      </w:rPr>
    </w:lvl>
    <w:lvl w:ilvl="4" w:tplc="E0C69D06">
      <w:start w:val="1"/>
      <w:numFmt w:val="bullet"/>
      <w:lvlText w:val="o"/>
      <w:lvlJc w:val="left"/>
      <w:pPr>
        <w:ind w:left="4320" w:hanging="360"/>
      </w:pPr>
      <w:rPr>
        <w:rFonts w:ascii="Courier New" w:eastAsia="Courier New" w:hAnsi="Courier New"/>
        <w:w w:val="100"/>
        <w:sz w:val="20"/>
        <w:szCs w:val="20"/>
        <w:shd w:val="clear" w:color="auto" w:fill="auto"/>
      </w:rPr>
    </w:lvl>
    <w:lvl w:ilvl="5" w:tplc="6E5C3308">
      <w:start w:val="1"/>
      <w:numFmt w:val="bullet"/>
      <w:lvlText w:val="§"/>
      <w:lvlJc w:val="left"/>
      <w:pPr>
        <w:ind w:left="5040" w:hanging="360"/>
      </w:pPr>
      <w:rPr>
        <w:rFonts w:ascii="Wingdings" w:eastAsia="Wingdings" w:hAnsi="Wingdings"/>
        <w:w w:val="100"/>
        <w:sz w:val="20"/>
        <w:szCs w:val="20"/>
        <w:shd w:val="clear" w:color="auto" w:fill="auto"/>
      </w:rPr>
    </w:lvl>
    <w:lvl w:ilvl="6" w:tplc="04A48B5A">
      <w:start w:val="1"/>
      <w:numFmt w:val="bullet"/>
      <w:lvlText w:val="·"/>
      <w:lvlJc w:val="left"/>
      <w:pPr>
        <w:ind w:left="5760" w:hanging="360"/>
      </w:pPr>
      <w:rPr>
        <w:rFonts w:ascii="Symbol" w:eastAsia="Symbol" w:hAnsi="Symbol"/>
        <w:w w:val="100"/>
        <w:sz w:val="20"/>
        <w:szCs w:val="20"/>
        <w:shd w:val="clear" w:color="auto" w:fill="auto"/>
      </w:rPr>
    </w:lvl>
    <w:lvl w:ilvl="7" w:tplc="929A9E0E">
      <w:start w:val="1"/>
      <w:numFmt w:val="bullet"/>
      <w:lvlText w:val="o"/>
      <w:lvlJc w:val="left"/>
      <w:pPr>
        <w:ind w:left="6480" w:hanging="360"/>
      </w:pPr>
      <w:rPr>
        <w:rFonts w:ascii="Courier New" w:eastAsia="Courier New" w:hAnsi="Courier New"/>
        <w:w w:val="100"/>
        <w:sz w:val="20"/>
        <w:szCs w:val="20"/>
        <w:shd w:val="clear" w:color="auto" w:fill="auto"/>
      </w:rPr>
    </w:lvl>
    <w:lvl w:ilvl="8" w:tplc="ED2C6D52">
      <w:start w:val="1"/>
      <w:numFmt w:val="bullet"/>
      <w:lvlText w:val="§"/>
      <w:lvlJc w:val="left"/>
      <w:pPr>
        <w:ind w:left="7200" w:hanging="360"/>
      </w:pPr>
      <w:rPr>
        <w:rFonts w:ascii="Wingdings" w:eastAsia="Wingdings" w:hAnsi="Wingdings"/>
        <w:w w:val="100"/>
        <w:sz w:val="20"/>
        <w:szCs w:val="20"/>
        <w:shd w:val="clear" w:color="auto" w:fill="auto"/>
      </w:rPr>
    </w:lvl>
  </w:abstractNum>
  <w:abstractNum w:abstractNumId="1" w15:restartNumberingAfterBreak="0">
    <w:nsid w:val="0000001B"/>
    <w:multiLevelType w:val="multilevel"/>
    <w:tmpl w:val="88CC6002"/>
    <w:lvl w:ilvl="0">
      <w:start w:val="1"/>
      <w:numFmt w:val="upperRoman"/>
      <w:lvlText w:val="%1."/>
      <w:lvlJc w:val="right"/>
      <w:pPr>
        <w:ind w:firstLine="0"/>
      </w:pPr>
    </w:lvl>
    <w:lvl w:ilvl="1">
      <w:start w:val="1"/>
      <w:numFmt w:val="upperLetter"/>
      <w:lvlText w:val="%2."/>
      <w:lvlJc w:val="left"/>
      <w:pPr>
        <w:ind w:left="720" w:firstLine="0"/>
      </w:pPr>
      <w:rPr>
        <w:sz w:val="40"/>
        <w:szCs w:val="40"/>
      </w:rPr>
    </w:lvl>
    <w:lvl w:ilvl="2">
      <w:start w:val="1"/>
      <w:numFmt w:val="decimal"/>
      <w:lvlText w:val="%3."/>
      <w:lvlJc w:val="left"/>
      <w:pPr>
        <w:ind w:left="1440" w:firstLine="0"/>
      </w:pPr>
      <w:rPr>
        <w:sz w:val="28"/>
        <w:szCs w:val="28"/>
      </w:rPr>
    </w:lvl>
    <w:lvl w:ilvl="3">
      <w:start w:val="1"/>
      <w:numFmt w:val="bullet"/>
      <w:lvlText w:val="-"/>
      <w:lvlJc w:val="left"/>
      <w:pPr>
        <w:ind w:left="2160" w:firstLine="0"/>
      </w:pPr>
      <w:rPr>
        <w:rFonts w:ascii="Times New Roman" w:eastAsia="Times New Roman" w:hAnsi="Times New Roman"/>
        <w:w w:val="100"/>
        <w:sz w:val="20"/>
        <w:szCs w:val="20"/>
        <w:shd w:val="clear" w:color="auto" w:fill="auto"/>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0000001D"/>
    <w:multiLevelType w:val="hybridMultilevel"/>
    <w:tmpl w:val="1D0CF7AD"/>
    <w:lvl w:ilvl="0" w:tplc="672ECF0A">
      <w:start w:val="1"/>
      <w:numFmt w:val="bullet"/>
      <w:lvlText w:val="§"/>
      <w:lvlJc w:val="left"/>
      <w:pPr>
        <w:ind w:left="3240" w:hanging="360"/>
      </w:pPr>
      <w:rPr>
        <w:rFonts w:ascii="Wingdings" w:eastAsia="Wingdings" w:hAnsi="Wingdings"/>
        <w:w w:val="100"/>
        <w:sz w:val="20"/>
        <w:szCs w:val="20"/>
        <w:shd w:val="clear" w:color="auto" w:fill="auto"/>
      </w:rPr>
    </w:lvl>
    <w:lvl w:ilvl="1" w:tplc="4AECC476">
      <w:start w:val="1"/>
      <w:numFmt w:val="bullet"/>
      <w:lvlText w:val="o"/>
      <w:lvlJc w:val="left"/>
      <w:pPr>
        <w:ind w:left="3960" w:hanging="360"/>
      </w:pPr>
      <w:rPr>
        <w:rFonts w:ascii="Courier New" w:eastAsia="Courier New" w:hAnsi="Courier New"/>
        <w:w w:val="100"/>
        <w:sz w:val="20"/>
        <w:szCs w:val="20"/>
        <w:shd w:val="clear" w:color="auto" w:fill="auto"/>
      </w:rPr>
    </w:lvl>
    <w:lvl w:ilvl="2" w:tplc="685E3D48">
      <w:start w:val="1"/>
      <w:numFmt w:val="bullet"/>
      <w:lvlText w:val="§"/>
      <w:lvlJc w:val="left"/>
      <w:pPr>
        <w:ind w:left="4680" w:hanging="360"/>
      </w:pPr>
      <w:rPr>
        <w:rFonts w:ascii="Wingdings" w:eastAsia="Wingdings" w:hAnsi="Wingdings"/>
        <w:w w:val="100"/>
        <w:sz w:val="20"/>
        <w:szCs w:val="20"/>
        <w:shd w:val="clear" w:color="auto" w:fill="auto"/>
      </w:rPr>
    </w:lvl>
    <w:lvl w:ilvl="3" w:tplc="5B146618">
      <w:start w:val="1"/>
      <w:numFmt w:val="bullet"/>
      <w:lvlText w:val="·"/>
      <w:lvlJc w:val="left"/>
      <w:pPr>
        <w:ind w:left="5400" w:hanging="360"/>
      </w:pPr>
      <w:rPr>
        <w:rFonts w:ascii="Symbol" w:eastAsia="Symbol" w:hAnsi="Symbol"/>
        <w:w w:val="100"/>
        <w:sz w:val="20"/>
        <w:szCs w:val="20"/>
        <w:shd w:val="clear" w:color="auto" w:fill="auto"/>
      </w:rPr>
    </w:lvl>
    <w:lvl w:ilvl="4" w:tplc="377E6572">
      <w:start w:val="1"/>
      <w:numFmt w:val="bullet"/>
      <w:lvlText w:val="o"/>
      <w:lvlJc w:val="left"/>
      <w:pPr>
        <w:ind w:left="6120" w:hanging="360"/>
      </w:pPr>
      <w:rPr>
        <w:rFonts w:ascii="Courier New" w:eastAsia="Courier New" w:hAnsi="Courier New"/>
        <w:w w:val="100"/>
        <w:sz w:val="20"/>
        <w:szCs w:val="20"/>
        <w:shd w:val="clear" w:color="auto" w:fill="auto"/>
      </w:rPr>
    </w:lvl>
    <w:lvl w:ilvl="5" w:tplc="2AD48246">
      <w:start w:val="1"/>
      <w:numFmt w:val="bullet"/>
      <w:lvlText w:val="§"/>
      <w:lvlJc w:val="left"/>
      <w:pPr>
        <w:ind w:left="6840" w:hanging="360"/>
      </w:pPr>
      <w:rPr>
        <w:rFonts w:ascii="Wingdings" w:eastAsia="Wingdings" w:hAnsi="Wingdings"/>
        <w:w w:val="100"/>
        <w:sz w:val="20"/>
        <w:szCs w:val="20"/>
        <w:shd w:val="clear" w:color="auto" w:fill="auto"/>
      </w:rPr>
    </w:lvl>
    <w:lvl w:ilvl="6" w:tplc="2F44B33A">
      <w:start w:val="1"/>
      <w:numFmt w:val="bullet"/>
      <w:lvlText w:val="·"/>
      <w:lvlJc w:val="left"/>
      <w:pPr>
        <w:ind w:left="7560" w:hanging="360"/>
      </w:pPr>
      <w:rPr>
        <w:rFonts w:ascii="Symbol" w:eastAsia="Symbol" w:hAnsi="Symbol"/>
        <w:w w:val="100"/>
        <w:sz w:val="20"/>
        <w:szCs w:val="20"/>
        <w:shd w:val="clear" w:color="auto" w:fill="auto"/>
      </w:rPr>
    </w:lvl>
    <w:lvl w:ilvl="7" w:tplc="3E744D84">
      <w:start w:val="1"/>
      <w:numFmt w:val="bullet"/>
      <w:lvlText w:val="o"/>
      <w:lvlJc w:val="left"/>
      <w:pPr>
        <w:ind w:left="8280" w:hanging="360"/>
      </w:pPr>
      <w:rPr>
        <w:rFonts w:ascii="Courier New" w:eastAsia="Courier New" w:hAnsi="Courier New"/>
        <w:w w:val="100"/>
        <w:sz w:val="20"/>
        <w:szCs w:val="20"/>
        <w:shd w:val="clear" w:color="auto" w:fill="auto"/>
      </w:rPr>
    </w:lvl>
    <w:lvl w:ilvl="8" w:tplc="54C22370">
      <w:start w:val="1"/>
      <w:numFmt w:val="bullet"/>
      <w:lvlText w:val="§"/>
      <w:lvlJc w:val="left"/>
      <w:pPr>
        <w:ind w:left="9000" w:hanging="360"/>
      </w:pPr>
      <w:rPr>
        <w:rFonts w:ascii="Wingdings" w:eastAsia="Wingdings" w:hAnsi="Wingdings"/>
        <w:w w:val="100"/>
        <w:sz w:val="20"/>
        <w:szCs w:val="20"/>
        <w:shd w:val="clear" w:color="auto" w:fill="auto"/>
      </w:rPr>
    </w:lvl>
  </w:abstractNum>
  <w:abstractNum w:abstractNumId="3" w15:restartNumberingAfterBreak="0">
    <w:nsid w:val="0000001E"/>
    <w:multiLevelType w:val="hybridMultilevel"/>
    <w:tmpl w:val="01383D79"/>
    <w:lvl w:ilvl="0" w:tplc="F2542A50">
      <w:start w:val="1"/>
      <w:numFmt w:val="bullet"/>
      <w:lvlText w:val="-"/>
      <w:lvlJc w:val="left"/>
      <w:pPr>
        <w:ind w:left="2520" w:hanging="360"/>
      </w:pPr>
      <w:rPr>
        <w:rFonts w:ascii="Times New Roman" w:eastAsia="Times New Roman" w:hAnsi="Times New Roman"/>
        <w:w w:val="100"/>
        <w:sz w:val="20"/>
        <w:szCs w:val="20"/>
        <w:shd w:val="clear" w:color="auto" w:fill="auto"/>
      </w:rPr>
    </w:lvl>
    <w:lvl w:ilvl="1" w:tplc="8F74F548">
      <w:start w:val="1"/>
      <w:numFmt w:val="bullet"/>
      <w:lvlText w:val="o"/>
      <w:lvlJc w:val="left"/>
      <w:pPr>
        <w:ind w:left="3240" w:hanging="360"/>
      </w:pPr>
      <w:rPr>
        <w:rFonts w:ascii="Courier New" w:eastAsia="Courier New" w:hAnsi="Courier New"/>
        <w:w w:val="100"/>
        <w:sz w:val="20"/>
        <w:szCs w:val="20"/>
        <w:shd w:val="clear" w:color="auto" w:fill="auto"/>
      </w:rPr>
    </w:lvl>
    <w:lvl w:ilvl="2" w:tplc="87C04288">
      <w:start w:val="1"/>
      <w:numFmt w:val="bullet"/>
      <w:lvlText w:val="§"/>
      <w:lvlJc w:val="left"/>
      <w:pPr>
        <w:ind w:left="3960" w:hanging="360"/>
      </w:pPr>
      <w:rPr>
        <w:rFonts w:ascii="Wingdings" w:eastAsia="Wingdings" w:hAnsi="Wingdings"/>
        <w:w w:val="100"/>
        <w:sz w:val="20"/>
        <w:szCs w:val="20"/>
        <w:shd w:val="clear" w:color="auto" w:fill="auto"/>
      </w:rPr>
    </w:lvl>
    <w:lvl w:ilvl="3" w:tplc="B8B81BE2">
      <w:start w:val="1"/>
      <w:numFmt w:val="bullet"/>
      <w:lvlText w:val="·"/>
      <w:lvlJc w:val="left"/>
      <w:pPr>
        <w:ind w:left="4680" w:hanging="360"/>
      </w:pPr>
      <w:rPr>
        <w:rFonts w:ascii="Symbol" w:eastAsia="Symbol" w:hAnsi="Symbol"/>
        <w:w w:val="100"/>
        <w:sz w:val="20"/>
        <w:szCs w:val="20"/>
        <w:shd w:val="clear" w:color="auto" w:fill="auto"/>
      </w:rPr>
    </w:lvl>
    <w:lvl w:ilvl="4" w:tplc="05DE512E">
      <w:start w:val="1"/>
      <w:numFmt w:val="bullet"/>
      <w:lvlText w:val="o"/>
      <w:lvlJc w:val="left"/>
      <w:pPr>
        <w:ind w:left="5400" w:hanging="360"/>
      </w:pPr>
      <w:rPr>
        <w:rFonts w:ascii="Courier New" w:eastAsia="Courier New" w:hAnsi="Courier New"/>
        <w:w w:val="100"/>
        <w:sz w:val="20"/>
        <w:szCs w:val="20"/>
        <w:shd w:val="clear" w:color="auto" w:fill="auto"/>
      </w:rPr>
    </w:lvl>
    <w:lvl w:ilvl="5" w:tplc="A48AAA16">
      <w:start w:val="1"/>
      <w:numFmt w:val="bullet"/>
      <w:lvlText w:val="§"/>
      <w:lvlJc w:val="left"/>
      <w:pPr>
        <w:ind w:left="6120" w:hanging="360"/>
      </w:pPr>
      <w:rPr>
        <w:rFonts w:ascii="Wingdings" w:eastAsia="Wingdings" w:hAnsi="Wingdings"/>
        <w:w w:val="100"/>
        <w:sz w:val="20"/>
        <w:szCs w:val="20"/>
        <w:shd w:val="clear" w:color="auto" w:fill="auto"/>
      </w:rPr>
    </w:lvl>
    <w:lvl w:ilvl="6" w:tplc="8E9EC514">
      <w:start w:val="1"/>
      <w:numFmt w:val="bullet"/>
      <w:lvlText w:val="·"/>
      <w:lvlJc w:val="left"/>
      <w:pPr>
        <w:ind w:left="6840" w:hanging="360"/>
      </w:pPr>
      <w:rPr>
        <w:rFonts w:ascii="Symbol" w:eastAsia="Symbol" w:hAnsi="Symbol"/>
        <w:w w:val="100"/>
        <w:sz w:val="20"/>
        <w:szCs w:val="20"/>
        <w:shd w:val="clear" w:color="auto" w:fill="auto"/>
      </w:rPr>
    </w:lvl>
    <w:lvl w:ilvl="7" w:tplc="3142FE70">
      <w:start w:val="1"/>
      <w:numFmt w:val="bullet"/>
      <w:lvlText w:val="o"/>
      <w:lvlJc w:val="left"/>
      <w:pPr>
        <w:ind w:left="7560" w:hanging="360"/>
      </w:pPr>
      <w:rPr>
        <w:rFonts w:ascii="Courier New" w:eastAsia="Courier New" w:hAnsi="Courier New"/>
        <w:w w:val="100"/>
        <w:sz w:val="20"/>
        <w:szCs w:val="20"/>
        <w:shd w:val="clear" w:color="auto" w:fill="auto"/>
      </w:rPr>
    </w:lvl>
    <w:lvl w:ilvl="8" w:tplc="B95805B2">
      <w:start w:val="1"/>
      <w:numFmt w:val="bullet"/>
      <w:lvlText w:val="§"/>
      <w:lvlJc w:val="left"/>
      <w:pPr>
        <w:ind w:left="8280" w:hanging="360"/>
      </w:pPr>
      <w:rPr>
        <w:rFonts w:ascii="Wingdings" w:eastAsia="Wingdings" w:hAnsi="Wingdings"/>
        <w:w w:val="100"/>
        <w:sz w:val="20"/>
        <w:szCs w:val="20"/>
        <w:shd w:val="clear" w:color="auto" w:fill="auto"/>
      </w:rPr>
    </w:lvl>
  </w:abstractNum>
  <w:abstractNum w:abstractNumId="4" w15:restartNumberingAfterBreak="0">
    <w:nsid w:val="00B014EF"/>
    <w:multiLevelType w:val="hybridMultilevel"/>
    <w:tmpl w:val="2C4E21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431A23"/>
    <w:multiLevelType w:val="hybridMultilevel"/>
    <w:tmpl w:val="16B44826"/>
    <w:lvl w:ilvl="0" w:tplc="6D8AB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1584D39"/>
    <w:multiLevelType w:val="hybridMultilevel"/>
    <w:tmpl w:val="B5A4D4FC"/>
    <w:lvl w:ilvl="0" w:tplc="042A0003">
      <w:start w:val="1"/>
      <w:numFmt w:val="bullet"/>
      <w:lvlText w:val="o"/>
      <w:lvlJc w:val="left"/>
      <w:pPr>
        <w:ind w:left="3960" w:hanging="360"/>
      </w:pPr>
      <w:rPr>
        <w:rFonts w:ascii="Courier New" w:hAnsi="Courier New" w:cs="Courier New" w:hint="default"/>
      </w:rPr>
    </w:lvl>
    <w:lvl w:ilvl="1" w:tplc="042A0003" w:tentative="1">
      <w:start w:val="1"/>
      <w:numFmt w:val="bullet"/>
      <w:lvlText w:val="o"/>
      <w:lvlJc w:val="left"/>
      <w:pPr>
        <w:ind w:left="4680" w:hanging="360"/>
      </w:pPr>
      <w:rPr>
        <w:rFonts w:ascii="Courier New" w:hAnsi="Courier New" w:cs="Courier New" w:hint="default"/>
      </w:rPr>
    </w:lvl>
    <w:lvl w:ilvl="2" w:tplc="042A0005" w:tentative="1">
      <w:start w:val="1"/>
      <w:numFmt w:val="bullet"/>
      <w:lvlText w:val=""/>
      <w:lvlJc w:val="left"/>
      <w:pPr>
        <w:ind w:left="5400" w:hanging="360"/>
      </w:pPr>
      <w:rPr>
        <w:rFonts w:ascii="Wingdings" w:hAnsi="Wingdings" w:hint="default"/>
      </w:rPr>
    </w:lvl>
    <w:lvl w:ilvl="3" w:tplc="042A0001" w:tentative="1">
      <w:start w:val="1"/>
      <w:numFmt w:val="bullet"/>
      <w:lvlText w:val=""/>
      <w:lvlJc w:val="left"/>
      <w:pPr>
        <w:ind w:left="6120" w:hanging="360"/>
      </w:pPr>
      <w:rPr>
        <w:rFonts w:ascii="Symbol" w:hAnsi="Symbol" w:hint="default"/>
      </w:rPr>
    </w:lvl>
    <w:lvl w:ilvl="4" w:tplc="042A0003" w:tentative="1">
      <w:start w:val="1"/>
      <w:numFmt w:val="bullet"/>
      <w:lvlText w:val="o"/>
      <w:lvlJc w:val="left"/>
      <w:pPr>
        <w:ind w:left="6840" w:hanging="360"/>
      </w:pPr>
      <w:rPr>
        <w:rFonts w:ascii="Courier New" w:hAnsi="Courier New" w:cs="Courier New" w:hint="default"/>
      </w:rPr>
    </w:lvl>
    <w:lvl w:ilvl="5" w:tplc="042A0005" w:tentative="1">
      <w:start w:val="1"/>
      <w:numFmt w:val="bullet"/>
      <w:lvlText w:val=""/>
      <w:lvlJc w:val="left"/>
      <w:pPr>
        <w:ind w:left="7560" w:hanging="360"/>
      </w:pPr>
      <w:rPr>
        <w:rFonts w:ascii="Wingdings" w:hAnsi="Wingdings" w:hint="default"/>
      </w:rPr>
    </w:lvl>
    <w:lvl w:ilvl="6" w:tplc="042A0001" w:tentative="1">
      <w:start w:val="1"/>
      <w:numFmt w:val="bullet"/>
      <w:lvlText w:val=""/>
      <w:lvlJc w:val="left"/>
      <w:pPr>
        <w:ind w:left="8280" w:hanging="360"/>
      </w:pPr>
      <w:rPr>
        <w:rFonts w:ascii="Symbol" w:hAnsi="Symbol" w:hint="default"/>
      </w:rPr>
    </w:lvl>
    <w:lvl w:ilvl="7" w:tplc="042A0003" w:tentative="1">
      <w:start w:val="1"/>
      <w:numFmt w:val="bullet"/>
      <w:lvlText w:val="o"/>
      <w:lvlJc w:val="left"/>
      <w:pPr>
        <w:ind w:left="9000" w:hanging="360"/>
      </w:pPr>
      <w:rPr>
        <w:rFonts w:ascii="Courier New" w:hAnsi="Courier New" w:cs="Courier New" w:hint="default"/>
      </w:rPr>
    </w:lvl>
    <w:lvl w:ilvl="8" w:tplc="042A0005" w:tentative="1">
      <w:start w:val="1"/>
      <w:numFmt w:val="bullet"/>
      <w:lvlText w:val=""/>
      <w:lvlJc w:val="left"/>
      <w:pPr>
        <w:ind w:left="9720" w:hanging="360"/>
      </w:pPr>
      <w:rPr>
        <w:rFonts w:ascii="Wingdings" w:hAnsi="Wingdings" w:hint="default"/>
      </w:rPr>
    </w:lvl>
  </w:abstractNum>
  <w:abstractNum w:abstractNumId="7" w15:restartNumberingAfterBreak="0">
    <w:nsid w:val="01C21CBC"/>
    <w:multiLevelType w:val="hybridMultilevel"/>
    <w:tmpl w:val="2E607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A033E5"/>
    <w:multiLevelType w:val="hybridMultilevel"/>
    <w:tmpl w:val="48BCA9E8"/>
    <w:lvl w:ilvl="0" w:tplc="BE0A1F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C30C7E"/>
    <w:multiLevelType w:val="hybridMultilevel"/>
    <w:tmpl w:val="24123E6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05594CA7"/>
    <w:multiLevelType w:val="hybridMultilevel"/>
    <w:tmpl w:val="ADAC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2D0CA9"/>
    <w:multiLevelType w:val="hybridMultilevel"/>
    <w:tmpl w:val="4CE09C3C"/>
    <w:lvl w:ilvl="0" w:tplc="04090005">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2" w15:restartNumberingAfterBreak="0">
    <w:nsid w:val="06825450"/>
    <w:multiLevelType w:val="hybridMultilevel"/>
    <w:tmpl w:val="5BD68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144565"/>
    <w:multiLevelType w:val="hybridMultilevel"/>
    <w:tmpl w:val="BE9C1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19773C"/>
    <w:multiLevelType w:val="hybridMultilevel"/>
    <w:tmpl w:val="3ED8580C"/>
    <w:lvl w:ilvl="0" w:tplc="B7A6D66A">
      <w:start w:val="8"/>
      <w:numFmt w:val="bullet"/>
      <w:lvlText w:val=""/>
      <w:lvlJc w:val="left"/>
      <w:pPr>
        <w:ind w:left="3240" w:hanging="360"/>
      </w:pPr>
      <w:rPr>
        <w:rFonts w:ascii="Wingdings" w:eastAsia="Calibri" w:hAnsi="Wingdings"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5" w15:restartNumberingAfterBreak="0">
    <w:nsid w:val="07370B8E"/>
    <w:multiLevelType w:val="hybridMultilevel"/>
    <w:tmpl w:val="FB5EECCE"/>
    <w:lvl w:ilvl="0" w:tplc="042A000B">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6" w15:restartNumberingAfterBreak="0">
    <w:nsid w:val="07434636"/>
    <w:multiLevelType w:val="hybridMultilevel"/>
    <w:tmpl w:val="83F6096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08F4267C"/>
    <w:multiLevelType w:val="hybridMultilevel"/>
    <w:tmpl w:val="2174D93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09BD4925"/>
    <w:multiLevelType w:val="hybridMultilevel"/>
    <w:tmpl w:val="CC14D858"/>
    <w:lvl w:ilvl="0" w:tplc="04090019">
      <w:start w:val="1"/>
      <w:numFmt w:val="lowerLetter"/>
      <w:lvlText w:val="%1."/>
      <w:lvlJc w:val="left"/>
      <w:pPr>
        <w:ind w:left="2160" w:hanging="360"/>
      </w:pPr>
    </w:lvl>
    <w:lvl w:ilvl="1" w:tplc="04090005">
      <w:start w:val="1"/>
      <w:numFmt w:val="bullet"/>
      <w:lvlText w:val=""/>
      <w:lvlJc w:val="left"/>
      <w:pPr>
        <w:ind w:left="2880" w:hanging="360"/>
      </w:pPr>
      <w:rPr>
        <w:rFonts w:ascii="Wingdings" w:hAnsi="Wingdings" w:hint="default"/>
      </w:rPr>
    </w:lvl>
    <w:lvl w:ilvl="2" w:tplc="042A001B">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9" w15:restartNumberingAfterBreak="0">
    <w:nsid w:val="0B683DA1"/>
    <w:multiLevelType w:val="hybridMultilevel"/>
    <w:tmpl w:val="151E8AB0"/>
    <w:lvl w:ilvl="0" w:tplc="26388A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C8310B"/>
    <w:multiLevelType w:val="hybridMultilevel"/>
    <w:tmpl w:val="7BF6227C"/>
    <w:lvl w:ilvl="0" w:tplc="8D36E72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0DA46C81"/>
    <w:multiLevelType w:val="hybridMultilevel"/>
    <w:tmpl w:val="C024B914"/>
    <w:lvl w:ilvl="0" w:tplc="042A0001">
      <w:start w:val="1"/>
      <w:numFmt w:val="bullet"/>
      <w:lvlText w:val=""/>
      <w:lvlJc w:val="left"/>
      <w:pPr>
        <w:ind w:left="2880" w:hanging="360"/>
      </w:pPr>
      <w:rPr>
        <w:rFonts w:ascii="Symbol" w:hAnsi="Symbol"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2" w15:restartNumberingAfterBreak="0">
    <w:nsid w:val="0DCF7765"/>
    <w:multiLevelType w:val="hybridMultilevel"/>
    <w:tmpl w:val="54D02550"/>
    <w:lvl w:ilvl="0" w:tplc="5598F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DFE6D65"/>
    <w:multiLevelType w:val="hybridMultilevel"/>
    <w:tmpl w:val="A45E420C"/>
    <w:lvl w:ilvl="0" w:tplc="83F25F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0E0D450B"/>
    <w:multiLevelType w:val="hybridMultilevel"/>
    <w:tmpl w:val="F4CE220A"/>
    <w:lvl w:ilvl="0" w:tplc="26388A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625E94"/>
    <w:multiLevelType w:val="hybridMultilevel"/>
    <w:tmpl w:val="49966710"/>
    <w:lvl w:ilvl="0" w:tplc="042A000B">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6" w15:restartNumberingAfterBreak="0">
    <w:nsid w:val="0FFB468F"/>
    <w:multiLevelType w:val="hybridMultilevel"/>
    <w:tmpl w:val="3A38C974"/>
    <w:lvl w:ilvl="0" w:tplc="04090013">
      <w:start w:val="1"/>
      <w:numFmt w:val="upperRoman"/>
      <w:lvlText w:val="%1."/>
      <w:lvlJc w:val="right"/>
      <w:pPr>
        <w:ind w:left="720" w:hanging="360"/>
      </w:pPr>
    </w:lvl>
    <w:lvl w:ilvl="1" w:tplc="04090019">
      <w:start w:val="1"/>
      <w:numFmt w:val="lowerLetter"/>
      <w:lvlText w:val="%2."/>
      <w:lvlJc w:val="left"/>
      <w:pPr>
        <w:ind w:left="720" w:hanging="360"/>
      </w:pPr>
    </w:lvl>
    <w:lvl w:ilvl="2" w:tplc="0409001B">
      <w:start w:val="1"/>
      <w:numFmt w:val="lowerRoman"/>
      <w:lvlText w:val="%3."/>
      <w:lvlJc w:val="right"/>
      <w:pPr>
        <w:ind w:left="900" w:hanging="180"/>
      </w:pPr>
    </w:lvl>
    <w:lvl w:ilvl="3" w:tplc="0409000B">
      <w:start w:val="1"/>
      <w:numFmt w:val="bullet"/>
      <w:lvlText w:val=""/>
      <w:lvlJc w:val="left"/>
      <w:pPr>
        <w:ind w:left="1260" w:hanging="360"/>
      </w:pPr>
      <w:rPr>
        <w:rFonts w:ascii="Wingdings" w:hAnsi="Wingdings" w:hint="default"/>
      </w:rPr>
    </w:lvl>
    <w:lvl w:ilvl="4" w:tplc="042A0001">
      <w:start w:val="1"/>
      <w:numFmt w:val="bullet"/>
      <w:lvlText w:val=""/>
      <w:lvlJc w:val="left"/>
      <w:pPr>
        <w:ind w:left="1170" w:hanging="360"/>
      </w:pPr>
      <w:rPr>
        <w:rFonts w:ascii="Symbol" w:hAnsi="Symbol" w:hint="default"/>
      </w:rPr>
    </w:lvl>
    <w:lvl w:ilvl="5" w:tplc="04090001">
      <w:start w:val="1"/>
      <w:numFmt w:val="bullet"/>
      <w:lvlText w:val=""/>
      <w:lvlJc w:val="left"/>
      <w:pPr>
        <w:ind w:left="1350" w:hanging="180"/>
      </w:pPr>
      <w:rPr>
        <w:rFonts w:ascii="Symbol" w:hAnsi="Symbol" w:hint="default"/>
      </w:rPr>
    </w:lvl>
    <w:lvl w:ilvl="6" w:tplc="04090003">
      <w:start w:val="1"/>
      <w:numFmt w:val="bullet"/>
      <w:lvlText w:val="o"/>
      <w:lvlJc w:val="left"/>
      <w:pPr>
        <w:ind w:left="1710" w:hanging="360"/>
      </w:pPr>
      <w:rPr>
        <w:rFonts w:ascii="Courier New" w:hAnsi="Courier New" w:cs="Courier New"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1F921B5"/>
    <w:multiLevelType w:val="hybridMultilevel"/>
    <w:tmpl w:val="56AA10B0"/>
    <w:lvl w:ilvl="0" w:tplc="44F03B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3D0559D"/>
    <w:multiLevelType w:val="hybridMultilevel"/>
    <w:tmpl w:val="4614F86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13F5632C"/>
    <w:multiLevelType w:val="hybridMultilevel"/>
    <w:tmpl w:val="07E67C32"/>
    <w:lvl w:ilvl="0" w:tplc="DE5C1E98">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4367CD0"/>
    <w:multiLevelType w:val="hybridMultilevel"/>
    <w:tmpl w:val="78FE087E"/>
    <w:lvl w:ilvl="0" w:tplc="19A4183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46E67ED"/>
    <w:multiLevelType w:val="hybridMultilevel"/>
    <w:tmpl w:val="8A6CFA46"/>
    <w:lvl w:ilvl="0" w:tplc="4A062F4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48573E9"/>
    <w:multiLevelType w:val="hybridMultilevel"/>
    <w:tmpl w:val="E6AE2BF6"/>
    <w:lvl w:ilvl="0" w:tplc="04090019">
      <w:start w:val="1"/>
      <w:numFmt w:val="lowerLetter"/>
      <w:lvlText w:val="%1."/>
      <w:lvlJc w:val="left"/>
      <w:pPr>
        <w:ind w:left="1800" w:hanging="360"/>
      </w:pPr>
    </w:lvl>
    <w:lvl w:ilvl="1" w:tplc="042A0019">
      <w:start w:val="1"/>
      <w:numFmt w:val="lowerLetter"/>
      <w:lvlText w:val="%2."/>
      <w:lvlJc w:val="left"/>
      <w:pPr>
        <w:ind w:left="2520" w:hanging="360"/>
      </w:pPr>
    </w:lvl>
    <w:lvl w:ilvl="2" w:tplc="042A001B">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3" w15:restartNumberingAfterBreak="0">
    <w:nsid w:val="14BA4719"/>
    <w:multiLevelType w:val="hybridMultilevel"/>
    <w:tmpl w:val="94B42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568732E"/>
    <w:multiLevelType w:val="hybridMultilevel"/>
    <w:tmpl w:val="EE1C5A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15C30342"/>
    <w:multiLevelType w:val="hybridMultilevel"/>
    <w:tmpl w:val="3BCEB78A"/>
    <w:lvl w:ilvl="0" w:tplc="B240B6C0">
      <w:start w:val="1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681C1C"/>
    <w:multiLevelType w:val="hybridMultilevel"/>
    <w:tmpl w:val="4E00A57A"/>
    <w:lvl w:ilvl="0" w:tplc="8D36E72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182571BC"/>
    <w:multiLevelType w:val="hybridMultilevel"/>
    <w:tmpl w:val="354C368A"/>
    <w:lvl w:ilvl="0" w:tplc="7DEA0C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D13071"/>
    <w:multiLevelType w:val="hybridMultilevel"/>
    <w:tmpl w:val="2C0AEF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9517116"/>
    <w:multiLevelType w:val="hybridMultilevel"/>
    <w:tmpl w:val="88385F70"/>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42C289BA">
      <w:start w:val="2"/>
      <w:numFmt w:val="bullet"/>
      <w:lvlText w:val="-"/>
      <w:lvlJc w:val="left"/>
      <w:pPr>
        <w:ind w:left="360" w:hanging="360"/>
      </w:pPr>
      <w:rPr>
        <w:rFonts w:ascii="Arial" w:eastAsiaTheme="minorHAnsi" w:hAnsi="Arial" w:cs="Aria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19E40676"/>
    <w:multiLevelType w:val="hybridMultilevel"/>
    <w:tmpl w:val="87FEB5AC"/>
    <w:lvl w:ilvl="0" w:tplc="E74CFFA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FF022E"/>
    <w:multiLevelType w:val="hybridMultilevel"/>
    <w:tmpl w:val="8350133E"/>
    <w:lvl w:ilvl="0" w:tplc="DE5C1E98">
      <w:start w:val="1"/>
      <w:numFmt w:val="bullet"/>
      <w:lvlText w:val="-"/>
      <w:lvlJc w:val="left"/>
      <w:pPr>
        <w:ind w:left="1440" w:hanging="360"/>
      </w:pPr>
      <w:rPr>
        <w:rFonts w:ascii="Arial" w:eastAsiaTheme="minorHAnsi" w:hAnsi="Arial" w:cs="Arial" w:hint="default"/>
      </w:rPr>
    </w:lvl>
    <w:lvl w:ilvl="1" w:tplc="DE5C1E98">
      <w:start w:val="1"/>
      <w:numFmt w:val="bullet"/>
      <w:lvlText w:val="-"/>
      <w:lvlJc w:val="left"/>
      <w:pPr>
        <w:ind w:left="2160" w:hanging="360"/>
      </w:pPr>
      <w:rPr>
        <w:rFonts w:ascii="Arial" w:eastAsiaTheme="minorHAnsi"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AD51641"/>
    <w:multiLevelType w:val="multilevel"/>
    <w:tmpl w:val="F63C04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1ADA412C"/>
    <w:multiLevelType w:val="hybridMultilevel"/>
    <w:tmpl w:val="0980C3D2"/>
    <w:lvl w:ilvl="0" w:tplc="042A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C744990"/>
    <w:multiLevelType w:val="hybridMultilevel"/>
    <w:tmpl w:val="CB5C2D70"/>
    <w:lvl w:ilvl="0" w:tplc="042A0001">
      <w:start w:val="1"/>
      <w:numFmt w:val="bullet"/>
      <w:lvlText w:val=""/>
      <w:lvlJc w:val="left"/>
      <w:pPr>
        <w:ind w:left="2880" w:hanging="360"/>
      </w:pPr>
      <w:rPr>
        <w:rFonts w:ascii="Symbol" w:hAnsi="Symbol"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5" w15:restartNumberingAfterBreak="0">
    <w:nsid w:val="1D4B0B6E"/>
    <w:multiLevelType w:val="hybridMultilevel"/>
    <w:tmpl w:val="484C0616"/>
    <w:lvl w:ilvl="0" w:tplc="DE5C1E98">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E2B1F8D"/>
    <w:multiLevelType w:val="hybridMultilevel"/>
    <w:tmpl w:val="13F4BADC"/>
    <w:lvl w:ilvl="0" w:tplc="042A0001">
      <w:start w:val="1"/>
      <w:numFmt w:val="bullet"/>
      <w:lvlText w:val=""/>
      <w:lvlJc w:val="left"/>
      <w:pPr>
        <w:ind w:left="2880" w:hanging="360"/>
      </w:pPr>
      <w:rPr>
        <w:rFonts w:ascii="Symbol" w:hAnsi="Symbol"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7" w15:restartNumberingAfterBreak="0">
    <w:nsid w:val="1E61155E"/>
    <w:multiLevelType w:val="hybridMultilevel"/>
    <w:tmpl w:val="E20803C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1FCF0A00"/>
    <w:multiLevelType w:val="multilevel"/>
    <w:tmpl w:val="29B2FAD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9" w15:restartNumberingAfterBreak="0">
    <w:nsid w:val="20256E52"/>
    <w:multiLevelType w:val="hybridMultilevel"/>
    <w:tmpl w:val="032ABE72"/>
    <w:lvl w:ilvl="0" w:tplc="042A0001">
      <w:start w:val="1"/>
      <w:numFmt w:val="bullet"/>
      <w:lvlText w:val=""/>
      <w:lvlJc w:val="left"/>
      <w:pPr>
        <w:ind w:left="2880" w:hanging="360"/>
      </w:pPr>
      <w:rPr>
        <w:rFonts w:ascii="Symbol" w:hAnsi="Symbol" w:hint="default"/>
      </w:rPr>
    </w:lvl>
    <w:lvl w:ilvl="1" w:tplc="042A0003">
      <w:start w:val="1"/>
      <w:numFmt w:val="bullet"/>
      <w:lvlText w:val="o"/>
      <w:lvlJc w:val="left"/>
      <w:pPr>
        <w:ind w:left="3600" w:hanging="360"/>
      </w:pPr>
      <w:rPr>
        <w:rFonts w:ascii="Courier New" w:hAnsi="Courier New" w:cs="Courier New" w:hint="default"/>
      </w:rPr>
    </w:lvl>
    <w:lvl w:ilvl="2" w:tplc="042A0005">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0" w15:restartNumberingAfterBreak="0">
    <w:nsid w:val="20C54EB2"/>
    <w:multiLevelType w:val="hybridMultilevel"/>
    <w:tmpl w:val="BF2A31A4"/>
    <w:lvl w:ilvl="0" w:tplc="04090013">
      <w:start w:val="1"/>
      <w:numFmt w:val="upperRoman"/>
      <w:lvlText w:val="%1."/>
      <w:lvlJc w:val="right"/>
      <w:pPr>
        <w:ind w:left="720" w:hanging="360"/>
      </w:pPr>
      <w:rPr>
        <w:rFonts w:hint="default"/>
        <w:b/>
        <w:i w:val="0"/>
        <w:sz w:val="26"/>
      </w:rPr>
    </w:lvl>
    <w:lvl w:ilvl="1" w:tplc="0409000F">
      <w:start w:val="1"/>
      <w:numFmt w:val="decimal"/>
      <w:lvlText w:val="%2."/>
      <w:lvlJc w:val="left"/>
      <w:pPr>
        <w:ind w:left="1440" w:hanging="360"/>
      </w:pPr>
    </w:lvl>
    <w:lvl w:ilvl="2" w:tplc="04090005">
      <w:start w:val="1"/>
      <w:numFmt w:val="bullet"/>
      <w:lvlText w:val=""/>
      <w:lvlJc w:val="left"/>
      <w:pPr>
        <w:ind w:left="2160" w:hanging="180"/>
      </w:pPr>
      <w:rPr>
        <w:rFonts w:ascii="Wingdings" w:hAnsi="Wingdings" w:hint="default"/>
      </w:rPr>
    </w:lvl>
    <w:lvl w:ilvl="3" w:tplc="EA6A6BD0">
      <w:numFmt w:val="bullet"/>
      <w:lvlText w:val="-"/>
      <w:lvlJc w:val="left"/>
      <w:pPr>
        <w:ind w:left="2880" w:hanging="360"/>
      </w:pPr>
      <w:rPr>
        <w:rFonts w:ascii="Times New Roman" w:eastAsiaTheme="minorHAnsi" w:hAnsi="Times New Roman" w:cs="Times New Roman" w:hint="default"/>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20DA0B67"/>
    <w:multiLevelType w:val="hybridMultilevel"/>
    <w:tmpl w:val="BAEA3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12376DF"/>
    <w:multiLevelType w:val="hybridMultilevel"/>
    <w:tmpl w:val="ACD883C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21B0133B"/>
    <w:multiLevelType w:val="hybridMultilevel"/>
    <w:tmpl w:val="DAAEEE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22722F3E"/>
    <w:multiLevelType w:val="hybridMultilevel"/>
    <w:tmpl w:val="F880D9F0"/>
    <w:lvl w:ilvl="0" w:tplc="452030EC">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26902BB9"/>
    <w:multiLevelType w:val="hybridMultilevel"/>
    <w:tmpl w:val="1C9ABBC0"/>
    <w:lvl w:ilvl="0" w:tplc="8D36E72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28475FF6"/>
    <w:multiLevelType w:val="multilevel"/>
    <w:tmpl w:val="A6F4709E"/>
    <w:lvl w:ilvl="0">
      <w:start w:val="1"/>
      <w:numFmt w:val="decimal"/>
      <w:lvlText w:val="%1."/>
      <w:lvlJc w:val="left"/>
      <w:pPr>
        <w:ind w:left="720" w:hanging="360"/>
      </w:pPr>
      <w:rPr>
        <w:rFonts w:hint="default"/>
        <w:b w:val="0"/>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28A32ADA"/>
    <w:multiLevelType w:val="hybridMultilevel"/>
    <w:tmpl w:val="22047B38"/>
    <w:lvl w:ilvl="0" w:tplc="B3706BF8">
      <w:start w:val="1"/>
      <w:numFmt w:val="bullet"/>
      <w:lvlText w:val=""/>
      <w:lvlJc w:val="left"/>
      <w:pPr>
        <w:tabs>
          <w:tab w:val="num" w:pos="216"/>
        </w:tabs>
        <w:ind w:left="0" w:firstLine="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8" w15:restartNumberingAfterBreak="0">
    <w:nsid w:val="290134AA"/>
    <w:multiLevelType w:val="hybridMultilevel"/>
    <w:tmpl w:val="37B0A2E6"/>
    <w:lvl w:ilvl="0" w:tplc="04090019">
      <w:start w:val="1"/>
      <w:numFmt w:val="lowerLetter"/>
      <w:lvlText w:val="%1."/>
      <w:lvlJc w:val="left"/>
      <w:pPr>
        <w:ind w:left="1800" w:hanging="360"/>
      </w:pPr>
    </w:lvl>
    <w:lvl w:ilvl="1" w:tplc="04090005">
      <w:start w:val="1"/>
      <w:numFmt w:val="bullet"/>
      <w:lvlText w:val=""/>
      <w:lvlJc w:val="left"/>
      <w:pPr>
        <w:ind w:left="2520" w:hanging="360"/>
      </w:pPr>
      <w:rPr>
        <w:rFonts w:ascii="Wingdings" w:hAnsi="Wingdings" w:hint="default"/>
      </w:r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59" w15:restartNumberingAfterBreak="0">
    <w:nsid w:val="29130653"/>
    <w:multiLevelType w:val="hybridMultilevel"/>
    <w:tmpl w:val="68C842E4"/>
    <w:lvl w:ilvl="0" w:tplc="9E06E1C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9AD04C2"/>
    <w:multiLevelType w:val="hybridMultilevel"/>
    <w:tmpl w:val="2220B0CE"/>
    <w:lvl w:ilvl="0" w:tplc="58C297E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A67613D"/>
    <w:multiLevelType w:val="hybridMultilevel"/>
    <w:tmpl w:val="4E8A7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AE671BD"/>
    <w:multiLevelType w:val="hybridMultilevel"/>
    <w:tmpl w:val="7916BE46"/>
    <w:lvl w:ilvl="0" w:tplc="042A000B">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63" w15:restartNumberingAfterBreak="0">
    <w:nsid w:val="2C7536F5"/>
    <w:multiLevelType w:val="hybridMultilevel"/>
    <w:tmpl w:val="FCEED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10E1B1F"/>
    <w:multiLevelType w:val="hybridMultilevel"/>
    <w:tmpl w:val="4EF4360C"/>
    <w:lvl w:ilvl="0" w:tplc="8D36E72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1E66EC3"/>
    <w:multiLevelType w:val="hybridMultilevel"/>
    <w:tmpl w:val="6478D4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308078D"/>
    <w:multiLevelType w:val="hybridMultilevel"/>
    <w:tmpl w:val="9C980F64"/>
    <w:lvl w:ilvl="0" w:tplc="672ECF0A">
      <w:start w:val="1"/>
      <w:numFmt w:val="bullet"/>
      <w:lvlText w:val="§"/>
      <w:lvlJc w:val="left"/>
      <w:pPr>
        <w:ind w:left="2880" w:hanging="360"/>
      </w:pPr>
      <w:rPr>
        <w:rFonts w:ascii="Wingdings" w:eastAsia="Wingdings" w:hAnsi="Wingdings"/>
        <w:w w:val="100"/>
        <w:sz w:val="20"/>
        <w:szCs w:val="20"/>
        <w:shd w:val="clear" w:color="auto" w:fill="auto"/>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67" w15:restartNumberingAfterBreak="0">
    <w:nsid w:val="337A0641"/>
    <w:multiLevelType w:val="hybridMultilevel"/>
    <w:tmpl w:val="20C0DABE"/>
    <w:lvl w:ilvl="0" w:tplc="E74CFFA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3852DF3"/>
    <w:multiLevelType w:val="hybridMultilevel"/>
    <w:tmpl w:val="FC8AEA10"/>
    <w:lvl w:ilvl="0" w:tplc="9E06E1C2">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33BF75D2"/>
    <w:multiLevelType w:val="hybridMultilevel"/>
    <w:tmpl w:val="36C8F8E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4CA7632"/>
    <w:multiLevelType w:val="hybridMultilevel"/>
    <w:tmpl w:val="84285422"/>
    <w:lvl w:ilvl="0" w:tplc="04090005">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71" w15:restartNumberingAfterBreak="0">
    <w:nsid w:val="35860E4E"/>
    <w:multiLevelType w:val="hybridMultilevel"/>
    <w:tmpl w:val="89B2EC3C"/>
    <w:lvl w:ilvl="0" w:tplc="95D46B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A53666"/>
    <w:multiLevelType w:val="hybridMultilevel"/>
    <w:tmpl w:val="638EC836"/>
    <w:lvl w:ilvl="0" w:tplc="72C8FB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576365"/>
    <w:multiLevelType w:val="hybridMultilevel"/>
    <w:tmpl w:val="48A438EE"/>
    <w:lvl w:ilvl="0" w:tplc="079089F0">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372B38EC"/>
    <w:multiLevelType w:val="hybridMultilevel"/>
    <w:tmpl w:val="B7CA723C"/>
    <w:lvl w:ilvl="0" w:tplc="92DEEB0C">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378E0090"/>
    <w:multiLevelType w:val="hybridMultilevel"/>
    <w:tmpl w:val="EA902BF8"/>
    <w:lvl w:ilvl="0" w:tplc="3AA2A25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8845AB8"/>
    <w:multiLevelType w:val="hybridMultilevel"/>
    <w:tmpl w:val="17A0AA5E"/>
    <w:lvl w:ilvl="0" w:tplc="26388A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C0A10D0"/>
    <w:multiLevelType w:val="hybridMultilevel"/>
    <w:tmpl w:val="F4527CE4"/>
    <w:lvl w:ilvl="0" w:tplc="EB14EB5E">
      <w:start w:val="1"/>
      <w:numFmt w:val="bullet"/>
      <w:lvlText w:val="-"/>
      <w:lvlJc w:val="left"/>
      <w:pPr>
        <w:ind w:left="1440" w:hanging="360"/>
      </w:pPr>
      <w:rPr>
        <w:rFonts w:ascii="Arial" w:eastAsiaTheme="minorHAnsi" w:hAnsi="Arial" w:cs="Arial"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CBF319F"/>
    <w:multiLevelType w:val="hybridMultilevel"/>
    <w:tmpl w:val="DA2092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DA52ED7"/>
    <w:multiLevelType w:val="hybridMultilevel"/>
    <w:tmpl w:val="B04E3D20"/>
    <w:lvl w:ilvl="0" w:tplc="A0A66B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3FC65B86"/>
    <w:multiLevelType w:val="hybridMultilevel"/>
    <w:tmpl w:val="8DC077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10E031B"/>
    <w:multiLevelType w:val="hybridMultilevel"/>
    <w:tmpl w:val="800CC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4152660"/>
    <w:multiLevelType w:val="hybridMultilevel"/>
    <w:tmpl w:val="805CC620"/>
    <w:lvl w:ilvl="0" w:tplc="042A0001">
      <w:start w:val="1"/>
      <w:numFmt w:val="bullet"/>
      <w:lvlText w:val=""/>
      <w:lvlJc w:val="left"/>
      <w:pPr>
        <w:ind w:left="72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04090003">
      <w:start w:val="1"/>
      <w:numFmt w:val="bullet"/>
      <w:lvlText w:val="o"/>
      <w:lvlJc w:val="left"/>
      <w:pPr>
        <w:ind w:left="900" w:hanging="180"/>
      </w:pPr>
      <w:rPr>
        <w:rFonts w:ascii="Courier New" w:hAnsi="Courier New" w:cs="Courier New" w:hint="default"/>
      </w:rPr>
    </w:lvl>
    <w:lvl w:ilvl="3" w:tplc="04090005">
      <w:start w:val="1"/>
      <w:numFmt w:val="bullet"/>
      <w:lvlText w:val=""/>
      <w:lvlJc w:val="left"/>
      <w:pPr>
        <w:ind w:left="135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72E61C1"/>
    <w:multiLevelType w:val="hybridMultilevel"/>
    <w:tmpl w:val="5B202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653CC0"/>
    <w:multiLevelType w:val="hybridMultilevel"/>
    <w:tmpl w:val="982683F4"/>
    <w:lvl w:ilvl="0" w:tplc="26388A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7F12B81"/>
    <w:multiLevelType w:val="hybridMultilevel"/>
    <w:tmpl w:val="60E8FF50"/>
    <w:lvl w:ilvl="0" w:tplc="0409000B">
      <w:start w:val="1"/>
      <w:numFmt w:val="bullet"/>
      <w:lvlText w:val=""/>
      <w:lvlJc w:val="left"/>
      <w:pPr>
        <w:ind w:left="3060" w:hanging="360"/>
      </w:pPr>
      <w:rPr>
        <w:rFonts w:ascii="Wingdings" w:hAnsi="Wingdings" w:hint="default"/>
      </w:rPr>
    </w:lvl>
    <w:lvl w:ilvl="1" w:tplc="04090003">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86" w15:restartNumberingAfterBreak="0">
    <w:nsid w:val="4A6305B4"/>
    <w:multiLevelType w:val="hybridMultilevel"/>
    <w:tmpl w:val="327654CE"/>
    <w:lvl w:ilvl="0" w:tplc="83EEBC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B913353"/>
    <w:multiLevelType w:val="hybridMultilevel"/>
    <w:tmpl w:val="65D878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4BD577EE"/>
    <w:multiLevelType w:val="hybridMultilevel"/>
    <w:tmpl w:val="6F3CB20C"/>
    <w:lvl w:ilvl="0" w:tplc="FA0AE372">
      <w:start w:val="1"/>
      <w:numFmt w:val="bullet"/>
      <w:lvlText w:val=""/>
      <w:lvlJc w:val="left"/>
      <w:pPr>
        <w:ind w:left="1080" w:hanging="360"/>
      </w:pPr>
      <w:rPr>
        <w:rFonts w:ascii="Symbol" w:hAnsi="Symbol" w:hint="default"/>
        <w:color w:val="000000" w:themeColor="text1"/>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9" w15:restartNumberingAfterBreak="0">
    <w:nsid w:val="4D3A5FEB"/>
    <w:multiLevelType w:val="hybridMultilevel"/>
    <w:tmpl w:val="E8B035C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15:restartNumberingAfterBreak="0">
    <w:nsid w:val="4E7528B1"/>
    <w:multiLevelType w:val="hybridMultilevel"/>
    <w:tmpl w:val="A3928E0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1" w15:restartNumberingAfterBreak="0">
    <w:nsid w:val="4E80380D"/>
    <w:multiLevelType w:val="hybridMultilevel"/>
    <w:tmpl w:val="23A0127C"/>
    <w:lvl w:ilvl="0" w:tplc="04090005">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92" w15:restartNumberingAfterBreak="0">
    <w:nsid w:val="4EBE026F"/>
    <w:multiLevelType w:val="hybridMultilevel"/>
    <w:tmpl w:val="00D2E036"/>
    <w:lvl w:ilvl="0" w:tplc="B240B6C0">
      <w:start w:val="1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ED91A66"/>
    <w:multiLevelType w:val="hybridMultilevel"/>
    <w:tmpl w:val="FAF2C228"/>
    <w:lvl w:ilvl="0" w:tplc="FB464364">
      <w:start w:val="1"/>
      <w:numFmt w:val="decimal"/>
      <w:lvlText w:val="%1."/>
      <w:lvlJc w:val="left"/>
      <w:pPr>
        <w:ind w:left="1440" w:hanging="360"/>
      </w:pPr>
      <w:rPr>
        <w:rFonts w:hint="default"/>
        <w:sz w:val="26"/>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4" w15:restartNumberingAfterBreak="0">
    <w:nsid w:val="4FE710F9"/>
    <w:multiLevelType w:val="hybridMultilevel"/>
    <w:tmpl w:val="AEC2D548"/>
    <w:lvl w:ilvl="0" w:tplc="26388A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33858BD"/>
    <w:multiLevelType w:val="multilevel"/>
    <w:tmpl w:val="BAC47CB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6" w15:restartNumberingAfterBreak="0">
    <w:nsid w:val="54574AF2"/>
    <w:multiLevelType w:val="hybridMultilevel"/>
    <w:tmpl w:val="BEFEBBB4"/>
    <w:lvl w:ilvl="0" w:tplc="9A7E66F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59738B0"/>
    <w:multiLevelType w:val="hybridMultilevel"/>
    <w:tmpl w:val="C710266C"/>
    <w:lvl w:ilvl="0" w:tplc="094CE654">
      <w:start w:val="2"/>
      <w:numFmt w:val="bullet"/>
      <w:lvlText w:val="-"/>
      <w:lvlJc w:val="left"/>
      <w:pPr>
        <w:ind w:left="720" w:hanging="360"/>
      </w:pPr>
      <w:rPr>
        <w:rFonts w:ascii="Roboto Condensed" w:eastAsiaTheme="minorHAnsi" w:hAnsi="Roboto Condensed"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5DA6167"/>
    <w:multiLevelType w:val="hybridMultilevel"/>
    <w:tmpl w:val="82A43D76"/>
    <w:lvl w:ilvl="0" w:tplc="04090005">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99" w15:restartNumberingAfterBreak="0">
    <w:nsid w:val="56815C19"/>
    <w:multiLevelType w:val="hybridMultilevel"/>
    <w:tmpl w:val="45403E20"/>
    <w:lvl w:ilvl="0" w:tplc="1C6E2922">
      <w:start w:val="2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7157632"/>
    <w:multiLevelType w:val="hybridMultilevel"/>
    <w:tmpl w:val="286E5610"/>
    <w:lvl w:ilvl="0" w:tplc="C9E4D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910843"/>
    <w:multiLevelType w:val="hybridMultilevel"/>
    <w:tmpl w:val="6B8433E2"/>
    <w:lvl w:ilvl="0" w:tplc="8D36E726">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8D07422"/>
    <w:multiLevelType w:val="hybridMultilevel"/>
    <w:tmpl w:val="2A0EC0C6"/>
    <w:lvl w:ilvl="0" w:tplc="DF149A8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3" w15:restartNumberingAfterBreak="0">
    <w:nsid w:val="5A356199"/>
    <w:multiLevelType w:val="hybridMultilevel"/>
    <w:tmpl w:val="5D641F30"/>
    <w:lvl w:ilvl="0" w:tplc="7DEA0C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5C81171B"/>
    <w:multiLevelType w:val="multilevel"/>
    <w:tmpl w:val="3D5078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5" w15:restartNumberingAfterBreak="0">
    <w:nsid w:val="5E373119"/>
    <w:multiLevelType w:val="hybridMultilevel"/>
    <w:tmpl w:val="2FAA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618E3CED"/>
    <w:multiLevelType w:val="hybridMultilevel"/>
    <w:tmpl w:val="BC14D236"/>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08" w15:restartNumberingAfterBreak="0">
    <w:nsid w:val="63853727"/>
    <w:multiLevelType w:val="hybridMultilevel"/>
    <w:tmpl w:val="007E5880"/>
    <w:lvl w:ilvl="0" w:tplc="042A000B">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9" w15:restartNumberingAfterBreak="0">
    <w:nsid w:val="63A5056C"/>
    <w:multiLevelType w:val="hybridMultilevel"/>
    <w:tmpl w:val="6EB0F6D8"/>
    <w:lvl w:ilvl="0" w:tplc="8D36E72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64A0234D"/>
    <w:multiLevelType w:val="hybridMultilevel"/>
    <w:tmpl w:val="F464321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1" w15:restartNumberingAfterBreak="0">
    <w:nsid w:val="6515253C"/>
    <w:multiLevelType w:val="hybridMultilevel"/>
    <w:tmpl w:val="AC70B3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56B0804"/>
    <w:multiLevelType w:val="hybridMultilevel"/>
    <w:tmpl w:val="E21CE6CC"/>
    <w:lvl w:ilvl="0" w:tplc="7DEA0C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3" w15:restartNumberingAfterBreak="0">
    <w:nsid w:val="65B50AE3"/>
    <w:multiLevelType w:val="hybridMultilevel"/>
    <w:tmpl w:val="CF1E3A50"/>
    <w:lvl w:ilvl="0" w:tplc="042A000B">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4" w15:restartNumberingAfterBreak="0">
    <w:nsid w:val="664E7AC6"/>
    <w:multiLevelType w:val="hybridMultilevel"/>
    <w:tmpl w:val="E64CB8BC"/>
    <w:lvl w:ilvl="0" w:tplc="095098BE">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5" w15:restartNumberingAfterBreak="0">
    <w:nsid w:val="66E65E1C"/>
    <w:multiLevelType w:val="hybridMultilevel"/>
    <w:tmpl w:val="5D249132"/>
    <w:lvl w:ilvl="0" w:tplc="0409000B">
      <w:start w:val="1"/>
      <w:numFmt w:val="bullet"/>
      <w:lvlText w:val=""/>
      <w:lvlJc w:val="left"/>
      <w:pPr>
        <w:ind w:left="1440" w:hanging="360"/>
      </w:pPr>
      <w:rPr>
        <w:rFonts w:ascii="Wingdings" w:hAnsi="Wingding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672952B2"/>
    <w:multiLevelType w:val="hybridMultilevel"/>
    <w:tmpl w:val="C07CE75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68BA0297"/>
    <w:multiLevelType w:val="hybridMultilevel"/>
    <w:tmpl w:val="11009FF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68C770D1"/>
    <w:multiLevelType w:val="hybridMultilevel"/>
    <w:tmpl w:val="D9DEDD8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69C505D6"/>
    <w:multiLevelType w:val="hybridMultilevel"/>
    <w:tmpl w:val="B1BCE866"/>
    <w:lvl w:ilvl="0" w:tplc="042A0019">
      <w:start w:val="1"/>
      <w:numFmt w:val="lowerLetter"/>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20" w15:restartNumberingAfterBreak="0">
    <w:nsid w:val="6B9B72F2"/>
    <w:multiLevelType w:val="hybridMultilevel"/>
    <w:tmpl w:val="19DA45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1" w15:restartNumberingAfterBreak="0">
    <w:nsid w:val="6C013789"/>
    <w:multiLevelType w:val="hybridMultilevel"/>
    <w:tmpl w:val="13EA62C2"/>
    <w:lvl w:ilvl="0" w:tplc="51FCA002">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C107BD8"/>
    <w:multiLevelType w:val="hybridMultilevel"/>
    <w:tmpl w:val="4080C578"/>
    <w:lvl w:ilvl="0" w:tplc="F946A6A2">
      <w:start w:val="1"/>
      <w:numFmt w:val="bullet"/>
      <w:lvlText w:val=""/>
      <w:lvlJc w:val="left"/>
      <w:pPr>
        <w:ind w:left="720" w:hanging="360"/>
      </w:pPr>
      <w:rPr>
        <w:rFonts w:ascii="Wingdings" w:hAnsi="Wingdings" w:hint="default"/>
        <w:color w:val="000000" w:themeColor="text1"/>
      </w:rPr>
    </w:lvl>
    <w:lvl w:ilvl="1" w:tplc="FFE6DE7A">
      <w:start w:val="1"/>
      <w:numFmt w:val="bullet"/>
      <w:lvlText w:val=""/>
      <w:lvlJc w:val="left"/>
      <w:pPr>
        <w:ind w:left="1440" w:hanging="360"/>
      </w:pPr>
      <w:rPr>
        <w:rFonts w:ascii="Symbol" w:hAnsi="Symbol" w:hint="default"/>
        <w:color w:val="000000" w:themeColor="text1"/>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6CAB3A7B"/>
    <w:multiLevelType w:val="hybridMultilevel"/>
    <w:tmpl w:val="00F87ADA"/>
    <w:lvl w:ilvl="0" w:tplc="8D36E726">
      <w:start w:val="1"/>
      <w:numFmt w:val="bullet"/>
      <w:lvlText w:val="-"/>
      <w:lvlJc w:val="left"/>
      <w:pPr>
        <w:ind w:left="1080" w:hanging="360"/>
      </w:pPr>
      <w:rPr>
        <w:rFonts w:ascii="Calibri" w:eastAsiaTheme="minorEastAsia" w:hAnsi="Calibri" w:cstheme="minorBidi" w:hint="default"/>
      </w:rPr>
    </w:lvl>
    <w:lvl w:ilvl="1" w:tplc="8D36E726">
      <w:start w:val="1"/>
      <w:numFmt w:val="bullet"/>
      <w:lvlText w:val="-"/>
      <w:lvlJc w:val="left"/>
      <w:pPr>
        <w:ind w:left="1800" w:hanging="360"/>
      </w:pPr>
      <w:rPr>
        <w:rFonts w:ascii="Calibri" w:eastAsiaTheme="minorEastAsia" w:hAnsi="Calibri" w:cstheme="min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D6A4900"/>
    <w:multiLevelType w:val="hybridMultilevel"/>
    <w:tmpl w:val="722EBF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DA701BC"/>
    <w:multiLevelType w:val="hybridMultilevel"/>
    <w:tmpl w:val="5A70F376"/>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26" w15:restartNumberingAfterBreak="0">
    <w:nsid w:val="6DF81E1E"/>
    <w:multiLevelType w:val="hybridMultilevel"/>
    <w:tmpl w:val="4F96AC1A"/>
    <w:lvl w:ilvl="0" w:tplc="22208284">
      <w:start w:val="1"/>
      <w:numFmt w:val="bullet"/>
      <w:lvlText w:val="-"/>
      <w:lvlJc w:val="left"/>
      <w:pPr>
        <w:ind w:left="720" w:hanging="360"/>
      </w:pPr>
      <w:rPr>
        <w:rFonts w:ascii="Times New Roman" w:eastAsia="Times New Roman" w:hAnsi="Times New Roman"/>
        <w:w w:val="100"/>
        <w:sz w:val="20"/>
        <w:szCs w:val="20"/>
        <w:shd w:val="clear" w:color="auto" w:fil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7384639E"/>
    <w:multiLevelType w:val="hybridMultilevel"/>
    <w:tmpl w:val="51743B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38E5061"/>
    <w:multiLevelType w:val="hybridMultilevel"/>
    <w:tmpl w:val="B950B4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15:restartNumberingAfterBreak="0">
    <w:nsid w:val="73DC1DC5"/>
    <w:multiLevelType w:val="hybridMultilevel"/>
    <w:tmpl w:val="9A30C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5AE5428"/>
    <w:multiLevelType w:val="hybridMultilevel"/>
    <w:tmpl w:val="D0D0371E"/>
    <w:lvl w:ilvl="0" w:tplc="0310B83E">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5CB3AFF"/>
    <w:multiLevelType w:val="hybridMultilevel"/>
    <w:tmpl w:val="9DA081F6"/>
    <w:lvl w:ilvl="0" w:tplc="5E9287D0">
      <w:start w:val="1"/>
      <w:numFmt w:val="decimal"/>
      <w:lvlText w:val="%1."/>
      <w:lvlJc w:val="left"/>
      <w:pPr>
        <w:ind w:left="405" w:hanging="360"/>
      </w:pPr>
      <w:rPr>
        <w:rFonts w:hint="default"/>
        <w:color w:val="FF0000"/>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2" w15:restartNumberingAfterBreak="0">
    <w:nsid w:val="7618451B"/>
    <w:multiLevelType w:val="hybridMultilevel"/>
    <w:tmpl w:val="3AB4694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15:restartNumberingAfterBreak="0">
    <w:nsid w:val="761C6B51"/>
    <w:multiLevelType w:val="hybridMultilevel"/>
    <w:tmpl w:val="A28A3356"/>
    <w:lvl w:ilvl="0" w:tplc="22208284">
      <w:start w:val="1"/>
      <w:numFmt w:val="bullet"/>
      <w:lvlText w:val="-"/>
      <w:lvlJc w:val="left"/>
      <w:pPr>
        <w:ind w:left="1440" w:hanging="360"/>
      </w:pPr>
      <w:rPr>
        <w:rFonts w:ascii="Times New Roman" w:eastAsia="Times New Roman" w:hAnsi="Times New Roman"/>
        <w:w w:val="100"/>
        <w:sz w:val="20"/>
        <w:szCs w:val="20"/>
        <w:shd w:val="clear" w:color="auto" w:fil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4" w15:restartNumberingAfterBreak="0">
    <w:nsid w:val="763D668B"/>
    <w:multiLevelType w:val="hybridMultilevel"/>
    <w:tmpl w:val="138ADF7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5" w15:restartNumberingAfterBreak="0">
    <w:nsid w:val="778D3836"/>
    <w:multiLevelType w:val="hybridMultilevel"/>
    <w:tmpl w:val="3C8E5F88"/>
    <w:lvl w:ilvl="0" w:tplc="26388A5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F13B1F"/>
    <w:multiLevelType w:val="hybridMultilevel"/>
    <w:tmpl w:val="A88697E4"/>
    <w:lvl w:ilvl="0" w:tplc="55D65E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7F95A3E"/>
    <w:multiLevelType w:val="hybridMultilevel"/>
    <w:tmpl w:val="3FAE535E"/>
    <w:lvl w:ilvl="0" w:tplc="49CC820A">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785C30DB"/>
    <w:multiLevelType w:val="hybridMultilevel"/>
    <w:tmpl w:val="CA50F1B0"/>
    <w:lvl w:ilvl="0" w:tplc="04090005">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9" w15:restartNumberingAfterBreak="0">
    <w:nsid w:val="79EE63D6"/>
    <w:multiLevelType w:val="hybridMultilevel"/>
    <w:tmpl w:val="DD5EF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ACC306D"/>
    <w:multiLevelType w:val="hybridMultilevel"/>
    <w:tmpl w:val="FE0834CA"/>
    <w:lvl w:ilvl="0" w:tplc="042A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1" w15:restartNumberingAfterBreak="0">
    <w:nsid w:val="7DA575C6"/>
    <w:multiLevelType w:val="hybridMultilevel"/>
    <w:tmpl w:val="F57894B4"/>
    <w:lvl w:ilvl="0" w:tplc="04090005">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5BB21A9E">
      <w:numFmt w:val="bullet"/>
      <w:lvlText w:val=""/>
      <w:lvlJc w:val="left"/>
      <w:pPr>
        <w:ind w:left="3960" w:hanging="360"/>
      </w:pPr>
      <w:rPr>
        <w:rFonts w:ascii="Wingdings" w:eastAsiaTheme="minorHAnsi" w:hAnsi="Wingdings" w:cstheme="minorBidi"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2" w15:restartNumberingAfterBreak="0">
    <w:nsid w:val="7E776756"/>
    <w:multiLevelType w:val="hybridMultilevel"/>
    <w:tmpl w:val="092C57FC"/>
    <w:lvl w:ilvl="0" w:tplc="950EC3D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3" w15:restartNumberingAfterBreak="0">
    <w:nsid w:val="7F746C1B"/>
    <w:multiLevelType w:val="hybridMultilevel"/>
    <w:tmpl w:val="F01CECCC"/>
    <w:lvl w:ilvl="0" w:tplc="3EE68C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6"/>
  </w:num>
  <w:num w:numId="2">
    <w:abstractNumId w:val="19"/>
  </w:num>
  <w:num w:numId="3">
    <w:abstractNumId w:val="76"/>
  </w:num>
  <w:num w:numId="4">
    <w:abstractNumId w:val="42"/>
  </w:num>
  <w:num w:numId="5">
    <w:abstractNumId w:val="94"/>
  </w:num>
  <w:num w:numId="6">
    <w:abstractNumId w:val="135"/>
  </w:num>
  <w:num w:numId="7">
    <w:abstractNumId w:val="72"/>
  </w:num>
  <w:num w:numId="8">
    <w:abstractNumId w:val="24"/>
  </w:num>
  <w:num w:numId="9">
    <w:abstractNumId w:val="84"/>
  </w:num>
  <w:num w:numId="10">
    <w:abstractNumId w:val="47"/>
  </w:num>
  <w:num w:numId="11">
    <w:abstractNumId w:val="23"/>
  </w:num>
  <w:num w:numId="12">
    <w:abstractNumId w:val="100"/>
  </w:num>
  <w:num w:numId="13">
    <w:abstractNumId w:val="123"/>
  </w:num>
  <w:num w:numId="14">
    <w:abstractNumId w:val="131"/>
  </w:num>
  <w:num w:numId="15">
    <w:abstractNumId w:val="60"/>
  </w:num>
  <w:num w:numId="16">
    <w:abstractNumId w:val="12"/>
  </w:num>
  <w:num w:numId="17">
    <w:abstractNumId w:val="124"/>
  </w:num>
  <w:num w:numId="18">
    <w:abstractNumId w:val="27"/>
  </w:num>
  <w:num w:numId="19">
    <w:abstractNumId w:val="7"/>
  </w:num>
  <w:num w:numId="20">
    <w:abstractNumId w:val="48"/>
  </w:num>
  <w:num w:numId="21">
    <w:abstractNumId w:val="130"/>
  </w:num>
  <w:num w:numId="22">
    <w:abstractNumId w:val="78"/>
  </w:num>
  <w:num w:numId="23">
    <w:abstractNumId w:val="30"/>
  </w:num>
  <w:num w:numId="24">
    <w:abstractNumId w:val="101"/>
  </w:num>
  <w:num w:numId="25">
    <w:abstractNumId w:val="36"/>
  </w:num>
  <w:num w:numId="26">
    <w:abstractNumId w:val="64"/>
  </w:num>
  <w:num w:numId="27">
    <w:abstractNumId w:val="109"/>
  </w:num>
  <w:num w:numId="28">
    <w:abstractNumId w:val="103"/>
  </w:num>
  <w:num w:numId="29">
    <w:abstractNumId w:val="112"/>
  </w:num>
  <w:num w:numId="30">
    <w:abstractNumId w:val="55"/>
  </w:num>
  <w:num w:numId="31">
    <w:abstractNumId w:val="20"/>
  </w:num>
  <w:num w:numId="32">
    <w:abstractNumId w:val="13"/>
  </w:num>
  <w:num w:numId="33">
    <w:abstractNumId w:val="50"/>
  </w:num>
  <w:num w:numId="34">
    <w:abstractNumId w:val="18"/>
  </w:num>
  <w:num w:numId="35">
    <w:abstractNumId w:val="119"/>
  </w:num>
  <w:num w:numId="36">
    <w:abstractNumId w:val="58"/>
  </w:num>
  <w:num w:numId="37">
    <w:abstractNumId w:val="32"/>
  </w:num>
  <w:num w:numId="38">
    <w:abstractNumId w:val="11"/>
  </w:num>
  <w:num w:numId="39">
    <w:abstractNumId w:val="141"/>
  </w:num>
  <w:num w:numId="40">
    <w:abstractNumId w:val="98"/>
  </w:num>
  <w:num w:numId="41">
    <w:abstractNumId w:val="113"/>
  </w:num>
  <w:num w:numId="42">
    <w:abstractNumId w:val="44"/>
  </w:num>
  <w:num w:numId="43">
    <w:abstractNumId w:val="138"/>
  </w:num>
  <w:num w:numId="44">
    <w:abstractNumId w:val="6"/>
  </w:num>
  <w:num w:numId="45">
    <w:abstractNumId w:val="140"/>
  </w:num>
  <w:num w:numId="46">
    <w:abstractNumId w:val="91"/>
  </w:num>
  <w:num w:numId="47">
    <w:abstractNumId w:val="15"/>
  </w:num>
  <w:num w:numId="48">
    <w:abstractNumId w:val="62"/>
  </w:num>
  <w:num w:numId="49">
    <w:abstractNumId w:val="70"/>
  </w:num>
  <w:num w:numId="50">
    <w:abstractNumId w:val="108"/>
  </w:num>
  <w:num w:numId="51">
    <w:abstractNumId w:val="25"/>
  </w:num>
  <w:num w:numId="52">
    <w:abstractNumId w:val="1"/>
  </w:num>
  <w:num w:numId="53">
    <w:abstractNumId w:val="2"/>
  </w:num>
  <w:num w:numId="54">
    <w:abstractNumId w:val="0"/>
  </w:num>
  <w:num w:numId="55">
    <w:abstractNumId w:val="3"/>
  </w:num>
  <w:num w:numId="56">
    <w:abstractNumId w:val="66"/>
  </w:num>
  <w:num w:numId="57">
    <w:abstractNumId w:val="49"/>
  </w:num>
  <w:num w:numId="58">
    <w:abstractNumId w:val="107"/>
  </w:num>
  <w:num w:numId="59">
    <w:abstractNumId w:val="125"/>
  </w:num>
  <w:num w:numId="60">
    <w:abstractNumId w:val="46"/>
  </w:num>
  <w:num w:numId="61">
    <w:abstractNumId w:val="21"/>
  </w:num>
  <w:num w:numId="62">
    <w:abstractNumId w:val="14"/>
  </w:num>
  <w:num w:numId="63">
    <w:abstractNumId w:val="26"/>
  </w:num>
  <w:num w:numId="64">
    <w:abstractNumId w:val="114"/>
  </w:num>
  <w:num w:numId="65">
    <w:abstractNumId w:val="88"/>
  </w:num>
  <w:num w:numId="66">
    <w:abstractNumId w:val="122"/>
  </w:num>
  <w:num w:numId="67">
    <w:abstractNumId w:val="117"/>
  </w:num>
  <w:num w:numId="68">
    <w:abstractNumId w:val="9"/>
  </w:num>
  <w:num w:numId="69">
    <w:abstractNumId w:val="52"/>
  </w:num>
  <w:num w:numId="70">
    <w:abstractNumId w:val="89"/>
  </w:num>
  <w:num w:numId="71">
    <w:abstractNumId w:val="110"/>
  </w:num>
  <w:num w:numId="72">
    <w:abstractNumId w:val="82"/>
  </w:num>
  <w:num w:numId="73">
    <w:abstractNumId w:val="33"/>
  </w:num>
  <w:num w:numId="74">
    <w:abstractNumId w:val="68"/>
  </w:num>
  <w:num w:numId="75">
    <w:abstractNumId w:val="126"/>
  </w:num>
  <w:num w:numId="76">
    <w:abstractNumId w:val="59"/>
  </w:num>
  <w:num w:numId="77">
    <w:abstractNumId w:val="111"/>
  </w:num>
  <w:num w:numId="78">
    <w:abstractNumId w:val="16"/>
  </w:num>
  <w:num w:numId="79">
    <w:abstractNumId w:val="102"/>
  </w:num>
  <w:num w:numId="80">
    <w:abstractNumId w:val="133"/>
  </w:num>
  <w:num w:numId="81">
    <w:abstractNumId w:val="132"/>
  </w:num>
  <w:num w:numId="82">
    <w:abstractNumId w:val="93"/>
  </w:num>
  <w:num w:numId="83">
    <w:abstractNumId w:val="75"/>
  </w:num>
  <w:num w:numId="84">
    <w:abstractNumId w:val="75"/>
    <w:lvlOverride w:ilvl="0">
      <w:startOverride w:val="1"/>
    </w:lvlOverride>
  </w:num>
  <w:num w:numId="85">
    <w:abstractNumId w:val="75"/>
    <w:lvlOverride w:ilvl="0">
      <w:startOverride w:val="1"/>
    </w:lvlOverride>
  </w:num>
  <w:num w:numId="86">
    <w:abstractNumId w:val="86"/>
  </w:num>
  <w:num w:numId="87">
    <w:abstractNumId w:val="83"/>
  </w:num>
  <w:num w:numId="88">
    <w:abstractNumId w:val="97"/>
  </w:num>
  <w:num w:numId="89">
    <w:abstractNumId w:val="104"/>
  </w:num>
  <w:num w:numId="90">
    <w:abstractNumId w:val="95"/>
  </w:num>
  <w:num w:numId="91">
    <w:abstractNumId w:val="43"/>
  </w:num>
  <w:num w:numId="92">
    <w:abstractNumId w:val="81"/>
  </w:num>
  <w:num w:numId="93">
    <w:abstractNumId w:val="34"/>
  </w:num>
  <w:num w:numId="94">
    <w:abstractNumId w:val="28"/>
  </w:num>
  <w:num w:numId="95">
    <w:abstractNumId w:val="17"/>
  </w:num>
  <w:num w:numId="96">
    <w:abstractNumId w:val="129"/>
  </w:num>
  <w:num w:numId="97">
    <w:abstractNumId w:val="56"/>
  </w:num>
  <w:num w:numId="98">
    <w:abstractNumId w:val="136"/>
  </w:num>
  <w:num w:numId="99">
    <w:abstractNumId w:val="74"/>
  </w:num>
  <w:num w:numId="100">
    <w:abstractNumId w:val="79"/>
  </w:num>
  <w:num w:numId="101">
    <w:abstractNumId w:val="22"/>
  </w:num>
  <w:num w:numId="102">
    <w:abstractNumId w:val="121"/>
  </w:num>
  <w:num w:numId="103">
    <w:abstractNumId w:val="77"/>
  </w:num>
  <w:num w:numId="104">
    <w:abstractNumId w:val="127"/>
  </w:num>
  <w:num w:numId="105">
    <w:abstractNumId w:val="96"/>
  </w:num>
  <w:num w:numId="106">
    <w:abstractNumId w:val="105"/>
  </w:num>
  <w:num w:numId="107">
    <w:abstractNumId w:val="139"/>
  </w:num>
  <w:num w:numId="108">
    <w:abstractNumId w:val="137"/>
  </w:num>
  <w:num w:numId="109">
    <w:abstractNumId w:val="45"/>
  </w:num>
  <w:num w:numId="110">
    <w:abstractNumId w:val="41"/>
  </w:num>
  <w:num w:numId="111">
    <w:abstractNumId w:val="53"/>
  </w:num>
  <w:num w:numId="112">
    <w:abstractNumId w:val="87"/>
  </w:num>
  <w:num w:numId="113">
    <w:abstractNumId w:val="8"/>
  </w:num>
  <w:num w:numId="114">
    <w:abstractNumId w:val="29"/>
  </w:num>
  <w:num w:numId="115">
    <w:abstractNumId w:val="120"/>
  </w:num>
  <w:num w:numId="116">
    <w:abstractNumId w:val="5"/>
  </w:num>
  <w:num w:numId="117">
    <w:abstractNumId w:val="63"/>
  </w:num>
  <w:num w:numId="118">
    <w:abstractNumId w:val="99"/>
  </w:num>
  <w:num w:numId="119">
    <w:abstractNumId w:val="69"/>
  </w:num>
  <w:num w:numId="120">
    <w:abstractNumId w:val="128"/>
  </w:num>
  <w:num w:numId="121">
    <w:abstractNumId w:val="80"/>
  </w:num>
  <w:num w:numId="122">
    <w:abstractNumId w:val="38"/>
  </w:num>
  <w:num w:numId="123">
    <w:abstractNumId w:val="57"/>
  </w:num>
  <w:num w:numId="124">
    <w:abstractNumId w:val="73"/>
  </w:num>
  <w:num w:numId="125">
    <w:abstractNumId w:val="51"/>
  </w:num>
  <w:num w:numId="126">
    <w:abstractNumId w:val="37"/>
  </w:num>
  <w:num w:numId="127">
    <w:abstractNumId w:val="4"/>
  </w:num>
  <w:num w:numId="128">
    <w:abstractNumId w:val="31"/>
  </w:num>
  <w:num w:numId="129">
    <w:abstractNumId w:val="143"/>
  </w:num>
  <w:num w:numId="130">
    <w:abstractNumId w:val="115"/>
  </w:num>
  <w:num w:numId="131">
    <w:abstractNumId w:val="116"/>
  </w:num>
  <w:num w:numId="132">
    <w:abstractNumId w:val="118"/>
  </w:num>
  <w:num w:numId="133">
    <w:abstractNumId w:val="90"/>
  </w:num>
  <w:num w:numId="134">
    <w:abstractNumId w:val="54"/>
  </w:num>
  <w:num w:numId="135">
    <w:abstractNumId w:val="39"/>
  </w:num>
  <w:num w:numId="136">
    <w:abstractNumId w:val="85"/>
  </w:num>
  <w:num w:numId="137">
    <w:abstractNumId w:val="71"/>
  </w:num>
  <w:num w:numId="138">
    <w:abstractNumId w:val="65"/>
  </w:num>
  <w:num w:numId="139">
    <w:abstractNumId w:val="142"/>
  </w:num>
  <w:num w:numId="140">
    <w:abstractNumId w:val="134"/>
  </w:num>
  <w:num w:numId="141">
    <w:abstractNumId w:val="61"/>
  </w:num>
  <w:num w:numId="142">
    <w:abstractNumId w:val="10"/>
  </w:num>
  <w:num w:numId="143">
    <w:abstractNumId w:val="40"/>
  </w:num>
  <w:num w:numId="144">
    <w:abstractNumId w:val="67"/>
  </w:num>
  <w:num w:numId="145">
    <w:abstractNumId w:val="35"/>
  </w:num>
  <w:num w:numId="146">
    <w:abstractNumId w:val="92"/>
  </w:num>
  <w:numIdMacAtCleanup w:val="14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hương Võ Hoài">
    <w15:presenceInfo w15:providerId="Windows Live" w15:userId="96e9e2f6db37fe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6831"/>
    <w:rsid w:val="00010FAA"/>
    <w:rsid w:val="00011370"/>
    <w:rsid w:val="000154B1"/>
    <w:rsid w:val="00023CB3"/>
    <w:rsid w:val="00026D5D"/>
    <w:rsid w:val="0004180B"/>
    <w:rsid w:val="000430D5"/>
    <w:rsid w:val="00052CAC"/>
    <w:rsid w:val="000544F8"/>
    <w:rsid w:val="0005475D"/>
    <w:rsid w:val="00055007"/>
    <w:rsid w:val="00060FE3"/>
    <w:rsid w:val="00064B78"/>
    <w:rsid w:val="000925DB"/>
    <w:rsid w:val="00092675"/>
    <w:rsid w:val="000A79D2"/>
    <w:rsid w:val="000B33FB"/>
    <w:rsid w:val="000D1BA3"/>
    <w:rsid w:val="000D3925"/>
    <w:rsid w:val="000E00E0"/>
    <w:rsid w:val="000E1AE6"/>
    <w:rsid w:val="00105600"/>
    <w:rsid w:val="00105F56"/>
    <w:rsid w:val="001105F6"/>
    <w:rsid w:val="00113B40"/>
    <w:rsid w:val="00123176"/>
    <w:rsid w:val="00126A4E"/>
    <w:rsid w:val="00127728"/>
    <w:rsid w:val="00142A97"/>
    <w:rsid w:val="0016785C"/>
    <w:rsid w:val="00191FE2"/>
    <w:rsid w:val="001A15C8"/>
    <w:rsid w:val="001A3302"/>
    <w:rsid w:val="001A5348"/>
    <w:rsid w:val="001B3276"/>
    <w:rsid w:val="001C6314"/>
    <w:rsid w:val="001E2D8D"/>
    <w:rsid w:val="001F247C"/>
    <w:rsid w:val="001F2B32"/>
    <w:rsid w:val="001F35C7"/>
    <w:rsid w:val="001F7810"/>
    <w:rsid w:val="002066B2"/>
    <w:rsid w:val="002219BF"/>
    <w:rsid w:val="002628E6"/>
    <w:rsid w:val="0026409F"/>
    <w:rsid w:val="0026531B"/>
    <w:rsid w:val="002713FF"/>
    <w:rsid w:val="002833B6"/>
    <w:rsid w:val="002A0735"/>
    <w:rsid w:val="002B4594"/>
    <w:rsid w:val="002B6D31"/>
    <w:rsid w:val="002C4C76"/>
    <w:rsid w:val="002D0820"/>
    <w:rsid w:val="002D42DB"/>
    <w:rsid w:val="002D6F8C"/>
    <w:rsid w:val="002E3735"/>
    <w:rsid w:val="002E7F61"/>
    <w:rsid w:val="002F0B1D"/>
    <w:rsid w:val="002F7EE9"/>
    <w:rsid w:val="0032016D"/>
    <w:rsid w:val="0032307A"/>
    <w:rsid w:val="00343962"/>
    <w:rsid w:val="00352C41"/>
    <w:rsid w:val="00366AC3"/>
    <w:rsid w:val="00386D4C"/>
    <w:rsid w:val="003B3D13"/>
    <w:rsid w:val="003B5600"/>
    <w:rsid w:val="003C0951"/>
    <w:rsid w:val="003D1150"/>
    <w:rsid w:val="003D16CC"/>
    <w:rsid w:val="003E0613"/>
    <w:rsid w:val="003E5745"/>
    <w:rsid w:val="003E7841"/>
    <w:rsid w:val="003E7F6E"/>
    <w:rsid w:val="003F0426"/>
    <w:rsid w:val="003F76F7"/>
    <w:rsid w:val="00416813"/>
    <w:rsid w:val="00420D61"/>
    <w:rsid w:val="00423740"/>
    <w:rsid w:val="004248A4"/>
    <w:rsid w:val="00430989"/>
    <w:rsid w:val="004328D8"/>
    <w:rsid w:val="00432CFE"/>
    <w:rsid w:val="004417F8"/>
    <w:rsid w:val="0044355A"/>
    <w:rsid w:val="0044704B"/>
    <w:rsid w:val="00450176"/>
    <w:rsid w:val="0045053A"/>
    <w:rsid w:val="004731E1"/>
    <w:rsid w:val="0047569A"/>
    <w:rsid w:val="00481823"/>
    <w:rsid w:val="004B1F2F"/>
    <w:rsid w:val="004C4CF7"/>
    <w:rsid w:val="004D6073"/>
    <w:rsid w:val="004D6AF6"/>
    <w:rsid w:val="004F71E5"/>
    <w:rsid w:val="0050039E"/>
    <w:rsid w:val="00515D46"/>
    <w:rsid w:val="00526A41"/>
    <w:rsid w:val="00533C79"/>
    <w:rsid w:val="00535915"/>
    <w:rsid w:val="0055285D"/>
    <w:rsid w:val="005663E5"/>
    <w:rsid w:val="00572585"/>
    <w:rsid w:val="00573B2E"/>
    <w:rsid w:val="00580850"/>
    <w:rsid w:val="00590CD8"/>
    <w:rsid w:val="005B3080"/>
    <w:rsid w:val="005B4214"/>
    <w:rsid w:val="005D664C"/>
    <w:rsid w:val="005D7BC1"/>
    <w:rsid w:val="005E05D2"/>
    <w:rsid w:val="005E1ED5"/>
    <w:rsid w:val="00610877"/>
    <w:rsid w:val="006145A6"/>
    <w:rsid w:val="00615075"/>
    <w:rsid w:val="006416B7"/>
    <w:rsid w:val="00643ABA"/>
    <w:rsid w:val="00645AE9"/>
    <w:rsid w:val="006616F8"/>
    <w:rsid w:val="00670AAE"/>
    <w:rsid w:val="006806CC"/>
    <w:rsid w:val="006B70C3"/>
    <w:rsid w:val="006C5904"/>
    <w:rsid w:val="006C690A"/>
    <w:rsid w:val="006C6FC6"/>
    <w:rsid w:val="006C7C5D"/>
    <w:rsid w:val="006D3F21"/>
    <w:rsid w:val="006D5ED7"/>
    <w:rsid w:val="006F5CD8"/>
    <w:rsid w:val="007002BD"/>
    <w:rsid w:val="007079B0"/>
    <w:rsid w:val="00722925"/>
    <w:rsid w:val="00734258"/>
    <w:rsid w:val="0073619F"/>
    <w:rsid w:val="00745672"/>
    <w:rsid w:val="00760E2C"/>
    <w:rsid w:val="00771C4E"/>
    <w:rsid w:val="00794EB9"/>
    <w:rsid w:val="007A4269"/>
    <w:rsid w:val="007D2EEA"/>
    <w:rsid w:val="007D63ED"/>
    <w:rsid w:val="007F1E77"/>
    <w:rsid w:val="007F4AEB"/>
    <w:rsid w:val="007F4B40"/>
    <w:rsid w:val="00803DE2"/>
    <w:rsid w:val="00807D3E"/>
    <w:rsid w:val="008247D6"/>
    <w:rsid w:val="00826197"/>
    <w:rsid w:val="0083699E"/>
    <w:rsid w:val="00844907"/>
    <w:rsid w:val="0084581B"/>
    <w:rsid w:val="00847638"/>
    <w:rsid w:val="008577B1"/>
    <w:rsid w:val="00865CCC"/>
    <w:rsid w:val="00870B6E"/>
    <w:rsid w:val="0087154D"/>
    <w:rsid w:val="00873CD3"/>
    <w:rsid w:val="008778E1"/>
    <w:rsid w:val="00891012"/>
    <w:rsid w:val="008A1287"/>
    <w:rsid w:val="008A1563"/>
    <w:rsid w:val="008A46C9"/>
    <w:rsid w:val="008A7559"/>
    <w:rsid w:val="008B1BA9"/>
    <w:rsid w:val="008B27AD"/>
    <w:rsid w:val="008C3107"/>
    <w:rsid w:val="008E77C2"/>
    <w:rsid w:val="00904FD3"/>
    <w:rsid w:val="0090762A"/>
    <w:rsid w:val="009258E1"/>
    <w:rsid w:val="00925D19"/>
    <w:rsid w:val="009424D5"/>
    <w:rsid w:val="009478D3"/>
    <w:rsid w:val="00963435"/>
    <w:rsid w:val="0096409F"/>
    <w:rsid w:val="00971FD0"/>
    <w:rsid w:val="00975A39"/>
    <w:rsid w:val="00985460"/>
    <w:rsid w:val="00993DBA"/>
    <w:rsid w:val="00995C35"/>
    <w:rsid w:val="00996132"/>
    <w:rsid w:val="009B2BB2"/>
    <w:rsid w:val="009B769D"/>
    <w:rsid w:val="009C211C"/>
    <w:rsid w:val="009D427A"/>
    <w:rsid w:val="009D7A32"/>
    <w:rsid w:val="009E1239"/>
    <w:rsid w:val="009E43CF"/>
    <w:rsid w:val="009E5943"/>
    <w:rsid w:val="009E6DFD"/>
    <w:rsid w:val="00A1090C"/>
    <w:rsid w:val="00A1168A"/>
    <w:rsid w:val="00A15D1E"/>
    <w:rsid w:val="00A1672E"/>
    <w:rsid w:val="00A27643"/>
    <w:rsid w:val="00A4202A"/>
    <w:rsid w:val="00A51119"/>
    <w:rsid w:val="00A5343C"/>
    <w:rsid w:val="00A7639F"/>
    <w:rsid w:val="00A849A4"/>
    <w:rsid w:val="00A85B0C"/>
    <w:rsid w:val="00A92B37"/>
    <w:rsid w:val="00A935C5"/>
    <w:rsid w:val="00A959E0"/>
    <w:rsid w:val="00A976B4"/>
    <w:rsid w:val="00A979BF"/>
    <w:rsid w:val="00AA3EFC"/>
    <w:rsid w:val="00AB268B"/>
    <w:rsid w:val="00AC1B94"/>
    <w:rsid w:val="00AC1D15"/>
    <w:rsid w:val="00B046E3"/>
    <w:rsid w:val="00B04804"/>
    <w:rsid w:val="00B2134F"/>
    <w:rsid w:val="00B24288"/>
    <w:rsid w:val="00B30456"/>
    <w:rsid w:val="00B30F34"/>
    <w:rsid w:val="00B32482"/>
    <w:rsid w:val="00B33DC2"/>
    <w:rsid w:val="00B3582E"/>
    <w:rsid w:val="00B41FA4"/>
    <w:rsid w:val="00B4778E"/>
    <w:rsid w:val="00B477DF"/>
    <w:rsid w:val="00B520EA"/>
    <w:rsid w:val="00B71913"/>
    <w:rsid w:val="00B9091D"/>
    <w:rsid w:val="00B9258D"/>
    <w:rsid w:val="00B97606"/>
    <w:rsid w:val="00BA1CE7"/>
    <w:rsid w:val="00BA298E"/>
    <w:rsid w:val="00BB640C"/>
    <w:rsid w:val="00BC00F3"/>
    <w:rsid w:val="00BC55C5"/>
    <w:rsid w:val="00BD7CC6"/>
    <w:rsid w:val="00BE161C"/>
    <w:rsid w:val="00C016AD"/>
    <w:rsid w:val="00C05CE5"/>
    <w:rsid w:val="00C420DC"/>
    <w:rsid w:val="00C51348"/>
    <w:rsid w:val="00C54805"/>
    <w:rsid w:val="00C62208"/>
    <w:rsid w:val="00C72E1B"/>
    <w:rsid w:val="00C747D5"/>
    <w:rsid w:val="00C80EA7"/>
    <w:rsid w:val="00C9120D"/>
    <w:rsid w:val="00CA78B2"/>
    <w:rsid w:val="00CB2A2D"/>
    <w:rsid w:val="00CB3500"/>
    <w:rsid w:val="00CE364A"/>
    <w:rsid w:val="00CF53A2"/>
    <w:rsid w:val="00CF6242"/>
    <w:rsid w:val="00D04657"/>
    <w:rsid w:val="00D14F55"/>
    <w:rsid w:val="00D22384"/>
    <w:rsid w:val="00D25549"/>
    <w:rsid w:val="00D26DA5"/>
    <w:rsid w:val="00D37C62"/>
    <w:rsid w:val="00D41B24"/>
    <w:rsid w:val="00D45FA7"/>
    <w:rsid w:val="00D53AAF"/>
    <w:rsid w:val="00D650FA"/>
    <w:rsid w:val="00D6703C"/>
    <w:rsid w:val="00D8251D"/>
    <w:rsid w:val="00DB2A92"/>
    <w:rsid w:val="00DB7C62"/>
    <w:rsid w:val="00DC43AC"/>
    <w:rsid w:val="00DE24FE"/>
    <w:rsid w:val="00DE3C2D"/>
    <w:rsid w:val="00DE4F31"/>
    <w:rsid w:val="00DF67C0"/>
    <w:rsid w:val="00E27D33"/>
    <w:rsid w:val="00E423C2"/>
    <w:rsid w:val="00E47B87"/>
    <w:rsid w:val="00E7038E"/>
    <w:rsid w:val="00E85E5E"/>
    <w:rsid w:val="00E93E65"/>
    <w:rsid w:val="00E95218"/>
    <w:rsid w:val="00E96E87"/>
    <w:rsid w:val="00EA7A53"/>
    <w:rsid w:val="00EB7951"/>
    <w:rsid w:val="00EC324E"/>
    <w:rsid w:val="00EC5C31"/>
    <w:rsid w:val="00EE4977"/>
    <w:rsid w:val="00EE611E"/>
    <w:rsid w:val="00EF61BB"/>
    <w:rsid w:val="00F15086"/>
    <w:rsid w:val="00F16C09"/>
    <w:rsid w:val="00F17A6C"/>
    <w:rsid w:val="00F2590E"/>
    <w:rsid w:val="00F300BB"/>
    <w:rsid w:val="00F35D1C"/>
    <w:rsid w:val="00F43EB4"/>
    <w:rsid w:val="00F46A76"/>
    <w:rsid w:val="00F51B98"/>
    <w:rsid w:val="00F65CCC"/>
    <w:rsid w:val="00F776B8"/>
    <w:rsid w:val="00F82C7C"/>
    <w:rsid w:val="00F877AA"/>
    <w:rsid w:val="00FB5442"/>
    <w:rsid w:val="00FB6EE8"/>
    <w:rsid w:val="00FD4176"/>
    <w:rsid w:val="00FE6E30"/>
    <w:rsid w:val="00FF01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29F22B5-E5A2-46B4-9C6D-119CA13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9" w:unhideWhenUsed="1" w:qFormat="1"/>
    <w:lsdException w:name="heading 3" w:semiHidden="1" w:uiPriority="9" w:unhideWhenUsed="1" w:qFormat="1"/>
    <w:lsdException w:name="heading 4" w:semiHidden="1" w:uiPriority="10" w:unhideWhenUsed="1" w:qFormat="1"/>
    <w:lsdException w:name="heading 5" w:semiHidden="1" w:uiPriority="11" w:unhideWhenUsed="1" w:qFormat="1"/>
    <w:lsdException w:name="heading 6" w:semiHidden="1" w:uiPriority="12" w:unhideWhenUsed="1" w:qFormat="1"/>
    <w:lsdException w:name="heading 7" w:semiHidden="1" w:uiPriority="13" w:unhideWhenUsed="1" w:qFormat="1"/>
    <w:lsdException w:name="heading 8" w:semiHidden="1" w:uiPriority="14" w:unhideWhenUsed="1" w:qFormat="1"/>
    <w:lsdException w:name="heading 9" w:semiHidden="1" w:uiPriority="1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29" w:unhideWhenUsed="1"/>
    <w:lsdException w:name="toc 3" w:semiHidden="1" w:uiPriority="39" w:unhideWhenUsed="1"/>
    <w:lsdException w:name="toc 4" w:semiHidden="1" w:uiPriority="31" w:unhideWhenUsed="1"/>
    <w:lsdException w:name="toc 5" w:semiHidden="1" w:uiPriority="32" w:unhideWhenUsed="1"/>
    <w:lsdException w:name="toc 6" w:semiHidden="1" w:uiPriority="33" w:unhideWhenUsed="1"/>
    <w:lsdException w:name="toc 7" w:semiHidden="1" w:uiPriority="34" w:unhideWhenUsed="1"/>
    <w:lsdException w:name="toc 8" w:semiHidden="1" w:uiPriority="35" w:unhideWhenUsed="1"/>
    <w:lsdException w:name="toc 9" w:semiHidden="1" w:uiPriority="36"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uiPriority w:val="7"/>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aliases w:val="3Thedeath"/>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10"/>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11"/>
    <w:unhideWhenUsed/>
    <w:qFormat/>
    <w:rsid w:val="00A849A4"/>
    <w:pPr>
      <w:keepNext/>
      <w:keepLines/>
      <w:spacing w:after="0" w:line="240" w:lineRule="auto"/>
      <w:ind w:left="2880"/>
      <w:outlineLvl w:val="4"/>
    </w:pPr>
    <w:rPr>
      <w:rFonts w:ascii="Cambria" w:eastAsia="Cambria" w:hAnsi="Cambria" w:cs="Times New Roman"/>
      <w:color w:val="243F60" w:themeColor="accent1" w:themeShade="7F"/>
      <w:sz w:val="20"/>
      <w:szCs w:val="20"/>
      <w:lang w:eastAsia="vi-VN"/>
    </w:rPr>
  </w:style>
  <w:style w:type="paragraph" w:styleId="Heading6">
    <w:name w:val="heading 6"/>
    <w:basedOn w:val="Normal"/>
    <w:next w:val="Normal"/>
    <w:link w:val="Heading6Char"/>
    <w:uiPriority w:val="12"/>
    <w:unhideWhenUsed/>
    <w:qFormat/>
    <w:rsid w:val="00A849A4"/>
    <w:pPr>
      <w:keepNext/>
      <w:keepLines/>
      <w:spacing w:after="0" w:line="240" w:lineRule="auto"/>
      <w:ind w:left="3600"/>
      <w:outlineLvl w:val="5"/>
    </w:pPr>
    <w:rPr>
      <w:rFonts w:ascii="Cambria" w:eastAsia="Cambria" w:hAnsi="Cambria" w:cs="Times New Roman"/>
      <w:i/>
      <w:color w:val="243F60" w:themeColor="accent1" w:themeShade="7F"/>
      <w:sz w:val="20"/>
      <w:szCs w:val="20"/>
      <w:lang w:eastAsia="vi-VN"/>
    </w:rPr>
  </w:style>
  <w:style w:type="paragraph" w:styleId="Heading7">
    <w:name w:val="heading 7"/>
    <w:basedOn w:val="Normal"/>
    <w:next w:val="Normal"/>
    <w:link w:val="Heading7Char"/>
    <w:uiPriority w:val="13"/>
    <w:unhideWhenUsed/>
    <w:qFormat/>
    <w:rsid w:val="00A849A4"/>
    <w:pPr>
      <w:keepNext/>
      <w:keepLines/>
      <w:spacing w:after="0" w:line="240" w:lineRule="auto"/>
      <w:ind w:left="4320"/>
      <w:outlineLvl w:val="6"/>
    </w:pPr>
    <w:rPr>
      <w:rFonts w:ascii="Cambria" w:eastAsia="Cambria" w:hAnsi="Cambria" w:cs="Times New Roman"/>
      <w:i/>
      <w:color w:val="404040" w:themeColor="text1" w:themeTint="BF"/>
      <w:sz w:val="20"/>
      <w:szCs w:val="20"/>
      <w:lang w:eastAsia="vi-VN"/>
    </w:rPr>
  </w:style>
  <w:style w:type="paragraph" w:styleId="Heading8">
    <w:name w:val="heading 8"/>
    <w:basedOn w:val="Normal"/>
    <w:next w:val="Normal"/>
    <w:link w:val="Heading8Char"/>
    <w:uiPriority w:val="14"/>
    <w:unhideWhenUsed/>
    <w:qFormat/>
    <w:rsid w:val="00A849A4"/>
    <w:pPr>
      <w:keepNext/>
      <w:keepLines/>
      <w:spacing w:after="0" w:line="240" w:lineRule="auto"/>
      <w:ind w:left="5040"/>
      <w:outlineLvl w:val="7"/>
    </w:pPr>
    <w:rPr>
      <w:rFonts w:ascii="Cambria" w:eastAsia="Cambria" w:hAnsi="Cambria" w:cs="Times New Roman"/>
      <w:color w:val="404040" w:themeColor="text1" w:themeTint="BF"/>
      <w:sz w:val="20"/>
      <w:szCs w:val="20"/>
      <w:lang w:eastAsia="vi-VN"/>
    </w:rPr>
  </w:style>
  <w:style w:type="paragraph" w:styleId="Heading9">
    <w:name w:val="heading 9"/>
    <w:basedOn w:val="Normal"/>
    <w:next w:val="Normal"/>
    <w:link w:val="Heading9Char"/>
    <w:uiPriority w:val="15"/>
    <w:unhideWhenUsed/>
    <w:qFormat/>
    <w:rsid w:val="00A849A4"/>
    <w:pPr>
      <w:keepNext/>
      <w:keepLines/>
      <w:spacing w:after="0" w:line="240" w:lineRule="auto"/>
      <w:ind w:left="5760"/>
      <w:outlineLvl w:val="8"/>
    </w:pPr>
    <w:rPr>
      <w:rFonts w:ascii="Cambria" w:eastAsia="Cambria" w:hAnsi="Cambria" w:cs="Times New Roman"/>
      <w:i/>
      <w:color w:val="404040" w:themeColor="text1" w:themeTint="BF"/>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7"/>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C05CE5"/>
    <w:rPr>
      <w:rFonts w:ascii="Tahoma" w:hAnsi="Tahoma" w:cs="Tahoma"/>
      <w:sz w:val="16"/>
      <w:szCs w:val="16"/>
    </w:rPr>
  </w:style>
  <w:style w:type="paragraph" w:styleId="Header">
    <w:name w:val="header"/>
    <w:basedOn w:val="Normal"/>
    <w:link w:val="HeaderChar"/>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aliases w:val="3Thedeath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10"/>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2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1"/>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aliases w:val="Chuẩn"/>
    <w:link w:val="NoSpacingChar"/>
    <w:uiPriority w:val="1"/>
    <w:qFormat/>
    <w:rsid w:val="007F1E77"/>
    <w:pPr>
      <w:spacing w:after="0" w:line="240" w:lineRule="auto"/>
    </w:pPr>
    <w:rPr>
      <w:rFonts w:asciiTheme="majorHAnsi" w:hAnsiTheme="majorHAnsi"/>
      <w:sz w:val="26"/>
    </w:rPr>
  </w:style>
  <w:style w:type="paragraph" w:styleId="NormalWeb">
    <w:name w:val="Normal (Web)"/>
    <w:basedOn w:val="Normal"/>
    <w:uiPriority w:val="99"/>
    <w:semiHidden/>
    <w:unhideWhenUsed/>
    <w:rsid w:val="004731E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A935C5"/>
    <w:pPr>
      <w:keepLines/>
      <w:numPr>
        <w:numId w:val="0"/>
      </w:numPr>
      <w:spacing w:before="240" w:after="0" w:line="256"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apple-converted-space">
    <w:name w:val="apple-converted-space"/>
    <w:basedOn w:val="DefaultParagraphFont"/>
    <w:rsid w:val="00A935C5"/>
  </w:style>
  <w:style w:type="character" w:customStyle="1" w:styleId="NoSpacingChar">
    <w:name w:val="No Spacing Char"/>
    <w:aliases w:val="Chuẩn Char"/>
    <w:basedOn w:val="DefaultParagraphFont"/>
    <w:link w:val="NoSpacing"/>
    <w:uiPriority w:val="1"/>
    <w:rsid w:val="00573B2E"/>
    <w:rPr>
      <w:rFonts w:asciiTheme="majorHAnsi" w:hAnsiTheme="majorHAnsi"/>
      <w:sz w:val="26"/>
    </w:rPr>
  </w:style>
  <w:style w:type="character" w:customStyle="1" w:styleId="5yl5">
    <w:name w:val="_5yl5"/>
    <w:basedOn w:val="DefaultParagraphFont"/>
    <w:rsid w:val="00A849A4"/>
  </w:style>
  <w:style w:type="character" w:customStyle="1" w:styleId="Heading5Char">
    <w:name w:val="Heading 5 Char"/>
    <w:basedOn w:val="DefaultParagraphFont"/>
    <w:link w:val="Heading5"/>
    <w:uiPriority w:val="11"/>
    <w:rsid w:val="00A849A4"/>
    <w:rPr>
      <w:rFonts w:ascii="Cambria" w:eastAsia="Cambria" w:hAnsi="Cambria" w:cs="Times New Roman"/>
      <w:color w:val="243F60" w:themeColor="accent1" w:themeShade="7F"/>
      <w:sz w:val="20"/>
      <w:szCs w:val="20"/>
      <w:lang w:eastAsia="vi-VN"/>
    </w:rPr>
  </w:style>
  <w:style w:type="character" w:customStyle="1" w:styleId="Heading6Char">
    <w:name w:val="Heading 6 Char"/>
    <w:basedOn w:val="DefaultParagraphFont"/>
    <w:link w:val="Heading6"/>
    <w:uiPriority w:val="12"/>
    <w:rsid w:val="00A849A4"/>
    <w:rPr>
      <w:rFonts w:ascii="Cambria" w:eastAsia="Cambria" w:hAnsi="Cambria" w:cs="Times New Roman"/>
      <w:i/>
      <w:color w:val="243F60" w:themeColor="accent1" w:themeShade="7F"/>
      <w:sz w:val="20"/>
      <w:szCs w:val="20"/>
      <w:lang w:eastAsia="vi-VN"/>
    </w:rPr>
  </w:style>
  <w:style w:type="character" w:customStyle="1" w:styleId="Heading7Char">
    <w:name w:val="Heading 7 Char"/>
    <w:basedOn w:val="DefaultParagraphFont"/>
    <w:link w:val="Heading7"/>
    <w:uiPriority w:val="13"/>
    <w:rsid w:val="00A849A4"/>
    <w:rPr>
      <w:rFonts w:ascii="Cambria" w:eastAsia="Cambria" w:hAnsi="Cambria" w:cs="Times New Roman"/>
      <w:i/>
      <w:color w:val="404040" w:themeColor="text1" w:themeTint="BF"/>
      <w:sz w:val="20"/>
      <w:szCs w:val="20"/>
      <w:lang w:eastAsia="vi-VN"/>
    </w:rPr>
  </w:style>
  <w:style w:type="character" w:customStyle="1" w:styleId="Heading8Char">
    <w:name w:val="Heading 8 Char"/>
    <w:basedOn w:val="DefaultParagraphFont"/>
    <w:link w:val="Heading8"/>
    <w:uiPriority w:val="14"/>
    <w:rsid w:val="00A849A4"/>
    <w:rPr>
      <w:rFonts w:ascii="Cambria" w:eastAsia="Cambria" w:hAnsi="Cambria" w:cs="Times New Roman"/>
      <w:color w:val="404040" w:themeColor="text1" w:themeTint="BF"/>
      <w:sz w:val="20"/>
      <w:szCs w:val="20"/>
      <w:lang w:eastAsia="vi-VN"/>
    </w:rPr>
  </w:style>
  <w:style w:type="character" w:customStyle="1" w:styleId="Heading9Char">
    <w:name w:val="Heading 9 Char"/>
    <w:basedOn w:val="DefaultParagraphFont"/>
    <w:link w:val="Heading9"/>
    <w:uiPriority w:val="15"/>
    <w:rsid w:val="00A849A4"/>
    <w:rPr>
      <w:rFonts w:ascii="Cambria" w:eastAsia="Cambria" w:hAnsi="Cambria" w:cs="Times New Roman"/>
      <w:i/>
      <w:color w:val="404040" w:themeColor="text1" w:themeTint="BF"/>
      <w:sz w:val="20"/>
      <w:szCs w:val="20"/>
      <w:lang w:eastAsia="vi-VN"/>
    </w:rPr>
  </w:style>
  <w:style w:type="paragraph" w:styleId="TOC5">
    <w:name w:val="toc 5"/>
    <w:basedOn w:val="Normal"/>
    <w:next w:val="Normal"/>
    <w:uiPriority w:val="32"/>
    <w:unhideWhenUsed/>
    <w:rsid w:val="00A849A4"/>
    <w:pPr>
      <w:spacing w:after="0" w:line="240" w:lineRule="auto"/>
      <w:ind w:left="880"/>
    </w:pPr>
    <w:rPr>
      <w:rFonts w:ascii="NanumGothic" w:eastAsia="Calibri" w:hAnsi="NanumGothic" w:cs="Times New Roman"/>
      <w:sz w:val="20"/>
      <w:szCs w:val="20"/>
      <w:lang w:eastAsia="vi-VN"/>
    </w:rPr>
  </w:style>
  <w:style w:type="paragraph" w:styleId="TOC6">
    <w:name w:val="toc 6"/>
    <w:basedOn w:val="Normal"/>
    <w:next w:val="Normal"/>
    <w:uiPriority w:val="33"/>
    <w:unhideWhenUsed/>
    <w:rsid w:val="00A849A4"/>
    <w:pPr>
      <w:spacing w:after="0" w:line="240" w:lineRule="auto"/>
      <w:ind w:left="1100"/>
    </w:pPr>
    <w:rPr>
      <w:rFonts w:ascii="NanumGothic" w:eastAsia="Calibri" w:hAnsi="NanumGothic" w:cs="Times New Roman"/>
      <w:sz w:val="20"/>
      <w:szCs w:val="20"/>
      <w:lang w:eastAsia="vi-VN"/>
    </w:rPr>
  </w:style>
  <w:style w:type="paragraph" w:styleId="TOC7">
    <w:name w:val="toc 7"/>
    <w:basedOn w:val="Normal"/>
    <w:next w:val="Normal"/>
    <w:uiPriority w:val="34"/>
    <w:unhideWhenUsed/>
    <w:rsid w:val="00A849A4"/>
    <w:pPr>
      <w:spacing w:after="0" w:line="240" w:lineRule="auto"/>
      <w:ind w:left="1320"/>
    </w:pPr>
    <w:rPr>
      <w:rFonts w:ascii="NanumGothic" w:eastAsia="Calibri" w:hAnsi="NanumGothic" w:cs="Times New Roman"/>
      <w:sz w:val="20"/>
      <w:szCs w:val="20"/>
      <w:lang w:eastAsia="vi-VN"/>
    </w:rPr>
  </w:style>
  <w:style w:type="paragraph" w:styleId="TOC8">
    <w:name w:val="toc 8"/>
    <w:basedOn w:val="Normal"/>
    <w:next w:val="Normal"/>
    <w:uiPriority w:val="35"/>
    <w:unhideWhenUsed/>
    <w:rsid w:val="00A849A4"/>
    <w:pPr>
      <w:spacing w:after="0" w:line="240" w:lineRule="auto"/>
      <w:ind w:left="1540"/>
    </w:pPr>
    <w:rPr>
      <w:rFonts w:ascii="NanumGothic" w:eastAsia="Calibri" w:hAnsi="NanumGothic" w:cs="Times New Roman"/>
      <w:sz w:val="20"/>
      <w:szCs w:val="20"/>
      <w:lang w:eastAsia="vi-VN"/>
    </w:rPr>
  </w:style>
  <w:style w:type="paragraph" w:styleId="TOC9">
    <w:name w:val="toc 9"/>
    <w:basedOn w:val="Normal"/>
    <w:next w:val="Normal"/>
    <w:uiPriority w:val="36"/>
    <w:unhideWhenUsed/>
    <w:rsid w:val="00A849A4"/>
    <w:pPr>
      <w:spacing w:after="0" w:line="240" w:lineRule="auto"/>
      <w:ind w:left="1760"/>
    </w:pPr>
    <w:rPr>
      <w:rFonts w:ascii="NanumGothic" w:eastAsia="Calibri" w:hAnsi="NanumGothic" w:cs="Times New Roman"/>
      <w:sz w:val="20"/>
      <w:szCs w:val="20"/>
      <w:lang w:eastAsia="vi-VN"/>
    </w:rPr>
  </w:style>
  <w:style w:type="paragraph" w:styleId="BodyText">
    <w:name w:val="Body Text"/>
    <w:basedOn w:val="Normal"/>
    <w:link w:val="BodyTextChar"/>
    <w:rsid w:val="00A849A4"/>
    <w:pPr>
      <w:keepLines/>
      <w:spacing w:after="0" w:line="240" w:lineRule="auto"/>
      <w:ind w:left="720"/>
    </w:pPr>
    <w:rPr>
      <w:rFonts w:ascii="Times New Roman" w:eastAsia="Times New Roman" w:hAnsi="Times New Roman" w:cs="Times New Roman"/>
      <w:sz w:val="24"/>
      <w:szCs w:val="24"/>
      <w:lang w:eastAsia="vi-VN"/>
    </w:rPr>
  </w:style>
  <w:style w:type="character" w:customStyle="1" w:styleId="BodyTextChar">
    <w:name w:val="Body Text Char"/>
    <w:basedOn w:val="DefaultParagraphFont"/>
    <w:link w:val="BodyText"/>
    <w:rsid w:val="00A849A4"/>
    <w:rPr>
      <w:rFonts w:ascii="Times New Roman" w:eastAsia="Times New Roman" w:hAnsi="Times New Roman" w:cs="Times New Roman"/>
      <w:sz w:val="24"/>
      <w:szCs w:val="24"/>
      <w:lang w:eastAsia="vi-VN"/>
    </w:rPr>
  </w:style>
  <w:style w:type="character" w:styleId="PlaceholderText">
    <w:name w:val="Placeholder Text"/>
    <w:basedOn w:val="DefaultParagraphFont"/>
    <w:semiHidden/>
    <w:rsid w:val="00A849A4"/>
    <w:rPr>
      <w:color w:val="808080"/>
      <w:w w:val="100"/>
      <w:sz w:val="20"/>
      <w:szCs w:val="20"/>
      <w:shd w:val="clear" w:color="auto" w:fill="auto"/>
    </w:rPr>
  </w:style>
  <w:style w:type="table" w:styleId="GridTable5Dark-Accent5">
    <w:name w:val="Grid Table 5 Dark Accent 5"/>
    <w:basedOn w:val="TableNormal"/>
    <w:uiPriority w:val="50"/>
    <w:rsid w:val="00420D61"/>
    <w:pPr>
      <w:spacing w:after="0" w:line="240" w:lineRule="auto"/>
    </w:pPr>
    <w:rPr>
      <w:lang w:val="en-US"/>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790640">
      <w:bodyDiv w:val="1"/>
      <w:marLeft w:val="0"/>
      <w:marRight w:val="0"/>
      <w:marTop w:val="0"/>
      <w:marBottom w:val="0"/>
      <w:divBdr>
        <w:top w:val="none" w:sz="0" w:space="0" w:color="auto"/>
        <w:left w:val="none" w:sz="0" w:space="0" w:color="auto"/>
        <w:bottom w:val="none" w:sz="0" w:space="0" w:color="auto"/>
        <w:right w:val="none" w:sz="0" w:space="0" w:color="auto"/>
      </w:divBdr>
    </w:div>
    <w:div w:id="141429843">
      <w:bodyDiv w:val="1"/>
      <w:marLeft w:val="0"/>
      <w:marRight w:val="0"/>
      <w:marTop w:val="0"/>
      <w:marBottom w:val="0"/>
      <w:divBdr>
        <w:top w:val="none" w:sz="0" w:space="0" w:color="auto"/>
        <w:left w:val="none" w:sz="0" w:space="0" w:color="auto"/>
        <w:bottom w:val="none" w:sz="0" w:space="0" w:color="auto"/>
        <w:right w:val="none" w:sz="0" w:space="0" w:color="auto"/>
      </w:divBdr>
    </w:div>
    <w:div w:id="147938663">
      <w:bodyDiv w:val="1"/>
      <w:marLeft w:val="0"/>
      <w:marRight w:val="0"/>
      <w:marTop w:val="0"/>
      <w:marBottom w:val="0"/>
      <w:divBdr>
        <w:top w:val="none" w:sz="0" w:space="0" w:color="auto"/>
        <w:left w:val="none" w:sz="0" w:space="0" w:color="auto"/>
        <w:bottom w:val="none" w:sz="0" w:space="0" w:color="auto"/>
        <w:right w:val="none" w:sz="0" w:space="0" w:color="auto"/>
      </w:divBdr>
      <w:divsChild>
        <w:div w:id="1522665667">
          <w:marLeft w:val="0"/>
          <w:marRight w:val="0"/>
          <w:marTop w:val="0"/>
          <w:marBottom w:val="0"/>
          <w:divBdr>
            <w:top w:val="none" w:sz="0" w:space="0" w:color="auto"/>
            <w:left w:val="none" w:sz="0" w:space="0" w:color="auto"/>
            <w:bottom w:val="none" w:sz="0" w:space="0" w:color="auto"/>
            <w:right w:val="none" w:sz="0" w:space="0" w:color="auto"/>
          </w:divBdr>
          <w:divsChild>
            <w:div w:id="144784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3424">
      <w:bodyDiv w:val="1"/>
      <w:marLeft w:val="0"/>
      <w:marRight w:val="0"/>
      <w:marTop w:val="0"/>
      <w:marBottom w:val="0"/>
      <w:divBdr>
        <w:top w:val="none" w:sz="0" w:space="0" w:color="auto"/>
        <w:left w:val="none" w:sz="0" w:space="0" w:color="auto"/>
        <w:bottom w:val="none" w:sz="0" w:space="0" w:color="auto"/>
        <w:right w:val="none" w:sz="0" w:space="0" w:color="auto"/>
      </w:divBdr>
    </w:div>
    <w:div w:id="201750095">
      <w:bodyDiv w:val="1"/>
      <w:marLeft w:val="0"/>
      <w:marRight w:val="0"/>
      <w:marTop w:val="0"/>
      <w:marBottom w:val="0"/>
      <w:divBdr>
        <w:top w:val="none" w:sz="0" w:space="0" w:color="auto"/>
        <w:left w:val="none" w:sz="0" w:space="0" w:color="auto"/>
        <w:bottom w:val="none" w:sz="0" w:space="0" w:color="auto"/>
        <w:right w:val="none" w:sz="0" w:space="0" w:color="auto"/>
      </w:divBdr>
    </w:div>
    <w:div w:id="228923913">
      <w:bodyDiv w:val="1"/>
      <w:marLeft w:val="0"/>
      <w:marRight w:val="0"/>
      <w:marTop w:val="0"/>
      <w:marBottom w:val="0"/>
      <w:divBdr>
        <w:top w:val="none" w:sz="0" w:space="0" w:color="auto"/>
        <w:left w:val="none" w:sz="0" w:space="0" w:color="auto"/>
        <w:bottom w:val="none" w:sz="0" w:space="0" w:color="auto"/>
        <w:right w:val="none" w:sz="0" w:space="0" w:color="auto"/>
      </w:divBdr>
    </w:div>
    <w:div w:id="340161741">
      <w:bodyDiv w:val="1"/>
      <w:marLeft w:val="0"/>
      <w:marRight w:val="0"/>
      <w:marTop w:val="0"/>
      <w:marBottom w:val="0"/>
      <w:divBdr>
        <w:top w:val="none" w:sz="0" w:space="0" w:color="auto"/>
        <w:left w:val="none" w:sz="0" w:space="0" w:color="auto"/>
        <w:bottom w:val="none" w:sz="0" w:space="0" w:color="auto"/>
        <w:right w:val="none" w:sz="0" w:space="0" w:color="auto"/>
      </w:divBdr>
    </w:div>
    <w:div w:id="375397926">
      <w:bodyDiv w:val="1"/>
      <w:marLeft w:val="0"/>
      <w:marRight w:val="0"/>
      <w:marTop w:val="0"/>
      <w:marBottom w:val="0"/>
      <w:divBdr>
        <w:top w:val="none" w:sz="0" w:space="0" w:color="auto"/>
        <w:left w:val="none" w:sz="0" w:space="0" w:color="auto"/>
        <w:bottom w:val="none" w:sz="0" w:space="0" w:color="auto"/>
        <w:right w:val="none" w:sz="0" w:space="0" w:color="auto"/>
      </w:divBdr>
    </w:div>
    <w:div w:id="408043683">
      <w:bodyDiv w:val="1"/>
      <w:marLeft w:val="0"/>
      <w:marRight w:val="0"/>
      <w:marTop w:val="0"/>
      <w:marBottom w:val="0"/>
      <w:divBdr>
        <w:top w:val="none" w:sz="0" w:space="0" w:color="auto"/>
        <w:left w:val="none" w:sz="0" w:space="0" w:color="auto"/>
        <w:bottom w:val="none" w:sz="0" w:space="0" w:color="auto"/>
        <w:right w:val="none" w:sz="0" w:space="0" w:color="auto"/>
      </w:divBdr>
    </w:div>
    <w:div w:id="417337253">
      <w:bodyDiv w:val="1"/>
      <w:marLeft w:val="0"/>
      <w:marRight w:val="0"/>
      <w:marTop w:val="0"/>
      <w:marBottom w:val="0"/>
      <w:divBdr>
        <w:top w:val="none" w:sz="0" w:space="0" w:color="auto"/>
        <w:left w:val="none" w:sz="0" w:space="0" w:color="auto"/>
        <w:bottom w:val="none" w:sz="0" w:space="0" w:color="auto"/>
        <w:right w:val="none" w:sz="0" w:space="0" w:color="auto"/>
      </w:divBdr>
    </w:div>
    <w:div w:id="441342147">
      <w:bodyDiv w:val="1"/>
      <w:marLeft w:val="0"/>
      <w:marRight w:val="0"/>
      <w:marTop w:val="0"/>
      <w:marBottom w:val="0"/>
      <w:divBdr>
        <w:top w:val="none" w:sz="0" w:space="0" w:color="auto"/>
        <w:left w:val="none" w:sz="0" w:space="0" w:color="auto"/>
        <w:bottom w:val="none" w:sz="0" w:space="0" w:color="auto"/>
        <w:right w:val="none" w:sz="0" w:space="0" w:color="auto"/>
      </w:divBdr>
    </w:div>
    <w:div w:id="554858812">
      <w:bodyDiv w:val="1"/>
      <w:marLeft w:val="0"/>
      <w:marRight w:val="0"/>
      <w:marTop w:val="0"/>
      <w:marBottom w:val="0"/>
      <w:divBdr>
        <w:top w:val="none" w:sz="0" w:space="0" w:color="auto"/>
        <w:left w:val="none" w:sz="0" w:space="0" w:color="auto"/>
        <w:bottom w:val="none" w:sz="0" w:space="0" w:color="auto"/>
        <w:right w:val="none" w:sz="0" w:space="0" w:color="auto"/>
      </w:divBdr>
    </w:div>
    <w:div w:id="610212520">
      <w:bodyDiv w:val="1"/>
      <w:marLeft w:val="0"/>
      <w:marRight w:val="0"/>
      <w:marTop w:val="0"/>
      <w:marBottom w:val="0"/>
      <w:divBdr>
        <w:top w:val="none" w:sz="0" w:space="0" w:color="auto"/>
        <w:left w:val="none" w:sz="0" w:space="0" w:color="auto"/>
        <w:bottom w:val="none" w:sz="0" w:space="0" w:color="auto"/>
        <w:right w:val="none" w:sz="0" w:space="0" w:color="auto"/>
      </w:divBdr>
      <w:divsChild>
        <w:div w:id="1188830072">
          <w:marLeft w:val="0"/>
          <w:marRight w:val="0"/>
          <w:marTop w:val="0"/>
          <w:marBottom w:val="0"/>
          <w:divBdr>
            <w:top w:val="none" w:sz="0" w:space="0" w:color="auto"/>
            <w:left w:val="none" w:sz="0" w:space="0" w:color="auto"/>
            <w:bottom w:val="none" w:sz="0" w:space="0" w:color="auto"/>
            <w:right w:val="none" w:sz="0" w:space="0" w:color="auto"/>
          </w:divBdr>
          <w:divsChild>
            <w:div w:id="20957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2844">
      <w:bodyDiv w:val="1"/>
      <w:marLeft w:val="0"/>
      <w:marRight w:val="0"/>
      <w:marTop w:val="0"/>
      <w:marBottom w:val="0"/>
      <w:divBdr>
        <w:top w:val="none" w:sz="0" w:space="0" w:color="auto"/>
        <w:left w:val="none" w:sz="0" w:space="0" w:color="auto"/>
        <w:bottom w:val="none" w:sz="0" w:space="0" w:color="auto"/>
        <w:right w:val="none" w:sz="0" w:space="0" w:color="auto"/>
      </w:divBdr>
      <w:divsChild>
        <w:div w:id="1848446067">
          <w:marLeft w:val="0"/>
          <w:marRight w:val="0"/>
          <w:marTop w:val="0"/>
          <w:marBottom w:val="0"/>
          <w:divBdr>
            <w:top w:val="none" w:sz="0" w:space="0" w:color="auto"/>
            <w:left w:val="none" w:sz="0" w:space="0" w:color="auto"/>
            <w:bottom w:val="none" w:sz="0" w:space="0" w:color="auto"/>
            <w:right w:val="none" w:sz="0" w:space="0" w:color="auto"/>
          </w:divBdr>
          <w:divsChild>
            <w:div w:id="2134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2746">
      <w:bodyDiv w:val="1"/>
      <w:marLeft w:val="0"/>
      <w:marRight w:val="0"/>
      <w:marTop w:val="0"/>
      <w:marBottom w:val="0"/>
      <w:divBdr>
        <w:top w:val="none" w:sz="0" w:space="0" w:color="auto"/>
        <w:left w:val="none" w:sz="0" w:space="0" w:color="auto"/>
        <w:bottom w:val="none" w:sz="0" w:space="0" w:color="auto"/>
        <w:right w:val="none" w:sz="0" w:space="0" w:color="auto"/>
      </w:divBdr>
      <w:divsChild>
        <w:div w:id="880702272">
          <w:marLeft w:val="0"/>
          <w:marRight w:val="0"/>
          <w:marTop w:val="0"/>
          <w:marBottom w:val="0"/>
          <w:divBdr>
            <w:top w:val="none" w:sz="0" w:space="0" w:color="auto"/>
            <w:left w:val="none" w:sz="0" w:space="0" w:color="auto"/>
            <w:bottom w:val="none" w:sz="0" w:space="0" w:color="auto"/>
            <w:right w:val="none" w:sz="0" w:space="0" w:color="auto"/>
          </w:divBdr>
          <w:divsChild>
            <w:div w:id="9293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0601">
      <w:bodyDiv w:val="1"/>
      <w:marLeft w:val="0"/>
      <w:marRight w:val="0"/>
      <w:marTop w:val="0"/>
      <w:marBottom w:val="0"/>
      <w:divBdr>
        <w:top w:val="none" w:sz="0" w:space="0" w:color="auto"/>
        <w:left w:val="none" w:sz="0" w:space="0" w:color="auto"/>
        <w:bottom w:val="none" w:sz="0" w:space="0" w:color="auto"/>
        <w:right w:val="none" w:sz="0" w:space="0" w:color="auto"/>
      </w:divBdr>
    </w:div>
    <w:div w:id="1101687272">
      <w:bodyDiv w:val="1"/>
      <w:marLeft w:val="0"/>
      <w:marRight w:val="0"/>
      <w:marTop w:val="0"/>
      <w:marBottom w:val="0"/>
      <w:divBdr>
        <w:top w:val="none" w:sz="0" w:space="0" w:color="auto"/>
        <w:left w:val="none" w:sz="0" w:space="0" w:color="auto"/>
        <w:bottom w:val="none" w:sz="0" w:space="0" w:color="auto"/>
        <w:right w:val="none" w:sz="0" w:space="0" w:color="auto"/>
      </w:divBdr>
    </w:div>
    <w:div w:id="1112700967">
      <w:bodyDiv w:val="1"/>
      <w:marLeft w:val="0"/>
      <w:marRight w:val="0"/>
      <w:marTop w:val="0"/>
      <w:marBottom w:val="0"/>
      <w:divBdr>
        <w:top w:val="none" w:sz="0" w:space="0" w:color="auto"/>
        <w:left w:val="none" w:sz="0" w:space="0" w:color="auto"/>
        <w:bottom w:val="none" w:sz="0" w:space="0" w:color="auto"/>
        <w:right w:val="none" w:sz="0" w:space="0" w:color="auto"/>
      </w:divBdr>
    </w:div>
    <w:div w:id="1279145392">
      <w:bodyDiv w:val="1"/>
      <w:marLeft w:val="0"/>
      <w:marRight w:val="0"/>
      <w:marTop w:val="0"/>
      <w:marBottom w:val="0"/>
      <w:divBdr>
        <w:top w:val="none" w:sz="0" w:space="0" w:color="auto"/>
        <w:left w:val="none" w:sz="0" w:space="0" w:color="auto"/>
        <w:bottom w:val="none" w:sz="0" w:space="0" w:color="auto"/>
        <w:right w:val="none" w:sz="0" w:space="0" w:color="auto"/>
      </w:divBdr>
    </w:div>
    <w:div w:id="1321695457">
      <w:bodyDiv w:val="1"/>
      <w:marLeft w:val="0"/>
      <w:marRight w:val="0"/>
      <w:marTop w:val="0"/>
      <w:marBottom w:val="0"/>
      <w:divBdr>
        <w:top w:val="none" w:sz="0" w:space="0" w:color="auto"/>
        <w:left w:val="none" w:sz="0" w:space="0" w:color="auto"/>
        <w:bottom w:val="none" w:sz="0" w:space="0" w:color="auto"/>
        <w:right w:val="none" w:sz="0" w:space="0" w:color="auto"/>
      </w:divBdr>
    </w:div>
    <w:div w:id="1355769350">
      <w:bodyDiv w:val="1"/>
      <w:marLeft w:val="0"/>
      <w:marRight w:val="0"/>
      <w:marTop w:val="0"/>
      <w:marBottom w:val="0"/>
      <w:divBdr>
        <w:top w:val="none" w:sz="0" w:space="0" w:color="auto"/>
        <w:left w:val="none" w:sz="0" w:space="0" w:color="auto"/>
        <w:bottom w:val="none" w:sz="0" w:space="0" w:color="auto"/>
        <w:right w:val="none" w:sz="0" w:space="0" w:color="auto"/>
      </w:divBdr>
    </w:div>
    <w:div w:id="1510565497">
      <w:bodyDiv w:val="1"/>
      <w:marLeft w:val="0"/>
      <w:marRight w:val="0"/>
      <w:marTop w:val="0"/>
      <w:marBottom w:val="0"/>
      <w:divBdr>
        <w:top w:val="none" w:sz="0" w:space="0" w:color="auto"/>
        <w:left w:val="none" w:sz="0" w:space="0" w:color="auto"/>
        <w:bottom w:val="none" w:sz="0" w:space="0" w:color="auto"/>
        <w:right w:val="none" w:sz="0" w:space="0" w:color="auto"/>
      </w:divBdr>
    </w:div>
    <w:div w:id="1650937154">
      <w:bodyDiv w:val="1"/>
      <w:marLeft w:val="0"/>
      <w:marRight w:val="0"/>
      <w:marTop w:val="0"/>
      <w:marBottom w:val="0"/>
      <w:divBdr>
        <w:top w:val="none" w:sz="0" w:space="0" w:color="auto"/>
        <w:left w:val="none" w:sz="0" w:space="0" w:color="auto"/>
        <w:bottom w:val="none" w:sz="0" w:space="0" w:color="auto"/>
        <w:right w:val="none" w:sz="0" w:space="0" w:color="auto"/>
      </w:divBdr>
    </w:div>
    <w:div w:id="1818454767">
      <w:bodyDiv w:val="1"/>
      <w:marLeft w:val="0"/>
      <w:marRight w:val="0"/>
      <w:marTop w:val="0"/>
      <w:marBottom w:val="0"/>
      <w:divBdr>
        <w:top w:val="none" w:sz="0" w:space="0" w:color="auto"/>
        <w:left w:val="none" w:sz="0" w:space="0" w:color="auto"/>
        <w:bottom w:val="none" w:sz="0" w:space="0" w:color="auto"/>
        <w:right w:val="none" w:sz="0" w:space="0" w:color="auto"/>
      </w:divBdr>
    </w:div>
    <w:div w:id="1830973409">
      <w:bodyDiv w:val="1"/>
      <w:marLeft w:val="0"/>
      <w:marRight w:val="0"/>
      <w:marTop w:val="0"/>
      <w:marBottom w:val="0"/>
      <w:divBdr>
        <w:top w:val="none" w:sz="0" w:space="0" w:color="auto"/>
        <w:left w:val="none" w:sz="0" w:space="0" w:color="auto"/>
        <w:bottom w:val="none" w:sz="0" w:space="0" w:color="auto"/>
        <w:right w:val="none" w:sz="0" w:space="0" w:color="auto"/>
      </w:divBdr>
    </w:div>
    <w:div w:id="1846940263">
      <w:bodyDiv w:val="1"/>
      <w:marLeft w:val="0"/>
      <w:marRight w:val="0"/>
      <w:marTop w:val="0"/>
      <w:marBottom w:val="0"/>
      <w:divBdr>
        <w:top w:val="none" w:sz="0" w:space="0" w:color="auto"/>
        <w:left w:val="none" w:sz="0" w:space="0" w:color="auto"/>
        <w:bottom w:val="none" w:sz="0" w:space="0" w:color="auto"/>
        <w:right w:val="none" w:sz="0" w:space="0" w:color="auto"/>
      </w:divBdr>
    </w:div>
    <w:div w:id="1981573924">
      <w:bodyDiv w:val="1"/>
      <w:marLeft w:val="0"/>
      <w:marRight w:val="0"/>
      <w:marTop w:val="0"/>
      <w:marBottom w:val="0"/>
      <w:divBdr>
        <w:top w:val="none" w:sz="0" w:space="0" w:color="auto"/>
        <w:left w:val="none" w:sz="0" w:space="0" w:color="auto"/>
        <w:bottom w:val="none" w:sz="0" w:space="0" w:color="auto"/>
        <w:right w:val="none" w:sz="0" w:space="0" w:color="auto"/>
      </w:divBdr>
    </w:div>
    <w:div w:id="2046982003">
      <w:bodyDiv w:val="1"/>
      <w:marLeft w:val="0"/>
      <w:marRight w:val="0"/>
      <w:marTop w:val="0"/>
      <w:marBottom w:val="0"/>
      <w:divBdr>
        <w:top w:val="none" w:sz="0" w:space="0" w:color="auto"/>
        <w:left w:val="none" w:sz="0" w:space="0" w:color="auto"/>
        <w:bottom w:val="none" w:sz="0" w:space="0" w:color="auto"/>
        <w:right w:val="none" w:sz="0" w:space="0" w:color="auto"/>
      </w:divBdr>
    </w:div>
    <w:div w:id="2056655085">
      <w:bodyDiv w:val="1"/>
      <w:marLeft w:val="0"/>
      <w:marRight w:val="0"/>
      <w:marTop w:val="0"/>
      <w:marBottom w:val="0"/>
      <w:divBdr>
        <w:top w:val="none" w:sz="0" w:space="0" w:color="auto"/>
        <w:left w:val="none" w:sz="0" w:space="0" w:color="auto"/>
        <w:bottom w:val="none" w:sz="0" w:space="0" w:color="auto"/>
        <w:right w:val="none" w:sz="0" w:space="0" w:color="auto"/>
      </w:divBdr>
    </w:div>
    <w:div w:id="2087607207">
      <w:bodyDiv w:val="1"/>
      <w:marLeft w:val="0"/>
      <w:marRight w:val="0"/>
      <w:marTop w:val="0"/>
      <w:marBottom w:val="0"/>
      <w:divBdr>
        <w:top w:val="none" w:sz="0" w:space="0" w:color="auto"/>
        <w:left w:val="none" w:sz="0" w:space="0" w:color="auto"/>
        <w:bottom w:val="none" w:sz="0" w:space="0" w:color="auto"/>
        <w:right w:val="none" w:sz="0" w:space="0" w:color="auto"/>
      </w:divBdr>
    </w:div>
    <w:div w:id="211131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10.80.13.138/redmine/issues/756" TargetMode="External"/><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2.emf"/><Relationship Id="rId138" Type="http://schemas.openxmlformats.org/officeDocument/2006/relationships/image" Target="media/image107.png"/><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16.png"/><Relationship Id="rId53" Type="http://schemas.openxmlformats.org/officeDocument/2006/relationships/hyperlink" Target="http://luanvan.co/luan-van/de-tai-phan-tich-he-thong-quan-ly-luong-he-thong-thong-tin-quan-ly-16481/" TargetMode="External"/><Relationship Id="rId74" Type="http://schemas.openxmlformats.org/officeDocument/2006/relationships/image" Target="media/image53.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hyperlink" Target="http://10.80.13.138/redmine/issues/830" TargetMode="External"/><Relationship Id="rId27" Type="http://schemas.openxmlformats.org/officeDocument/2006/relationships/hyperlink" Target="http://10.80.13.138/redmine/issues/756"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9.jpeg"/><Relationship Id="rId85" Type="http://schemas.openxmlformats.org/officeDocument/2006/relationships/package" Target="embeddings/Microsoft_Visio_Drawing2222.vsdx"/><Relationship Id="rId150" Type="http://schemas.openxmlformats.org/officeDocument/2006/relationships/image" Target="media/image117.png"/><Relationship Id="rId155" Type="http://schemas.openxmlformats.org/officeDocument/2006/relationships/theme" Target="theme/theme1.xml"/><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package" Target="embeddings/Microsoft_Visio_Drawing8888.vsdx"/><Relationship Id="rId108" Type="http://schemas.openxmlformats.org/officeDocument/2006/relationships/image" Target="media/image79.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package" Target="embeddings/Microsoft_Visio_Drawing5555.vsdx"/><Relationship Id="rId96" Type="http://schemas.openxmlformats.org/officeDocument/2006/relationships/image" Target="media/image70.png"/><Relationship Id="rId140" Type="http://schemas.openxmlformats.org/officeDocument/2006/relationships/image" Target="media/image109.jpg"/><Relationship Id="rId145" Type="http://schemas.openxmlformats.org/officeDocument/2006/relationships/image" Target="media/image11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10.80.13.138/redmine/issues/585" TargetMode="External"/><Relationship Id="rId28" Type="http://schemas.openxmlformats.org/officeDocument/2006/relationships/hyperlink" Target="http://10.80.13.138/redmine/issues/830" TargetMode="External"/><Relationship Id="rId49" Type="http://schemas.openxmlformats.org/officeDocument/2006/relationships/image" Target="media/image32.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jpeg"/><Relationship Id="rId86" Type="http://schemas.openxmlformats.org/officeDocument/2006/relationships/image" Target="media/image63.emf"/><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3.png"/><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hyperlink" Target="http://quantrimang.com/tim-hieu-ve-erp-phan-mem-quan-ly-da-nang-dung-trong-cac-doanh-nghiep-108208" TargetMode="Externa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www.facebook.com/groups/1573836336188322/" TargetMode="External"/><Relationship Id="rId146" Type="http://schemas.openxmlformats.org/officeDocument/2006/relationships/image" Target="media/image113.jp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10.80.13.138/redmine/issues/756" TargetMode="External"/><Relationship Id="rId40" Type="http://schemas.openxmlformats.org/officeDocument/2006/relationships/hyperlink" Target="https://gr08.bitrix24.com/?current_fieldset=SOCSERV" TargetMode="External"/><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package" Target="embeddings/Microsoft_Visio_Drawing3333.vsdx"/><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0.png"/><Relationship Id="rId82" Type="http://schemas.openxmlformats.org/officeDocument/2006/relationships/image" Target="media/image61.emf"/><Relationship Id="rId152" Type="http://schemas.openxmlformats.org/officeDocument/2006/relationships/footer" Target="footer1.xml"/><Relationship Id="rId19" Type="http://schemas.openxmlformats.org/officeDocument/2006/relationships/hyperlink" Target="http://10.80.13.138/redmine/attachments/download/123/Nghiep%20vu-Chi%20phi%20thue%20kho%20v2.docx" TargetMode="External"/><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6.png"/><Relationship Id="rId126" Type="http://schemas.openxmlformats.org/officeDocument/2006/relationships/image" Target="media/image95.png"/><Relationship Id="rId147" Type="http://schemas.openxmlformats.org/officeDocument/2006/relationships/image" Target="media/image114.jpg"/><Relationship Id="rId8" Type="http://schemas.openxmlformats.org/officeDocument/2006/relationships/image" Target="media/image2.jpeg"/><Relationship Id="rId51" Type="http://schemas.openxmlformats.org/officeDocument/2006/relationships/hyperlink" Target="http://www.sinnovasoft.com/san-pham/phan-mem-quan-ly-beauty-salon-sinnova-salon/quan-ly-nhan-vien--tien-luong-371" TargetMode="External"/><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0.png"/><Relationship Id="rId142" Type="http://schemas.openxmlformats.org/officeDocument/2006/relationships/hyperlink" Target="http://10.80.13.138/redmine/projects/se214-g22-group-19" TargetMode="External"/><Relationship Id="rId3" Type="http://schemas.openxmlformats.org/officeDocument/2006/relationships/styles" Target="styles.xml"/><Relationship Id="rId25" Type="http://schemas.openxmlformats.org/officeDocument/2006/relationships/hyperlink" Target="http://10.80.13.138/redmine/issues/830" TargetMode="External"/><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85.png"/><Relationship Id="rId137" Type="http://schemas.openxmlformats.org/officeDocument/2006/relationships/image" Target="media/image106.png"/><Relationship Id="rId20" Type="http://schemas.openxmlformats.org/officeDocument/2006/relationships/hyperlink" Target="http://10.80.13.138/redmine/issues/585" TargetMode="External"/><Relationship Id="rId41" Type="http://schemas.openxmlformats.org/officeDocument/2006/relationships/image" Target="media/image24.jpg"/><Relationship Id="rId62" Type="http://schemas.openxmlformats.org/officeDocument/2006/relationships/image" Target="media/image41.png"/><Relationship Id="rId83" Type="http://schemas.openxmlformats.org/officeDocument/2006/relationships/package" Target="embeddings/Microsoft_Visio_Drawing1111.vsdx"/><Relationship Id="rId88" Type="http://schemas.openxmlformats.org/officeDocument/2006/relationships/image" Target="media/image64.emf"/><Relationship Id="rId111" Type="http://schemas.openxmlformats.org/officeDocument/2006/relationships/hyperlink" Target="http://ketoanthienung.net/thong-tu-200-2014-tt-btc-che-do-ke-toan-doanh-nghiep.htm" TargetMode="External"/><Relationship Id="rId132" Type="http://schemas.openxmlformats.org/officeDocument/2006/relationships/image" Target="media/image101.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77.png"/><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hyperlink" Target="https://www.ecount.vn/product/payroll/payroll-software-program-small-business.aspx"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package" Target="embeddings/Microsoft_Visio_Drawing6666.vsdx"/><Relationship Id="rId122" Type="http://schemas.openxmlformats.org/officeDocument/2006/relationships/image" Target="media/image91.png"/><Relationship Id="rId143" Type="http://schemas.openxmlformats.org/officeDocument/2006/relationships/image" Target="media/image110.jpe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10.80.13.138/redmine/issues/585" TargetMode="External"/><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package" Target="embeddings/Microsoft_Visio_Drawing4444.vsdx"/><Relationship Id="rId112" Type="http://schemas.openxmlformats.org/officeDocument/2006/relationships/hyperlink" Target="http://dayhocketoan.com/tin-tuc/MO-TA-CONG-VIEC-KE-TOAN-NGAN-HANG.htm" TargetMode="External"/><Relationship Id="rId133" Type="http://schemas.openxmlformats.org/officeDocument/2006/relationships/image" Target="media/image102.png"/><Relationship Id="rId154" Type="http://schemas.microsoft.com/office/2011/relationships/people" Target="people.xml"/><Relationship Id="rId16" Type="http://schemas.openxmlformats.org/officeDocument/2006/relationships/image" Target="media/image10.png"/><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package" Target="embeddings/Microsoft_Visio_Drawing7777.vsdx"/><Relationship Id="rId123" Type="http://schemas.openxmlformats.org/officeDocument/2006/relationships/image" Target="media/image92.png"/><Relationship Id="rId144" Type="http://schemas.openxmlformats.org/officeDocument/2006/relationships/image" Target="media/image111.jpg"/><Relationship Id="rId90" Type="http://schemas.openxmlformats.org/officeDocument/2006/relationships/image" Target="media/image65.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C7589A-4842-4AEB-8944-34592C3A9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318</Pages>
  <Words>37438</Words>
  <Characters>213399</Characters>
  <Application>Microsoft Office Word</Application>
  <DocSecurity>0</DocSecurity>
  <Lines>1778</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lynk</cp:lastModifiedBy>
  <cp:revision>25</cp:revision>
  <cp:lastPrinted>2013-11-07T09:17:00Z</cp:lastPrinted>
  <dcterms:created xsi:type="dcterms:W3CDTF">2016-06-19T17:54:00Z</dcterms:created>
  <dcterms:modified xsi:type="dcterms:W3CDTF">2016-06-20T07:59:00Z</dcterms:modified>
</cp:coreProperties>
</file>